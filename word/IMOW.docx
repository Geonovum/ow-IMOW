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54245DB" w:rsidR="00AD630D" w:rsidRPr="00A22B92" w:rsidRDefault="00AD630D" w:rsidP="00AD630D">
      <w:pPr>
        <w:pStyle w:val="Colofon"/>
      </w:pPr>
      <w:r w:rsidRPr="00A22B92">
        <w:t>Versie</w:t>
      </w:r>
      <w:r w:rsidRPr="00A22B92">
        <w:tab/>
      </w:r>
      <w:r w:rsidR="008C36F4">
        <w:t>2.0.3</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EC117FB" w14:textId="04ED16DF" w:rsidR="00251E3E"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251E3E">
        <w:t>1</w:t>
      </w:r>
      <w:r w:rsidR="00251E3E">
        <w:rPr>
          <w:rFonts w:eastAsiaTheme="minorEastAsia"/>
          <w:lang w:eastAsia="nl-NL"/>
        </w:rPr>
        <w:tab/>
      </w:r>
      <w:r w:rsidR="00251E3E">
        <w:t>Inleiding</w:t>
      </w:r>
      <w:r w:rsidR="00251E3E">
        <w:tab/>
      </w:r>
      <w:r w:rsidR="00251E3E">
        <w:fldChar w:fldCharType="begin"/>
      </w:r>
      <w:r w:rsidR="00251E3E">
        <w:instrText xml:space="preserve"> PAGEREF _Toc124236788 \h </w:instrText>
      </w:r>
      <w:r w:rsidR="00251E3E">
        <w:fldChar w:fldCharType="separate"/>
      </w:r>
      <w:r w:rsidR="00F5100C">
        <w:t>6</w:t>
      </w:r>
      <w:r w:rsidR="00251E3E">
        <w:fldChar w:fldCharType="end"/>
      </w:r>
    </w:p>
    <w:p w14:paraId="30C1D459" w14:textId="26FD5EF6" w:rsidR="00251E3E" w:rsidRDefault="00251E3E">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_Toc124236789 \h </w:instrText>
      </w:r>
      <w:r>
        <w:rPr>
          <w:noProof/>
        </w:rPr>
      </w:r>
      <w:r>
        <w:rPr>
          <w:noProof/>
        </w:rPr>
        <w:fldChar w:fldCharType="separate"/>
      </w:r>
      <w:r w:rsidR="00F5100C">
        <w:rPr>
          <w:noProof/>
        </w:rPr>
        <w:t>6</w:t>
      </w:r>
      <w:r>
        <w:rPr>
          <w:noProof/>
        </w:rPr>
        <w:fldChar w:fldCharType="end"/>
      </w:r>
    </w:p>
    <w:p w14:paraId="16FC1DD8" w14:textId="268CBB01" w:rsidR="00251E3E" w:rsidRDefault="00251E3E">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_Toc124236790 \h </w:instrText>
      </w:r>
      <w:r>
        <w:rPr>
          <w:noProof/>
        </w:rPr>
      </w:r>
      <w:r>
        <w:rPr>
          <w:noProof/>
        </w:rPr>
        <w:fldChar w:fldCharType="separate"/>
      </w:r>
      <w:r w:rsidR="00F5100C">
        <w:rPr>
          <w:noProof/>
        </w:rPr>
        <w:t>7</w:t>
      </w:r>
      <w:r>
        <w:rPr>
          <w:noProof/>
        </w:rPr>
        <w:fldChar w:fldCharType="end"/>
      </w:r>
    </w:p>
    <w:p w14:paraId="6111B432" w14:textId="071FEBD5" w:rsidR="00251E3E" w:rsidRDefault="00251E3E">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_Toc124236791 \h </w:instrText>
      </w:r>
      <w:r>
        <w:rPr>
          <w:noProof/>
        </w:rPr>
      </w:r>
      <w:r>
        <w:rPr>
          <w:noProof/>
        </w:rPr>
        <w:fldChar w:fldCharType="separate"/>
      </w:r>
      <w:r w:rsidR="00F5100C">
        <w:rPr>
          <w:noProof/>
        </w:rPr>
        <w:t>8</w:t>
      </w:r>
      <w:r>
        <w:rPr>
          <w:noProof/>
        </w:rPr>
        <w:fldChar w:fldCharType="end"/>
      </w:r>
    </w:p>
    <w:p w14:paraId="7F3ABC00" w14:textId="17AA8921" w:rsidR="00251E3E" w:rsidRDefault="00251E3E">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_Toc124236792 \h </w:instrText>
      </w:r>
      <w:r>
        <w:fldChar w:fldCharType="separate"/>
      </w:r>
      <w:r w:rsidR="00F5100C">
        <w:t>9</w:t>
      </w:r>
      <w:r>
        <w:fldChar w:fldCharType="end"/>
      </w:r>
    </w:p>
    <w:p w14:paraId="0B4B440A" w14:textId="44718D7C" w:rsidR="00251E3E" w:rsidRDefault="00251E3E">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_Toc124236793 \h </w:instrText>
      </w:r>
      <w:r>
        <w:rPr>
          <w:noProof/>
        </w:rPr>
      </w:r>
      <w:r>
        <w:rPr>
          <w:noProof/>
        </w:rPr>
        <w:fldChar w:fldCharType="separate"/>
      </w:r>
      <w:r w:rsidR="00F5100C">
        <w:rPr>
          <w:noProof/>
        </w:rPr>
        <w:t>9</w:t>
      </w:r>
      <w:r>
        <w:rPr>
          <w:noProof/>
        </w:rPr>
        <w:fldChar w:fldCharType="end"/>
      </w:r>
    </w:p>
    <w:p w14:paraId="617DE6CF" w14:textId="666AB2E9" w:rsidR="00251E3E" w:rsidRDefault="00251E3E">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_Toc124236794 \h </w:instrText>
      </w:r>
      <w:r>
        <w:rPr>
          <w:noProof/>
        </w:rPr>
      </w:r>
      <w:r>
        <w:rPr>
          <w:noProof/>
        </w:rPr>
        <w:fldChar w:fldCharType="separate"/>
      </w:r>
      <w:r w:rsidR="00F5100C">
        <w:rPr>
          <w:noProof/>
        </w:rPr>
        <w:t>10</w:t>
      </w:r>
      <w:r>
        <w:rPr>
          <w:noProof/>
        </w:rPr>
        <w:fldChar w:fldCharType="end"/>
      </w:r>
    </w:p>
    <w:p w14:paraId="360C6F5D" w14:textId="10BE5157" w:rsidR="00251E3E" w:rsidRDefault="00251E3E">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_Toc124236795 \h </w:instrText>
      </w:r>
      <w:r>
        <w:rPr>
          <w:noProof/>
        </w:rPr>
      </w:r>
      <w:r>
        <w:rPr>
          <w:noProof/>
        </w:rPr>
        <w:fldChar w:fldCharType="separate"/>
      </w:r>
      <w:r w:rsidR="00F5100C">
        <w:rPr>
          <w:noProof/>
        </w:rPr>
        <w:t>11</w:t>
      </w:r>
      <w:r>
        <w:rPr>
          <w:noProof/>
        </w:rPr>
        <w:fldChar w:fldCharType="end"/>
      </w:r>
    </w:p>
    <w:p w14:paraId="1619064C" w14:textId="5EC5D5DD" w:rsidR="00251E3E" w:rsidRDefault="00251E3E">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_Toc124236796 \h </w:instrText>
      </w:r>
      <w:r>
        <w:rPr>
          <w:noProof/>
        </w:rPr>
      </w:r>
      <w:r>
        <w:rPr>
          <w:noProof/>
        </w:rPr>
        <w:fldChar w:fldCharType="separate"/>
      </w:r>
      <w:r w:rsidR="00F5100C">
        <w:rPr>
          <w:noProof/>
        </w:rPr>
        <w:t>12</w:t>
      </w:r>
      <w:r>
        <w:rPr>
          <w:noProof/>
        </w:rPr>
        <w:fldChar w:fldCharType="end"/>
      </w:r>
    </w:p>
    <w:p w14:paraId="59135E56" w14:textId="335A4D92" w:rsidR="00251E3E" w:rsidRDefault="00251E3E">
      <w:pPr>
        <w:pStyle w:val="Inhopg3"/>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_Toc124236797 \h </w:instrText>
      </w:r>
      <w:r>
        <w:rPr>
          <w:noProof/>
        </w:rPr>
      </w:r>
      <w:r>
        <w:rPr>
          <w:noProof/>
        </w:rPr>
        <w:fldChar w:fldCharType="separate"/>
      </w:r>
      <w:r w:rsidR="00F5100C">
        <w:rPr>
          <w:noProof/>
        </w:rPr>
        <w:t>12</w:t>
      </w:r>
      <w:r>
        <w:rPr>
          <w:noProof/>
        </w:rPr>
        <w:fldChar w:fldCharType="end"/>
      </w:r>
    </w:p>
    <w:p w14:paraId="5716E315" w14:textId="0B2AF2D0" w:rsidR="00251E3E" w:rsidRDefault="00251E3E">
      <w:pPr>
        <w:pStyle w:val="Inhopg3"/>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_Toc124236798 \h </w:instrText>
      </w:r>
      <w:r>
        <w:rPr>
          <w:noProof/>
        </w:rPr>
      </w:r>
      <w:r>
        <w:rPr>
          <w:noProof/>
        </w:rPr>
        <w:fldChar w:fldCharType="separate"/>
      </w:r>
      <w:r w:rsidR="00F5100C">
        <w:rPr>
          <w:noProof/>
        </w:rPr>
        <w:t>12</w:t>
      </w:r>
      <w:r>
        <w:rPr>
          <w:noProof/>
        </w:rPr>
        <w:fldChar w:fldCharType="end"/>
      </w:r>
    </w:p>
    <w:p w14:paraId="24126E4E" w14:textId="07B63110" w:rsidR="00251E3E" w:rsidRDefault="00251E3E">
      <w:pPr>
        <w:pStyle w:val="Inhopg3"/>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_Toc124236799 \h </w:instrText>
      </w:r>
      <w:r>
        <w:rPr>
          <w:noProof/>
        </w:rPr>
      </w:r>
      <w:r>
        <w:rPr>
          <w:noProof/>
        </w:rPr>
        <w:fldChar w:fldCharType="separate"/>
      </w:r>
      <w:r w:rsidR="00F5100C">
        <w:rPr>
          <w:noProof/>
        </w:rPr>
        <w:t>13</w:t>
      </w:r>
      <w:r>
        <w:rPr>
          <w:noProof/>
        </w:rPr>
        <w:fldChar w:fldCharType="end"/>
      </w:r>
    </w:p>
    <w:p w14:paraId="721E595C" w14:textId="4CCE3331" w:rsidR="00251E3E" w:rsidRDefault="00251E3E">
      <w:pPr>
        <w:pStyle w:val="Inhopg3"/>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_Toc124236800 \h </w:instrText>
      </w:r>
      <w:r>
        <w:rPr>
          <w:noProof/>
        </w:rPr>
      </w:r>
      <w:r>
        <w:rPr>
          <w:noProof/>
        </w:rPr>
        <w:fldChar w:fldCharType="separate"/>
      </w:r>
      <w:r w:rsidR="00F5100C">
        <w:rPr>
          <w:noProof/>
        </w:rPr>
        <w:t>14</w:t>
      </w:r>
      <w:r>
        <w:rPr>
          <w:noProof/>
        </w:rPr>
        <w:fldChar w:fldCharType="end"/>
      </w:r>
    </w:p>
    <w:p w14:paraId="11571303" w14:textId="086DB052" w:rsidR="00251E3E" w:rsidRDefault="00251E3E">
      <w:pPr>
        <w:pStyle w:val="Inhopg3"/>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_Toc124236801 \h </w:instrText>
      </w:r>
      <w:r>
        <w:rPr>
          <w:noProof/>
        </w:rPr>
      </w:r>
      <w:r>
        <w:rPr>
          <w:noProof/>
        </w:rPr>
        <w:fldChar w:fldCharType="separate"/>
      </w:r>
      <w:r w:rsidR="00F5100C">
        <w:rPr>
          <w:noProof/>
        </w:rPr>
        <w:t>14</w:t>
      </w:r>
      <w:r>
        <w:rPr>
          <w:noProof/>
        </w:rPr>
        <w:fldChar w:fldCharType="end"/>
      </w:r>
    </w:p>
    <w:p w14:paraId="548125D7" w14:textId="13324B15" w:rsidR="00251E3E" w:rsidRDefault="00251E3E">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_Toc124236802 \h </w:instrText>
      </w:r>
      <w:r>
        <w:rPr>
          <w:noProof/>
        </w:rPr>
      </w:r>
      <w:r>
        <w:rPr>
          <w:noProof/>
        </w:rPr>
        <w:fldChar w:fldCharType="separate"/>
      </w:r>
      <w:r w:rsidR="00F5100C">
        <w:rPr>
          <w:noProof/>
        </w:rPr>
        <w:t>15</w:t>
      </w:r>
      <w:r>
        <w:rPr>
          <w:noProof/>
        </w:rPr>
        <w:fldChar w:fldCharType="end"/>
      </w:r>
    </w:p>
    <w:p w14:paraId="79959B71" w14:textId="757F7779" w:rsidR="00251E3E" w:rsidRDefault="00251E3E">
      <w:pPr>
        <w:pStyle w:val="Inhopg3"/>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_Toc124236803 \h </w:instrText>
      </w:r>
      <w:r>
        <w:rPr>
          <w:noProof/>
        </w:rPr>
      </w:r>
      <w:r>
        <w:rPr>
          <w:noProof/>
        </w:rPr>
        <w:fldChar w:fldCharType="separate"/>
      </w:r>
      <w:r w:rsidR="00F5100C">
        <w:rPr>
          <w:noProof/>
        </w:rPr>
        <w:t>15</w:t>
      </w:r>
      <w:r>
        <w:rPr>
          <w:noProof/>
        </w:rPr>
        <w:fldChar w:fldCharType="end"/>
      </w:r>
    </w:p>
    <w:p w14:paraId="7B79454B" w14:textId="39BF7B3F" w:rsidR="00251E3E" w:rsidRDefault="00251E3E">
      <w:pPr>
        <w:pStyle w:val="Inhopg3"/>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_Toc124236804 \h </w:instrText>
      </w:r>
      <w:r>
        <w:rPr>
          <w:noProof/>
        </w:rPr>
      </w:r>
      <w:r>
        <w:rPr>
          <w:noProof/>
        </w:rPr>
        <w:fldChar w:fldCharType="separate"/>
      </w:r>
      <w:r w:rsidR="00F5100C">
        <w:rPr>
          <w:noProof/>
        </w:rPr>
        <w:t>15</w:t>
      </w:r>
      <w:r>
        <w:rPr>
          <w:noProof/>
        </w:rPr>
        <w:fldChar w:fldCharType="end"/>
      </w:r>
    </w:p>
    <w:p w14:paraId="76644933" w14:textId="389E2630" w:rsidR="00251E3E" w:rsidRDefault="00251E3E">
      <w:pPr>
        <w:pStyle w:val="Inhopg3"/>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_Toc124236805 \h </w:instrText>
      </w:r>
      <w:r>
        <w:rPr>
          <w:noProof/>
        </w:rPr>
      </w:r>
      <w:r>
        <w:rPr>
          <w:noProof/>
        </w:rPr>
        <w:fldChar w:fldCharType="separate"/>
      </w:r>
      <w:r w:rsidR="00F5100C">
        <w:rPr>
          <w:noProof/>
        </w:rPr>
        <w:t>16</w:t>
      </w:r>
      <w:r>
        <w:rPr>
          <w:noProof/>
        </w:rPr>
        <w:fldChar w:fldCharType="end"/>
      </w:r>
    </w:p>
    <w:p w14:paraId="00592C95" w14:textId="787B2126" w:rsidR="00251E3E" w:rsidRDefault="00251E3E">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_Toc124236806 \h </w:instrText>
      </w:r>
      <w:r>
        <w:fldChar w:fldCharType="separate"/>
      </w:r>
      <w:r w:rsidR="00F5100C">
        <w:t>17</w:t>
      </w:r>
      <w:r>
        <w:fldChar w:fldCharType="end"/>
      </w:r>
    </w:p>
    <w:p w14:paraId="780FF7C3" w14:textId="56B52CD1" w:rsidR="00251E3E" w:rsidRDefault="00251E3E">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_Toc124236807 \h </w:instrText>
      </w:r>
      <w:r>
        <w:rPr>
          <w:noProof/>
        </w:rPr>
      </w:r>
      <w:r>
        <w:rPr>
          <w:noProof/>
        </w:rPr>
        <w:fldChar w:fldCharType="separate"/>
      </w:r>
      <w:r w:rsidR="00F5100C">
        <w:rPr>
          <w:noProof/>
        </w:rPr>
        <w:t>17</w:t>
      </w:r>
      <w:r>
        <w:rPr>
          <w:noProof/>
        </w:rPr>
        <w:fldChar w:fldCharType="end"/>
      </w:r>
    </w:p>
    <w:p w14:paraId="17A0F76B" w14:textId="3410E7D5" w:rsidR="00251E3E" w:rsidRDefault="00251E3E">
      <w:pPr>
        <w:pStyle w:val="Inhopg3"/>
        <w:rPr>
          <w:rFonts w:eastAsiaTheme="minorEastAsia"/>
          <w:noProof/>
          <w:lang w:eastAsia="nl-NL"/>
        </w:rPr>
      </w:pPr>
      <w:r w:rsidRPr="00E112AF">
        <w:rPr>
          <w:noProof/>
          <w:lang w:val="en-US"/>
        </w:rPr>
        <w:t>3.1.1</w:t>
      </w:r>
      <w:r>
        <w:rPr>
          <w:rFonts w:eastAsiaTheme="minorEastAsia"/>
          <w:noProof/>
          <w:lang w:eastAsia="nl-NL"/>
        </w:rPr>
        <w:tab/>
      </w:r>
      <w:r w:rsidRPr="00E112AF">
        <w:rPr>
          <w:noProof/>
          <w:lang w:val="en-US"/>
        </w:rPr>
        <w:t>OW-manifest</w:t>
      </w:r>
      <w:r>
        <w:rPr>
          <w:noProof/>
        </w:rPr>
        <w:tab/>
      </w:r>
      <w:r>
        <w:rPr>
          <w:noProof/>
        </w:rPr>
        <w:fldChar w:fldCharType="begin"/>
      </w:r>
      <w:r>
        <w:rPr>
          <w:noProof/>
        </w:rPr>
        <w:instrText xml:space="preserve"> PAGEREF _Toc124236808 \h </w:instrText>
      </w:r>
      <w:r>
        <w:rPr>
          <w:noProof/>
        </w:rPr>
      </w:r>
      <w:r>
        <w:rPr>
          <w:noProof/>
        </w:rPr>
        <w:fldChar w:fldCharType="separate"/>
      </w:r>
      <w:r w:rsidR="00F5100C">
        <w:rPr>
          <w:noProof/>
        </w:rPr>
        <w:t>17</w:t>
      </w:r>
      <w:r>
        <w:rPr>
          <w:noProof/>
        </w:rPr>
        <w:fldChar w:fldCharType="end"/>
      </w:r>
    </w:p>
    <w:p w14:paraId="1540843D" w14:textId="509B91BA" w:rsidR="00251E3E" w:rsidRDefault="00251E3E">
      <w:pPr>
        <w:pStyle w:val="Inhopg3"/>
        <w:rPr>
          <w:rFonts w:eastAsiaTheme="minorEastAsia"/>
          <w:noProof/>
          <w:lang w:eastAsia="nl-NL"/>
        </w:rPr>
      </w:pPr>
      <w:r w:rsidRPr="00E112AF">
        <w:rPr>
          <w:rFonts w:eastAsia="Times New Roman"/>
          <w:noProof/>
        </w:rPr>
        <w:t>3.1.2</w:t>
      </w:r>
      <w:r>
        <w:rPr>
          <w:rFonts w:eastAsiaTheme="minorEastAsia"/>
          <w:noProof/>
          <w:lang w:eastAsia="nl-NL"/>
        </w:rPr>
        <w:tab/>
      </w:r>
      <w:r w:rsidRPr="00E112AF">
        <w:rPr>
          <w:rFonts w:eastAsia="Times New Roman"/>
          <w:noProof/>
        </w:rPr>
        <w:t>Regeltekst</w:t>
      </w:r>
      <w:r>
        <w:rPr>
          <w:noProof/>
        </w:rPr>
        <w:tab/>
      </w:r>
      <w:r>
        <w:rPr>
          <w:noProof/>
        </w:rPr>
        <w:fldChar w:fldCharType="begin"/>
      </w:r>
      <w:r>
        <w:rPr>
          <w:noProof/>
        </w:rPr>
        <w:instrText xml:space="preserve"> PAGEREF _Toc124236809 \h </w:instrText>
      </w:r>
      <w:r>
        <w:rPr>
          <w:noProof/>
        </w:rPr>
      </w:r>
      <w:r>
        <w:rPr>
          <w:noProof/>
        </w:rPr>
        <w:fldChar w:fldCharType="separate"/>
      </w:r>
      <w:r w:rsidR="00F5100C">
        <w:rPr>
          <w:noProof/>
        </w:rPr>
        <w:t>17</w:t>
      </w:r>
      <w:r>
        <w:rPr>
          <w:noProof/>
        </w:rPr>
        <w:fldChar w:fldCharType="end"/>
      </w:r>
    </w:p>
    <w:p w14:paraId="671DCCC2" w14:textId="59448828" w:rsidR="00251E3E" w:rsidRDefault="00251E3E">
      <w:pPr>
        <w:pStyle w:val="Inhopg3"/>
        <w:rPr>
          <w:rFonts w:eastAsiaTheme="minorEastAsia"/>
          <w:noProof/>
          <w:lang w:eastAsia="nl-NL"/>
        </w:rPr>
      </w:pPr>
      <w:r w:rsidRPr="00E112AF">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_Toc124236810 \h </w:instrText>
      </w:r>
      <w:r>
        <w:rPr>
          <w:noProof/>
        </w:rPr>
      </w:r>
      <w:r>
        <w:rPr>
          <w:noProof/>
        </w:rPr>
        <w:fldChar w:fldCharType="separate"/>
      </w:r>
      <w:r w:rsidR="00F5100C">
        <w:rPr>
          <w:noProof/>
        </w:rPr>
        <w:t>18</w:t>
      </w:r>
      <w:r>
        <w:rPr>
          <w:noProof/>
        </w:rPr>
        <w:fldChar w:fldCharType="end"/>
      </w:r>
    </w:p>
    <w:p w14:paraId="7D451BF2" w14:textId="680BA236" w:rsidR="00251E3E" w:rsidRDefault="00251E3E">
      <w:pPr>
        <w:pStyle w:val="Inhopg3"/>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_Toc124236811 \h </w:instrText>
      </w:r>
      <w:r>
        <w:rPr>
          <w:noProof/>
        </w:rPr>
      </w:r>
      <w:r>
        <w:rPr>
          <w:noProof/>
        </w:rPr>
        <w:fldChar w:fldCharType="separate"/>
      </w:r>
      <w:r w:rsidR="00F5100C">
        <w:rPr>
          <w:noProof/>
        </w:rPr>
        <w:t>18</w:t>
      </w:r>
      <w:r>
        <w:rPr>
          <w:noProof/>
        </w:rPr>
        <w:fldChar w:fldCharType="end"/>
      </w:r>
    </w:p>
    <w:p w14:paraId="5F4DFB36" w14:textId="35E83A66" w:rsidR="00251E3E" w:rsidRDefault="00251E3E">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_Toc124236812 \h </w:instrText>
      </w:r>
      <w:r>
        <w:rPr>
          <w:noProof/>
        </w:rPr>
      </w:r>
      <w:r>
        <w:rPr>
          <w:noProof/>
        </w:rPr>
        <w:fldChar w:fldCharType="separate"/>
      </w:r>
      <w:r w:rsidR="00F5100C">
        <w:rPr>
          <w:noProof/>
        </w:rPr>
        <w:t>19</w:t>
      </w:r>
      <w:r>
        <w:rPr>
          <w:noProof/>
        </w:rPr>
        <w:fldChar w:fldCharType="end"/>
      </w:r>
    </w:p>
    <w:p w14:paraId="4DAB40D3" w14:textId="2A482D25" w:rsidR="00251E3E" w:rsidRDefault="00251E3E">
      <w:pPr>
        <w:pStyle w:val="Inhopg3"/>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_Toc124236813 \h </w:instrText>
      </w:r>
      <w:r>
        <w:rPr>
          <w:noProof/>
        </w:rPr>
      </w:r>
      <w:r>
        <w:rPr>
          <w:noProof/>
        </w:rPr>
        <w:fldChar w:fldCharType="separate"/>
      </w:r>
      <w:r w:rsidR="00F5100C">
        <w:rPr>
          <w:noProof/>
        </w:rPr>
        <w:t>20</w:t>
      </w:r>
      <w:r>
        <w:rPr>
          <w:noProof/>
        </w:rPr>
        <w:fldChar w:fldCharType="end"/>
      </w:r>
    </w:p>
    <w:p w14:paraId="3DE2C24F" w14:textId="396C700E" w:rsidR="00251E3E" w:rsidRDefault="00251E3E">
      <w:pPr>
        <w:pStyle w:val="Inhopg3"/>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_Toc124236814 \h </w:instrText>
      </w:r>
      <w:r>
        <w:rPr>
          <w:noProof/>
        </w:rPr>
      </w:r>
      <w:r>
        <w:rPr>
          <w:noProof/>
        </w:rPr>
        <w:fldChar w:fldCharType="separate"/>
      </w:r>
      <w:r w:rsidR="00F5100C">
        <w:rPr>
          <w:noProof/>
        </w:rPr>
        <w:t>21</w:t>
      </w:r>
      <w:r>
        <w:rPr>
          <w:noProof/>
        </w:rPr>
        <w:fldChar w:fldCharType="end"/>
      </w:r>
    </w:p>
    <w:p w14:paraId="3F451A81" w14:textId="5B3EBCB3" w:rsidR="00251E3E" w:rsidRDefault="00251E3E">
      <w:pPr>
        <w:pStyle w:val="Inhopg3"/>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_Toc124236815 \h </w:instrText>
      </w:r>
      <w:r>
        <w:rPr>
          <w:noProof/>
        </w:rPr>
      </w:r>
      <w:r>
        <w:rPr>
          <w:noProof/>
        </w:rPr>
        <w:fldChar w:fldCharType="separate"/>
      </w:r>
      <w:r w:rsidR="00F5100C">
        <w:rPr>
          <w:noProof/>
        </w:rPr>
        <w:t>21</w:t>
      </w:r>
      <w:r>
        <w:rPr>
          <w:noProof/>
        </w:rPr>
        <w:fldChar w:fldCharType="end"/>
      </w:r>
    </w:p>
    <w:p w14:paraId="59169D7B" w14:textId="19603DF5" w:rsidR="00251E3E" w:rsidRDefault="00251E3E">
      <w:pPr>
        <w:pStyle w:val="Inhopg3"/>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_Toc124236816 \h </w:instrText>
      </w:r>
      <w:r>
        <w:rPr>
          <w:noProof/>
        </w:rPr>
      </w:r>
      <w:r>
        <w:rPr>
          <w:noProof/>
        </w:rPr>
        <w:fldChar w:fldCharType="separate"/>
      </w:r>
      <w:r w:rsidR="00F5100C">
        <w:rPr>
          <w:noProof/>
        </w:rPr>
        <w:t>21</w:t>
      </w:r>
      <w:r>
        <w:rPr>
          <w:noProof/>
        </w:rPr>
        <w:fldChar w:fldCharType="end"/>
      </w:r>
    </w:p>
    <w:p w14:paraId="53A4509F" w14:textId="4D53B3C5" w:rsidR="00251E3E" w:rsidRDefault="00251E3E">
      <w:pPr>
        <w:pStyle w:val="Inhopg3"/>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_Toc124236817 \h </w:instrText>
      </w:r>
      <w:r>
        <w:rPr>
          <w:noProof/>
        </w:rPr>
      </w:r>
      <w:r>
        <w:rPr>
          <w:noProof/>
        </w:rPr>
        <w:fldChar w:fldCharType="separate"/>
      </w:r>
      <w:r w:rsidR="00F5100C">
        <w:rPr>
          <w:noProof/>
        </w:rPr>
        <w:t>22</w:t>
      </w:r>
      <w:r>
        <w:rPr>
          <w:noProof/>
        </w:rPr>
        <w:fldChar w:fldCharType="end"/>
      </w:r>
    </w:p>
    <w:p w14:paraId="61B5D4E7" w14:textId="54342189" w:rsidR="00251E3E" w:rsidRDefault="00251E3E">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_Toc124236818 \h </w:instrText>
      </w:r>
      <w:r>
        <w:fldChar w:fldCharType="separate"/>
      </w:r>
      <w:r w:rsidR="00F5100C">
        <w:t>23</w:t>
      </w:r>
      <w:r>
        <w:fldChar w:fldCharType="end"/>
      </w:r>
    </w:p>
    <w:p w14:paraId="17B58666" w14:textId="2584BADC" w:rsidR="00251E3E" w:rsidRDefault="00251E3E">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_Toc124236819 \h </w:instrText>
      </w:r>
      <w:r>
        <w:rPr>
          <w:noProof/>
        </w:rPr>
      </w:r>
      <w:r>
        <w:rPr>
          <w:noProof/>
        </w:rPr>
        <w:fldChar w:fldCharType="separate"/>
      </w:r>
      <w:r w:rsidR="00F5100C">
        <w:rPr>
          <w:noProof/>
        </w:rPr>
        <w:t>23</w:t>
      </w:r>
      <w:r>
        <w:rPr>
          <w:noProof/>
        </w:rPr>
        <w:fldChar w:fldCharType="end"/>
      </w:r>
    </w:p>
    <w:p w14:paraId="29F1C0C9" w14:textId="7D7D229E" w:rsidR="00251E3E" w:rsidRDefault="00251E3E">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_Toc124236820 \h </w:instrText>
      </w:r>
      <w:r>
        <w:rPr>
          <w:noProof/>
        </w:rPr>
      </w:r>
      <w:r>
        <w:rPr>
          <w:noProof/>
        </w:rPr>
        <w:fldChar w:fldCharType="separate"/>
      </w:r>
      <w:r w:rsidR="00F5100C">
        <w:rPr>
          <w:noProof/>
        </w:rPr>
        <w:t>23</w:t>
      </w:r>
      <w:r>
        <w:rPr>
          <w:noProof/>
        </w:rPr>
        <w:fldChar w:fldCharType="end"/>
      </w:r>
    </w:p>
    <w:p w14:paraId="3A7DAEAB" w14:textId="2D931251" w:rsidR="00251E3E" w:rsidRDefault="00251E3E">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_Toc124236821 \h </w:instrText>
      </w:r>
      <w:r>
        <w:rPr>
          <w:noProof/>
        </w:rPr>
      </w:r>
      <w:r>
        <w:rPr>
          <w:noProof/>
        </w:rPr>
        <w:fldChar w:fldCharType="separate"/>
      </w:r>
      <w:r w:rsidR="00F5100C">
        <w:rPr>
          <w:noProof/>
        </w:rPr>
        <w:t>24</w:t>
      </w:r>
      <w:r>
        <w:rPr>
          <w:noProof/>
        </w:rPr>
        <w:fldChar w:fldCharType="end"/>
      </w:r>
    </w:p>
    <w:p w14:paraId="02A2B330" w14:textId="740EA6C7" w:rsidR="00251E3E" w:rsidRDefault="00251E3E">
      <w:pPr>
        <w:pStyle w:val="Inhopg3"/>
        <w:rPr>
          <w:rFonts w:eastAsiaTheme="minorEastAsia"/>
          <w:noProof/>
          <w:lang w:eastAsia="nl-NL"/>
        </w:rPr>
      </w:pPr>
      <w:r>
        <w:rPr>
          <w:noProof/>
        </w:rPr>
        <w:lastRenderedPageBreak/>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_Toc124236822 \h </w:instrText>
      </w:r>
      <w:r>
        <w:rPr>
          <w:noProof/>
        </w:rPr>
      </w:r>
      <w:r>
        <w:rPr>
          <w:noProof/>
        </w:rPr>
        <w:fldChar w:fldCharType="separate"/>
      </w:r>
      <w:r w:rsidR="00F5100C">
        <w:rPr>
          <w:noProof/>
        </w:rPr>
        <w:t>24</w:t>
      </w:r>
      <w:r>
        <w:rPr>
          <w:noProof/>
        </w:rPr>
        <w:fldChar w:fldCharType="end"/>
      </w:r>
    </w:p>
    <w:p w14:paraId="36C0DC7B" w14:textId="1C19DA38" w:rsidR="00251E3E" w:rsidRDefault="00251E3E">
      <w:pPr>
        <w:pStyle w:val="Inhopg3"/>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_Toc124236823 \h </w:instrText>
      </w:r>
      <w:r>
        <w:rPr>
          <w:noProof/>
        </w:rPr>
      </w:r>
      <w:r>
        <w:rPr>
          <w:noProof/>
        </w:rPr>
        <w:fldChar w:fldCharType="separate"/>
      </w:r>
      <w:r w:rsidR="00F5100C">
        <w:rPr>
          <w:noProof/>
        </w:rPr>
        <w:t>24</w:t>
      </w:r>
      <w:r>
        <w:rPr>
          <w:noProof/>
        </w:rPr>
        <w:fldChar w:fldCharType="end"/>
      </w:r>
    </w:p>
    <w:p w14:paraId="1FD71C53" w14:textId="5FA60D26" w:rsidR="00251E3E" w:rsidRDefault="00251E3E">
      <w:pPr>
        <w:pStyle w:val="Inhopg3"/>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_Toc124236824 \h </w:instrText>
      </w:r>
      <w:r>
        <w:rPr>
          <w:noProof/>
        </w:rPr>
      </w:r>
      <w:r>
        <w:rPr>
          <w:noProof/>
        </w:rPr>
        <w:fldChar w:fldCharType="separate"/>
      </w:r>
      <w:r w:rsidR="00F5100C">
        <w:rPr>
          <w:noProof/>
        </w:rPr>
        <w:t>27</w:t>
      </w:r>
      <w:r>
        <w:rPr>
          <w:noProof/>
        </w:rPr>
        <w:fldChar w:fldCharType="end"/>
      </w:r>
    </w:p>
    <w:p w14:paraId="1A666B21" w14:textId="18461F8B" w:rsidR="00251E3E" w:rsidRDefault="00251E3E">
      <w:pPr>
        <w:pStyle w:val="Inhopg3"/>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_Toc124236825 \h </w:instrText>
      </w:r>
      <w:r>
        <w:rPr>
          <w:noProof/>
        </w:rPr>
      </w:r>
      <w:r>
        <w:rPr>
          <w:noProof/>
        </w:rPr>
        <w:fldChar w:fldCharType="separate"/>
      </w:r>
      <w:r w:rsidR="00F5100C">
        <w:rPr>
          <w:noProof/>
        </w:rPr>
        <w:t>28</w:t>
      </w:r>
      <w:r>
        <w:rPr>
          <w:noProof/>
        </w:rPr>
        <w:fldChar w:fldCharType="end"/>
      </w:r>
    </w:p>
    <w:p w14:paraId="662895B2" w14:textId="675B3B79" w:rsidR="00251E3E" w:rsidRDefault="00251E3E">
      <w:pPr>
        <w:pStyle w:val="Inhopg3"/>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_Toc124236826 \h </w:instrText>
      </w:r>
      <w:r>
        <w:rPr>
          <w:noProof/>
        </w:rPr>
      </w:r>
      <w:r>
        <w:rPr>
          <w:noProof/>
        </w:rPr>
        <w:fldChar w:fldCharType="separate"/>
      </w:r>
      <w:r w:rsidR="00F5100C">
        <w:rPr>
          <w:noProof/>
        </w:rPr>
        <w:t>28</w:t>
      </w:r>
      <w:r>
        <w:rPr>
          <w:noProof/>
        </w:rPr>
        <w:fldChar w:fldCharType="end"/>
      </w:r>
    </w:p>
    <w:p w14:paraId="3E03BD28" w14:textId="1A510710" w:rsidR="00251E3E" w:rsidRDefault="00251E3E">
      <w:pPr>
        <w:pStyle w:val="Inhopg3"/>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_Toc124236827 \h </w:instrText>
      </w:r>
      <w:r>
        <w:rPr>
          <w:noProof/>
        </w:rPr>
      </w:r>
      <w:r>
        <w:rPr>
          <w:noProof/>
        </w:rPr>
        <w:fldChar w:fldCharType="separate"/>
      </w:r>
      <w:r w:rsidR="00F5100C">
        <w:rPr>
          <w:noProof/>
        </w:rPr>
        <w:t>29</w:t>
      </w:r>
      <w:r>
        <w:rPr>
          <w:noProof/>
        </w:rPr>
        <w:fldChar w:fldCharType="end"/>
      </w:r>
    </w:p>
    <w:p w14:paraId="307C8C29" w14:textId="616FA3ED" w:rsidR="00251E3E" w:rsidRDefault="00251E3E">
      <w:pPr>
        <w:pStyle w:val="Inhopg3"/>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_Toc124236828 \h </w:instrText>
      </w:r>
      <w:r>
        <w:rPr>
          <w:noProof/>
        </w:rPr>
      </w:r>
      <w:r>
        <w:rPr>
          <w:noProof/>
        </w:rPr>
        <w:fldChar w:fldCharType="separate"/>
      </w:r>
      <w:r w:rsidR="00F5100C">
        <w:rPr>
          <w:noProof/>
        </w:rPr>
        <w:t>30</w:t>
      </w:r>
      <w:r>
        <w:rPr>
          <w:noProof/>
        </w:rPr>
        <w:fldChar w:fldCharType="end"/>
      </w:r>
    </w:p>
    <w:p w14:paraId="3519D890" w14:textId="3332657D" w:rsidR="00251E3E" w:rsidRDefault="00251E3E">
      <w:pPr>
        <w:pStyle w:val="Inhopg3"/>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_Toc124236829 \h </w:instrText>
      </w:r>
      <w:r>
        <w:rPr>
          <w:noProof/>
        </w:rPr>
      </w:r>
      <w:r>
        <w:rPr>
          <w:noProof/>
        </w:rPr>
        <w:fldChar w:fldCharType="separate"/>
      </w:r>
      <w:r w:rsidR="00F5100C">
        <w:rPr>
          <w:noProof/>
        </w:rPr>
        <w:t>32</w:t>
      </w:r>
      <w:r>
        <w:rPr>
          <w:noProof/>
        </w:rPr>
        <w:fldChar w:fldCharType="end"/>
      </w:r>
    </w:p>
    <w:p w14:paraId="3B95D3B8" w14:textId="67097FD8" w:rsidR="00251E3E" w:rsidRDefault="00251E3E">
      <w:pPr>
        <w:pStyle w:val="Inhopg3"/>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_Toc124236830 \h </w:instrText>
      </w:r>
      <w:r>
        <w:rPr>
          <w:noProof/>
        </w:rPr>
      </w:r>
      <w:r>
        <w:rPr>
          <w:noProof/>
        </w:rPr>
        <w:fldChar w:fldCharType="separate"/>
      </w:r>
      <w:r w:rsidR="00F5100C">
        <w:rPr>
          <w:noProof/>
        </w:rPr>
        <w:t>32</w:t>
      </w:r>
      <w:r>
        <w:rPr>
          <w:noProof/>
        </w:rPr>
        <w:fldChar w:fldCharType="end"/>
      </w:r>
    </w:p>
    <w:p w14:paraId="7DE817A7" w14:textId="5D5AFCDC" w:rsidR="00251E3E" w:rsidRDefault="00251E3E">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_Toc124236831 \h </w:instrText>
      </w:r>
      <w:r>
        <w:rPr>
          <w:noProof/>
        </w:rPr>
      </w:r>
      <w:r>
        <w:rPr>
          <w:noProof/>
        </w:rPr>
        <w:fldChar w:fldCharType="separate"/>
      </w:r>
      <w:r w:rsidR="00F5100C">
        <w:rPr>
          <w:noProof/>
        </w:rPr>
        <w:t>34</w:t>
      </w:r>
      <w:r>
        <w:rPr>
          <w:noProof/>
        </w:rPr>
        <w:fldChar w:fldCharType="end"/>
      </w:r>
    </w:p>
    <w:p w14:paraId="4BE04B64" w14:textId="4422D595" w:rsidR="00251E3E" w:rsidRDefault="00251E3E">
      <w:pPr>
        <w:pStyle w:val="Inhopg3"/>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_Toc124236832 \h </w:instrText>
      </w:r>
      <w:r>
        <w:rPr>
          <w:noProof/>
        </w:rPr>
      </w:r>
      <w:r>
        <w:rPr>
          <w:noProof/>
        </w:rPr>
        <w:fldChar w:fldCharType="separate"/>
      </w:r>
      <w:r w:rsidR="00F5100C">
        <w:rPr>
          <w:noProof/>
        </w:rPr>
        <w:t>34</w:t>
      </w:r>
      <w:r>
        <w:rPr>
          <w:noProof/>
        </w:rPr>
        <w:fldChar w:fldCharType="end"/>
      </w:r>
    </w:p>
    <w:p w14:paraId="76B9208E" w14:textId="4F92652A" w:rsidR="00251E3E" w:rsidRDefault="00251E3E">
      <w:pPr>
        <w:pStyle w:val="Inhopg3"/>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_Toc124236833 \h </w:instrText>
      </w:r>
      <w:r>
        <w:rPr>
          <w:noProof/>
        </w:rPr>
      </w:r>
      <w:r>
        <w:rPr>
          <w:noProof/>
        </w:rPr>
        <w:fldChar w:fldCharType="separate"/>
      </w:r>
      <w:r w:rsidR="00F5100C">
        <w:rPr>
          <w:noProof/>
        </w:rPr>
        <w:t>34</w:t>
      </w:r>
      <w:r>
        <w:rPr>
          <w:noProof/>
        </w:rPr>
        <w:fldChar w:fldCharType="end"/>
      </w:r>
    </w:p>
    <w:p w14:paraId="3722D0A3" w14:textId="329AC808" w:rsidR="00251E3E" w:rsidRDefault="00251E3E">
      <w:pPr>
        <w:pStyle w:val="Inhopg3"/>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_Toc124236834 \h </w:instrText>
      </w:r>
      <w:r>
        <w:rPr>
          <w:noProof/>
        </w:rPr>
      </w:r>
      <w:r>
        <w:rPr>
          <w:noProof/>
        </w:rPr>
        <w:fldChar w:fldCharType="separate"/>
      </w:r>
      <w:r w:rsidR="00F5100C">
        <w:rPr>
          <w:noProof/>
        </w:rPr>
        <w:t>34</w:t>
      </w:r>
      <w:r>
        <w:rPr>
          <w:noProof/>
        </w:rPr>
        <w:fldChar w:fldCharType="end"/>
      </w:r>
    </w:p>
    <w:p w14:paraId="4DAACA2A" w14:textId="3ACB3CA2" w:rsidR="00251E3E" w:rsidRDefault="00251E3E">
      <w:pPr>
        <w:pStyle w:val="Inhopg3"/>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_Toc124236835 \h </w:instrText>
      </w:r>
      <w:r>
        <w:rPr>
          <w:noProof/>
        </w:rPr>
      </w:r>
      <w:r>
        <w:rPr>
          <w:noProof/>
        </w:rPr>
        <w:fldChar w:fldCharType="separate"/>
      </w:r>
      <w:r w:rsidR="00F5100C">
        <w:rPr>
          <w:noProof/>
        </w:rPr>
        <w:t>35</w:t>
      </w:r>
      <w:r>
        <w:rPr>
          <w:noProof/>
        </w:rPr>
        <w:fldChar w:fldCharType="end"/>
      </w:r>
    </w:p>
    <w:p w14:paraId="2C1A9C01" w14:textId="72731D48" w:rsidR="00251E3E" w:rsidRDefault="00251E3E">
      <w:pPr>
        <w:pStyle w:val="Inhopg3"/>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_Toc124236836 \h </w:instrText>
      </w:r>
      <w:r>
        <w:rPr>
          <w:noProof/>
        </w:rPr>
      </w:r>
      <w:r>
        <w:rPr>
          <w:noProof/>
        </w:rPr>
        <w:fldChar w:fldCharType="separate"/>
      </w:r>
      <w:r w:rsidR="00F5100C">
        <w:rPr>
          <w:noProof/>
        </w:rPr>
        <w:t>35</w:t>
      </w:r>
      <w:r>
        <w:rPr>
          <w:noProof/>
        </w:rPr>
        <w:fldChar w:fldCharType="end"/>
      </w:r>
    </w:p>
    <w:p w14:paraId="13DF97AD" w14:textId="74ED9488" w:rsidR="00251E3E" w:rsidRDefault="00251E3E">
      <w:pPr>
        <w:pStyle w:val="Inhopg3"/>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_Toc124236837 \h </w:instrText>
      </w:r>
      <w:r>
        <w:rPr>
          <w:noProof/>
        </w:rPr>
      </w:r>
      <w:r>
        <w:rPr>
          <w:noProof/>
        </w:rPr>
        <w:fldChar w:fldCharType="separate"/>
      </w:r>
      <w:r w:rsidR="00F5100C">
        <w:rPr>
          <w:noProof/>
        </w:rPr>
        <w:t>35</w:t>
      </w:r>
      <w:r>
        <w:rPr>
          <w:noProof/>
        </w:rPr>
        <w:fldChar w:fldCharType="end"/>
      </w:r>
    </w:p>
    <w:p w14:paraId="03CA7C00" w14:textId="0827A980" w:rsidR="00251E3E" w:rsidRDefault="00251E3E">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_Toc124236838 \h </w:instrText>
      </w:r>
      <w:r>
        <w:rPr>
          <w:noProof/>
        </w:rPr>
      </w:r>
      <w:r>
        <w:rPr>
          <w:noProof/>
        </w:rPr>
        <w:fldChar w:fldCharType="separate"/>
      </w:r>
      <w:r w:rsidR="00F5100C">
        <w:rPr>
          <w:noProof/>
        </w:rPr>
        <w:t>36</w:t>
      </w:r>
      <w:r>
        <w:rPr>
          <w:noProof/>
        </w:rPr>
        <w:fldChar w:fldCharType="end"/>
      </w:r>
    </w:p>
    <w:p w14:paraId="0A03CFAA" w14:textId="753B6BD4" w:rsidR="00251E3E" w:rsidRDefault="00251E3E">
      <w:pPr>
        <w:pStyle w:val="Inhopg3"/>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_Toc124236839 \h </w:instrText>
      </w:r>
      <w:r>
        <w:rPr>
          <w:noProof/>
        </w:rPr>
      </w:r>
      <w:r>
        <w:rPr>
          <w:noProof/>
        </w:rPr>
        <w:fldChar w:fldCharType="separate"/>
      </w:r>
      <w:r w:rsidR="00F5100C">
        <w:rPr>
          <w:noProof/>
        </w:rPr>
        <w:t>36</w:t>
      </w:r>
      <w:r>
        <w:rPr>
          <w:noProof/>
        </w:rPr>
        <w:fldChar w:fldCharType="end"/>
      </w:r>
    </w:p>
    <w:p w14:paraId="4F42610F" w14:textId="5C991CF8" w:rsidR="00251E3E" w:rsidRDefault="00251E3E">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w:t>
      </w:r>
      <w:r>
        <w:rPr>
          <w:noProof/>
        </w:rPr>
        <w:tab/>
      </w:r>
      <w:r>
        <w:rPr>
          <w:noProof/>
        </w:rPr>
        <w:fldChar w:fldCharType="begin"/>
      </w:r>
      <w:r>
        <w:rPr>
          <w:noProof/>
        </w:rPr>
        <w:instrText xml:space="preserve"> PAGEREF _Toc124236840 \h </w:instrText>
      </w:r>
      <w:r>
        <w:rPr>
          <w:noProof/>
        </w:rPr>
      </w:r>
      <w:r>
        <w:rPr>
          <w:noProof/>
        </w:rPr>
        <w:fldChar w:fldCharType="separate"/>
      </w:r>
      <w:r w:rsidR="00F5100C">
        <w:rPr>
          <w:noProof/>
        </w:rPr>
        <w:t>36</w:t>
      </w:r>
      <w:r>
        <w:rPr>
          <w:noProof/>
        </w:rPr>
        <w:fldChar w:fldCharType="end"/>
      </w:r>
    </w:p>
    <w:p w14:paraId="40924E0C" w14:textId="0F98DCFC" w:rsidR="00251E3E" w:rsidRDefault="00251E3E">
      <w:pPr>
        <w:pStyle w:val="Inhopg3"/>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_Toc124236841 \h </w:instrText>
      </w:r>
      <w:r>
        <w:rPr>
          <w:noProof/>
        </w:rPr>
      </w:r>
      <w:r>
        <w:rPr>
          <w:noProof/>
        </w:rPr>
        <w:fldChar w:fldCharType="separate"/>
      </w:r>
      <w:r w:rsidR="00F5100C">
        <w:rPr>
          <w:noProof/>
        </w:rPr>
        <w:t>36</w:t>
      </w:r>
      <w:r>
        <w:rPr>
          <w:noProof/>
        </w:rPr>
        <w:fldChar w:fldCharType="end"/>
      </w:r>
    </w:p>
    <w:p w14:paraId="47C8F4C8" w14:textId="37C2ABC0" w:rsidR="00251E3E" w:rsidRDefault="00251E3E">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_Toc124236842 \h </w:instrText>
      </w:r>
      <w:r>
        <w:fldChar w:fldCharType="separate"/>
      </w:r>
      <w:r w:rsidR="00F5100C">
        <w:t>38</w:t>
      </w:r>
      <w:r>
        <w:fldChar w:fldCharType="end"/>
      </w:r>
    </w:p>
    <w:p w14:paraId="03636F02" w14:textId="38951F53" w:rsidR="00251E3E" w:rsidRDefault="00251E3E">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_Toc124236843 \h </w:instrText>
      </w:r>
      <w:r>
        <w:rPr>
          <w:noProof/>
        </w:rPr>
      </w:r>
      <w:r>
        <w:rPr>
          <w:noProof/>
        </w:rPr>
        <w:fldChar w:fldCharType="separate"/>
      </w:r>
      <w:r w:rsidR="00F5100C">
        <w:rPr>
          <w:noProof/>
        </w:rPr>
        <w:t>38</w:t>
      </w:r>
      <w:r>
        <w:rPr>
          <w:noProof/>
        </w:rPr>
        <w:fldChar w:fldCharType="end"/>
      </w:r>
    </w:p>
    <w:p w14:paraId="18A644BE" w14:textId="5B6CEFB8" w:rsidR="00251E3E" w:rsidRDefault="00251E3E">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_Toc124236844 \h </w:instrText>
      </w:r>
      <w:r>
        <w:rPr>
          <w:noProof/>
        </w:rPr>
      </w:r>
      <w:r>
        <w:rPr>
          <w:noProof/>
        </w:rPr>
        <w:fldChar w:fldCharType="separate"/>
      </w:r>
      <w:r w:rsidR="00F5100C">
        <w:rPr>
          <w:noProof/>
        </w:rPr>
        <w:t>38</w:t>
      </w:r>
      <w:r>
        <w:rPr>
          <w:noProof/>
        </w:rPr>
        <w:fldChar w:fldCharType="end"/>
      </w:r>
    </w:p>
    <w:p w14:paraId="3DA7FC86" w14:textId="7FD5E2DD" w:rsidR="00251E3E" w:rsidRDefault="00251E3E">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_Toc124236845 \h </w:instrText>
      </w:r>
      <w:r>
        <w:fldChar w:fldCharType="separate"/>
      </w:r>
      <w:r w:rsidR="00F5100C">
        <w:t>40</w:t>
      </w:r>
      <w:r>
        <w:fldChar w:fldCharType="end"/>
      </w:r>
    </w:p>
    <w:p w14:paraId="708F6FCD" w14:textId="357683AE" w:rsidR="00251E3E" w:rsidRDefault="00251E3E">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_Toc124236846 \h </w:instrText>
      </w:r>
      <w:r>
        <w:rPr>
          <w:noProof/>
        </w:rPr>
      </w:r>
      <w:r>
        <w:rPr>
          <w:noProof/>
        </w:rPr>
        <w:fldChar w:fldCharType="separate"/>
      </w:r>
      <w:r w:rsidR="00F5100C">
        <w:rPr>
          <w:noProof/>
        </w:rPr>
        <w:t>40</w:t>
      </w:r>
      <w:r>
        <w:rPr>
          <w:noProof/>
        </w:rPr>
        <w:fldChar w:fldCharType="end"/>
      </w:r>
    </w:p>
    <w:p w14:paraId="49C1047B" w14:textId="72647814" w:rsidR="00251E3E" w:rsidRDefault="00251E3E">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_Toc124236847 \h </w:instrText>
      </w:r>
      <w:r>
        <w:rPr>
          <w:noProof/>
        </w:rPr>
      </w:r>
      <w:r>
        <w:rPr>
          <w:noProof/>
        </w:rPr>
        <w:fldChar w:fldCharType="separate"/>
      </w:r>
      <w:r w:rsidR="00F5100C">
        <w:rPr>
          <w:noProof/>
        </w:rPr>
        <w:t>40</w:t>
      </w:r>
      <w:r>
        <w:rPr>
          <w:noProof/>
        </w:rPr>
        <w:fldChar w:fldCharType="end"/>
      </w:r>
    </w:p>
    <w:p w14:paraId="0CD5CA03" w14:textId="5146362D" w:rsidR="00251E3E" w:rsidRDefault="00251E3E">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_Toc124236848 \h </w:instrText>
      </w:r>
      <w:r>
        <w:rPr>
          <w:noProof/>
        </w:rPr>
      </w:r>
      <w:r>
        <w:rPr>
          <w:noProof/>
        </w:rPr>
        <w:fldChar w:fldCharType="separate"/>
      </w:r>
      <w:r w:rsidR="00F5100C">
        <w:rPr>
          <w:noProof/>
        </w:rPr>
        <w:t>41</w:t>
      </w:r>
      <w:r>
        <w:rPr>
          <w:noProof/>
        </w:rPr>
        <w:fldChar w:fldCharType="end"/>
      </w:r>
    </w:p>
    <w:p w14:paraId="00B39B14" w14:textId="4A75B8F6" w:rsidR="00251E3E" w:rsidRDefault="00251E3E">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_Toc124236849 \h </w:instrText>
      </w:r>
      <w:r>
        <w:rPr>
          <w:noProof/>
        </w:rPr>
      </w:r>
      <w:r>
        <w:rPr>
          <w:noProof/>
        </w:rPr>
        <w:fldChar w:fldCharType="separate"/>
      </w:r>
      <w:r w:rsidR="00F5100C">
        <w:rPr>
          <w:noProof/>
        </w:rPr>
        <w:t>41</w:t>
      </w:r>
      <w:r>
        <w:rPr>
          <w:noProof/>
        </w:rPr>
        <w:fldChar w:fldCharType="end"/>
      </w:r>
    </w:p>
    <w:p w14:paraId="0550F468" w14:textId="05D88751" w:rsidR="00251E3E" w:rsidRDefault="00251E3E">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_Toc124236850 \h </w:instrText>
      </w:r>
      <w:r>
        <w:rPr>
          <w:noProof/>
        </w:rPr>
      </w:r>
      <w:r>
        <w:rPr>
          <w:noProof/>
        </w:rPr>
        <w:fldChar w:fldCharType="separate"/>
      </w:r>
      <w:r w:rsidR="00F5100C">
        <w:rPr>
          <w:noProof/>
        </w:rPr>
        <w:t>43</w:t>
      </w:r>
      <w:r>
        <w:rPr>
          <w:noProof/>
        </w:rPr>
        <w:fldChar w:fldCharType="end"/>
      </w:r>
    </w:p>
    <w:p w14:paraId="0DBCFEB8" w14:textId="4DC8D68C" w:rsidR="00251E3E" w:rsidRDefault="00251E3E">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_Toc124236851 \h </w:instrText>
      </w:r>
      <w:r>
        <w:rPr>
          <w:noProof/>
        </w:rPr>
      </w:r>
      <w:r>
        <w:rPr>
          <w:noProof/>
        </w:rPr>
        <w:fldChar w:fldCharType="separate"/>
      </w:r>
      <w:r w:rsidR="00F5100C">
        <w:rPr>
          <w:noProof/>
        </w:rPr>
        <w:t>44</w:t>
      </w:r>
      <w:r>
        <w:rPr>
          <w:noProof/>
        </w:rPr>
        <w:fldChar w:fldCharType="end"/>
      </w:r>
    </w:p>
    <w:p w14:paraId="26849C04" w14:textId="0015FD81" w:rsidR="00251E3E" w:rsidRDefault="00251E3E">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_Toc124236852 \h </w:instrText>
      </w:r>
      <w:r>
        <w:fldChar w:fldCharType="separate"/>
      </w:r>
      <w:r w:rsidR="00F5100C">
        <w:t>46</w:t>
      </w:r>
      <w:r>
        <w:fldChar w:fldCharType="end"/>
      </w:r>
    </w:p>
    <w:p w14:paraId="4861FE61" w14:textId="45419C11" w:rsidR="00251E3E" w:rsidRDefault="00251E3E">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_Toc124236853 \h </w:instrText>
      </w:r>
      <w:r>
        <w:rPr>
          <w:noProof/>
        </w:rPr>
      </w:r>
      <w:r>
        <w:rPr>
          <w:noProof/>
        </w:rPr>
        <w:fldChar w:fldCharType="separate"/>
      </w:r>
      <w:r w:rsidR="00F5100C">
        <w:rPr>
          <w:noProof/>
        </w:rPr>
        <w:t>46</w:t>
      </w:r>
      <w:r>
        <w:rPr>
          <w:noProof/>
        </w:rPr>
        <w:fldChar w:fldCharType="end"/>
      </w:r>
    </w:p>
    <w:p w14:paraId="7268B2BE" w14:textId="6C3423BD" w:rsidR="00251E3E" w:rsidRDefault="00251E3E">
      <w:pPr>
        <w:pStyle w:val="Inhopg3"/>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_Toc124236854 \h </w:instrText>
      </w:r>
      <w:r>
        <w:rPr>
          <w:noProof/>
        </w:rPr>
      </w:r>
      <w:r>
        <w:rPr>
          <w:noProof/>
        </w:rPr>
        <w:fldChar w:fldCharType="separate"/>
      </w:r>
      <w:r w:rsidR="00F5100C">
        <w:rPr>
          <w:noProof/>
        </w:rPr>
        <w:t>46</w:t>
      </w:r>
      <w:r>
        <w:rPr>
          <w:noProof/>
        </w:rPr>
        <w:fldChar w:fldCharType="end"/>
      </w:r>
    </w:p>
    <w:p w14:paraId="359E0541" w14:textId="261E5A4E" w:rsidR="00251E3E" w:rsidRDefault="00251E3E">
      <w:pPr>
        <w:pStyle w:val="Inhopg3"/>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_Toc124236855 \h </w:instrText>
      </w:r>
      <w:r>
        <w:rPr>
          <w:noProof/>
        </w:rPr>
      </w:r>
      <w:r>
        <w:rPr>
          <w:noProof/>
        </w:rPr>
        <w:fldChar w:fldCharType="separate"/>
      </w:r>
      <w:r w:rsidR="00F5100C">
        <w:rPr>
          <w:noProof/>
        </w:rPr>
        <w:t>46</w:t>
      </w:r>
      <w:r>
        <w:rPr>
          <w:noProof/>
        </w:rPr>
        <w:fldChar w:fldCharType="end"/>
      </w:r>
    </w:p>
    <w:p w14:paraId="0A3C6D8D" w14:textId="13A0BD72" w:rsidR="00251E3E" w:rsidRDefault="00251E3E">
      <w:pPr>
        <w:pStyle w:val="Inhopg3"/>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_Toc124236856 \h </w:instrText>
      </w:r>
      <w:r>
        <w:rPr>
          <w:noProof/>
        </w:rPr>
      </w:r>
      <w:r>
        <w:rPr>
          <w:noProof/>
        </w:rPr>
        <w:fldChar w:fldCharType="separate"/>
      </w:r>
      <w:r w:rsidR="00F5100C">
        <w:rPr>
          <w:noProof/>
        </w:rPr>
        <w:t>46</w:t>
      </w:r>
      <w:r>
        <w:rPr>
          <w:noProof/>
        </w:rPr>
        <w:fldChar w:fldCharType="end"/>
      </w:r>
    </w:p>
    <w:p w14:paraId="4B437305" w14:textId="796AFE1E" w:rsidR="00251E3E" w:rsidRDefault="00251E3E">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OW-objecten bij wijzigingsmethode renvooi</w:t>
      </w:r>
      <w:r>
        <w:rPr>
          <w:noProof/>
        </w:rPr>
        <w:tab/>
      </w:r>
      <w:r>
        <w:rPr>
          <w:noProof/>
        </w:rPr>
        <w:fldChar w:fldCharType="begin"/>
      </w:r>
      <w:r>
        <w:rPr>
          <w:noProof/>
        </w:rPr>
        <w:instrText xml:space="preserve"> PAGEREF _Toc124236857 \h </w:instrText>
      </w:r>
      <w:r>
        <w:rPr>
          <w:noProof/>
        </w:rPr>
      </w:r>
      <w:r>
        <w:rPr>
          <w:noProof/>
        </w:rPr>
        <w:fldChar w:fldCharType="separate"/>
      </w:r>
      <w:r w:rsidR="00F5100C">
        <w:rPr>
          <w:noProof/>
        </w:rPr>
        <w:t>47</w:t>
      </w:r>
      <w:r>
        <w:rPr>
          <w:noProof/>
        </w:rPr>
        <w:fldChar w:fldCharType="end"/>
      </w:r>
    </w:p>
    <w:p w14:paraId="75A05484" w14:textId="5B2126F8" w:rsidR="00251E3E" w:rsidRDefault="00251E3E">
      <w:pPr>
        <w:pStyle w:val="Inhopg3"/>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_Toc124236858 \h </w:instrText>
      </w:r>
      <w:r>
        <w:rPr>
          <w:noProof/>
        </w:rPr>
      </w:r>
      <w:r>
        <w:rPr>
          <w:noProof/>
        </w:rPr>
        <w:fldChar w:fldCharType="separate"/>
      </w:r>
      <w:r w:rsidR="00F5100C">
        <w:rPr>
          <w:noProof/>
        </w:rPr>
        <w:t>47</w:t>
      </w:r>
      <w:r>
        <w:rPr>
          <w:noProof/>
        </w:rPr>
        <w:fldChar w:fldCharType="end"/>
      </w:r>
    </w:p>
    <w:p w14:paraId="22D733A8" w14:textId="4D1E3EBD" w:rsidR="00251E3E" w:rsidRDefault="00251E3E">
      <w:pPr>
        <w:pStyle w:val="Inhopg3"/>
        <w:rPr>
          <w:rFonts w:eastAsiaTheme="minorEastAsia"/>
          <w:noProof/>
          <w:lang w:eastAsia="nl-NL"/>
        </w:rPr>
      </w:pPr>
      <w:r>
        <w:rPr>
          <w:noProof/>
        </w:rPr>
        <w:lastRenderedPageBreak/>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_Toc124236859 \h </w:instrText>
      </w:r>
      <w:r>
        <w:rPr>
          <w:noProof/>
        </w:rPr>
      </w:r>
      <w:r>
        <w:rPr>
          <w:noProof/>
        </w:rPr>
        <w:fldChar w:fldCharType="separate"/>
      </w:r>
      <w:r w:rsidR="00F5100C">
        <w:rPr>
          <w:noProof/>
        </w:rPr>
        <w:t>48</w:t>
      </w:r>
      <w:r>
        <w:rPr>
          <w:noProof/>
        </w:rPr>
        <w:fldChar w:fldCharType="end"/>
      </w:r>
    </w:p>
    <w:p w14:paraId="34E5767E" w14:textId="3AF329B6" w:rsidR="00251E3E" w:rsidRDefault="00251E3E">
      <w:pPr>
        <w:pStyle w:val="Inhopg3"/>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_Toc124236860 \h </w:instrText>
      </w:r>
      <w:r>
        <w:rPr>
          <w:noProof/>
        </w:rPr>
      </w:r>
      <w:r>
        <w:rPr>
          <w:noProof/>
        </w:rPr>
        <w:fldChar w:fldCharType="separate"/>
      </w:r>
      <w:r w:rsidR="00F5100C">
        <w:rPr>
          <w:noProof/>
        </w:rPr>
        <w:t>49</w:t>
      </w:r>
      <w:r>
        <w:rPr>
          <w:noProof/>
        </w:rPr>
        <w:fldChar w:fldCharType="end"/>
      </w:r>
    </w:p>
    <w:p w14:paraId="61FF9E08" w14:textId="52B45AFE" w:rsidR="00251E3E" w:rsidRDefault="00251E3E">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Alternatieven voor de wijzigingsmethode renvooi</w:t>
      </w:r>
      <w:r>
        <w:rPr>
          <w:noProof/>
        </w:rPr>
        <w:tab/>
      </w:r>
      <w:r>
        <w:rPr>
          <w:noProof/>
        </w:rPr>
        <w:fldChar w:fldCharType="begin"/>
      </w:r>
      <w:r>
        <w:rPr>
          <w:noProof/>
        </w:rPr>
        <w:instrText xml:space="preserve"> PAGEREF _Toc124236861 \h </w:instrText>
      </w:r>
      <w:r>
        <w:rPr>
          <w:noProof/>
        </w:rPr>
      </w:r>
      <w:r>
        <w:rPr>
          <w:noProof/>
        </w:rPr>
        <w:fldChar w:fldCharType="separate"/>
      </w:r>
      <w:r w:rsidR="00F5100C">
        <w:rPr>
          <w:noProof/>
        </w:rPr>
        <w:t>49</w:t>
      </w:r>
      <w:r>
        <w:rPr>
          <w:noProof/>
        </w:rPr>
        <w:fldChar w:fldCharType="end"/>
      </w:r>
    </w:p>
    <w:p w14:paraId="265E8614" w14:textId="4ABFCF05" w:rsidR="00251E3E" w:rsidRDefault="00251E3E">
      <w:pPr>
        <w:pStyle w:val="Inhopg3"/>
        <w:rPr>
          <w:rFonts w:eastAsiaTheme="minorEastAsia"/>
          <w:noProof/>
          <w:lang w:eastAsia="nl-NL"/>
        </w:rPr>
      </w:pPr>
      <w:r>
        <w:rPr>
          <w:noProof/>
        </w:rPr>
        <w:t>7.3.1</w:t>
      </w:r>
      <w:r>
        <w:rPr>
          <w:rFonts w:eastAsiaTheme="minorEastAsia"/>
          <w:noProof/>
          <w:lang w:eastAsia="nl-NL"/>
        </w:rPr>
        <w:tab/>
      </w:r>
      <w:r>
        <w:rPr>
          <w:noProof/>
        </w:rPr>
        <w:t>Intrekken &amp; vervangen</w:t>
      </w:r>
      <w:r>
        <w:rPr>
          <w:noProof/>
        </w:rPr>
        <w:tab/>
      </w:r>
      <w:r>
        <w:rPr>
          <w:noProof/>
        </w:rPr>
        <w:fldChar w:fldCharType="begin"/>
      </w:r>
      <w:r>
        <w:rPr>
          <w:noProof/>
        </w:rPr>
        <w:instrText xml:space="preserve"> PAGEREF _Toc124236862 \h </w:instrText>
      </w:r>
      <w:r>
        <w:rPr>
          <w:noProof/>
        </w:rPr>
      </w:r>
      <w:r>
        <w:rPr>
          <w:noProof/>
        </w:rPr>
        <w:fldChar w:fldCharType="separate"/>
      </w:r>
      <w:r w:rsidR="00F5100C">
        <w:rPr>
          <w:noProof/>
        </w:rPr>
        <w:t>49</w:t>
      </w:r>
      <w:r>
        <w:rPr>
          <w:noProof/>
        </w:rPr>
        <w:fldChar w:fldCharType="end"/>
      </w:r>
    </w:p>
    <w:p w14:paraId="134A79B2" w14:textId="33C2BD7A" w:rsidR="00251E3E" w:rsidRDefault="00251E3E">
      <w:pPr>
        <w:pStyle w:val="Inhopg3"/>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_Toc124236863 \h </w:instrText>
      </w:r>
      <w:r>
        <w:rPr>
          <w:noProof/>
        </w:rPr>
      </w:r>
      <w:r>
        <w:rPr>
          <w:noProof/>
        </w:rPr>
        <w:fldChar w:fldCharType="separate"/>
      </w:r>
      <w:r w:rsidR="00F5100C">
        <w:rPr>
          <w:noProof/>
        </w:rPr>
        <w:t>50</w:t>
      </w:r>
      <w:r>
        <w:rPr>
          <w:noProof/>
        </w:rPr>
        <w:fldChar w:fldCharType="end"/>
      </w:r>
    </w:p>
    <w:p w14:paraId="2B2B5FA2" w14:textId="7F3448B4" w:rsidR="00251E3E" w:rsidRDefault="00251E3E">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_Toc124236864 \h </w:instrText>
      </w:r>
      <w:r>
        <w:rPr>
          <w:noProof/>
        </w:rPr>
      </w:r>
      <w:r>
        <w:rPr>
          <w:noProof/>
        </w:rPr>
        <w:fldChar w:fldCharType="separate"/>
      </w:r>
      <w:r w:rsidR="00F5100C">
        <w:rPr>
          <w:noProof/>
        </w:rPr>
        <w:t>51</w:t>
      </w:r>
      <w:r>
        <w:rPr>
          <w:noProof/>
        </w:rPr>
        <w:fldChar w:fldCharType="end"/>
      </w:r>
    </w:p>
    <w:p w14:paraId="3A0085A5" w14:textId="182CDD78" w:rsidR="00251E3E" w:rsidRDefault="00251E3E">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_Toc124236865 \h </w:instrText>
      </w:r>
      <w:r>
        <w:rPr>
          <w:noProof/>
        </w:rPr>
      </w:r>
      <w:r>
        <w:rPr>
          <w:noProof/>
        </w:rPr>
        <w:fldChar w:fldCharType="separate"/>
      </w:r>
      <w:r w:rsidR="00F5100C">
        <w:rPr>
          <w:noProof/>
        </w:rPr>
        <w:t>51</w:t>
      </w:r>
      <w:r>
        <w:rPr>
          <w:noProof/>
        </w:rPr>
        <w:fldChar w:fldCharType="end"/>
      </w:r>
    </w:p>
    <w:p w14:paraId="4113E2D5" w14:textId="02DEE1B4" w:rsidR="00251E3E" w:rsidRDefault="00251E3E">
      <w:pPr>
        <w:pStyle w:val="Inhopg3"/>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_Toc124236866 \h </w:instrText>
      </w:r>
      <w:r>
        <w:rPr>
          <w:noProof/>
        </w:rPr>
      </w:r>
      <w:r>
        <w:rPr>
          <w:noProof/>
        </w:rPr>
        <w:fldChar w:fldCharType="separate"/>
      </w:r>
      <w:r w:rsidR="00F5100C">
        <w:rPr>
          <w:noProof/>
        </w:rPr>
        <w:t>52</w:t>
      </w:r>
      <w:r>
        <w:rPr>
          <w:noProof/>
        </w:rPr>
        <w:fldChar w:fldCharType="end"/>
      </w:r>
    </w:p>
    <w:p w14:paraId="32F1E1B1" w14:textId="080A5D86" w:rsidR="00251E3E" w:rsidRDefault="00251E3E">
      <w:pPr>
        <w:pStyle w:val="Inhopg3"/>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_Toc124236867 \h </w:instrText>
      </w:r>
      <w:r>
        <w:rPr>
          <w:noProof/>
        </w:rPr>
      </w:r>
      <w:r>
        <w:rPr>
          <w:noProof/>
        </w:rPr>
        <w:fldChar w:fldCharType="separate"/>
      </w:r>
      <w:r w:rsidR="00F5100C">
        <w:rPr>
          <w:noProof/>
        </w:rPr>
        <w:t>52</w:t>
      </w:r>
      <w:r>
        <w:rPr>
          <w:noProof/>
        </w:rPr>
        <w:fldChar w:fldCharType="end"/>
      </w:r>
    </w:p>
    <w:p w14:paraId="046C14C0" w14:textId="2FD8E1CA" w:rsidR="00251E3E" w:rsidRDefault="00251E3E">
      <w:pPr>
        <w:pStyle w:val="Inhopg1"/>
        <w:rPr>
          <w:rFonts w:eastAsiaTheme="minorEastAsia"/>
          <w:lang w:eastAsia="nl-NL"/>
        </w:rPr>
      </w:pPr>
      <w:r>
        <w:t>A Bijlage: versiehistorie</w:t>
      </w:r>
      <w:r>
        <w:tab/>
      </w:r>
      <w:r>
        <w:fldChar w:fldCharType="begin"/>
      </w:r>
      <w:r>
        <w:instrText xml:space="preserve"> PAGEREF _Toc124236868 \h </w:instrText>
      </w:r>
      <w:r>
        <w:fldChar w:fldCharType="separate"/>
      </w:r>
      <w:r w:rsidR="00F5100C">
        <w:t>54</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24236788"/>
      <w:r w:rsidRPr="00D7079F">
        <w:lastRenderedPageBreak/>
        <w:t>Inleiding</w:t>
      </w:r>
      <w:bookmarkEnd w:id="2"/>
    </w:p>
    <w:bookmarkEnd w:id="1"/>
    <w:p w14:paraId="7470A289" w14:textId="1CA7D1F6"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ins w:id="3" w:author="Wilko Quak" w:date="2023-10-08T23:08:00Z">
        <w:r w:rsidR="00B513F3">
          <w:t>-</w:t>
        </w:r>
      </w:ins>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4" w:name="_Ref36562686"/>
      <w:bookmarkStart w:id="5" w:name="_Toc124236789"/>
      <w:bookmarkStart w:id="6" w:name="Inleiding_context"/>
      <w:r>
        <w:t>Context standaard</w:t>
      </w:r>
      <w:bookmarkEnd w:id="4"/>
      <w:bookmarkEnd w:id="5"/>
    </w:p>
    <w:bookmarkEnd w:id="6"/>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7" w:name="_Ref36562691"/>
      <w:bookmarkStart w:id="8" w:name="_Ref92176502"/>
      <w:bookmarkStart w:id="9" w:name="_Toc124236790"/>
      <w:bookmarkStart w:id="10" w:name="Inleiding_documentatie"/>
      <w:r>
        <w:t>Documentatie</w:t>
      </w:r>
      <w:bookmarkEnd w:id="7"/>
      <w:bookmarkEnd w:id="8"/>
      <w:bookmarkEnd w:id="9"/>
    </w:p>
    <w:bookmarkEnd w:id="10"/>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361DE8B1"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3764520"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1" w:name="_Ref40341289"/>
      <w:bookmarkStart w:id="12"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085EB7B6" w14:textId="4D15BC53" w:rsidR="00ED399B" w:rsidRDefault="00ED399B" w:rsidP="00D7079F">
      <w:pPr>
        <w:pStyle w:val="Kop2"/>
        <w:rPr>
          <w:ins w:id="13" w:author="Wilko Quak" w:date="2023-10-27T10:55:00Z"/>
        </w:rPr>
      </w:pPr>
      <w:bookmarkStart w:id="14" w:name="_Ref92176514"/>
      <w:bookmarkStart w:id="15" w:name="_Toc124236791"/>
      <w:proofErr w:type="spellStart"/>
      <w:ins w:id="16" w:author="Wilko Quak" w:date="2023-10-27T10:54:00Z">
        <w:r>
          <w:t>C</w:t>
        </w:r>
      </w:ins>
      <w:ins w:id="17" w:author="Wilko Quak" w:date="2023-10-27T10:55:00Z">
        <w:r>
          <w:t>onformance</w:t>
        </w:r>
      </w:ins>
      <w:proofErr w:type="spellEnd"/>
      <w:ins w:id="18" w:author="Wilko Quak" w:date="2023-10-27T11:33:00Z">
        <w:r w:rsidR="00ED2A94">
          <w:t xml:space="preserve"> en modules</w:t>
        </w:r>
      </w:ins>
    </w:p>
    <w:p w14:paraId="06B21727" w14:textId="2EF0D8F9" w:rsidR="00ED399B" w:rsidRDefault="00ED399B" w:rsidP="00ED399B">
      <w:pPr>
        <w:rPr>
          <w:ins w:id="19" w:author="Wilko Quak" w:date="2023-10-27T10:58:00Z"/>
        </w:rPr>
      </w:pPr>
      <w:ins w:id="20" w:author="Wilko Quak" w:date="2023-10-27T10:56:00Z">
        <w:r>
          <w:t>In deze paragraaf staat beschreven wat het betekent om aan de IMOW standaard te voldoen.</w:t>
        </w:r>
      </w:ins>
      <w:ins w:id="21" w:author="Wilko Quak" w:date="2023-10-27T10:58:00Z">
        <w:r>
          <w:t xml:space="preserve"> Een belangrijk verschil hierbij is in het lezen en schrijven van de standaard:</w:t>
        </w:r>
      </w:ins>
    </w:p>
    <w:p w14:paraId="2AFEC3E6" w14:textId="203A07A8" w:rsidR="00ED399B" w:rsidRDefault="00ED399B" w:rsidP="00ED399B">
      <w:pPr>
        <w:rPr>
          <w:ins w:id="22" w:author="Wilko Quak" w:date="2023-10-27T10:58:00Z"/>
        </w:rPr>
      </w:pPr>
    </w:p>
    <w:p w14:paraId="2D5EB1FA" w14:textId="38074AAE" w:rsidR="00ED399B" w:rsidRDefault="00B739DD" w:rsidP="00ED399B">
      <w:pPr>
        <w:rPr>
          <w:ins w:id="23" w:author="Wilko Quak" w:date="2023-10-27T11:01:00Z"/>
        </w:rPr>
      </w:pPr>
      <w:ins w:id="24" w:author="Wilko Quak" w:date="2023-10-27T11:19:00Z">
        <w:r>
          <w:rPr>
            <w:b/>
            <w:bCs/>
          </w:rPr>
          <w:t>R</w:t>
        </w:r>
      </w:ins>
      <w:ins w:id="25" w:author="Wilko Quak" w:date="2023-10-27T10:59:00Z">
        <w:r w:rsidR="00ED399B" w:rsidRPr="00ED399B">
          <w:rPr>
            <w:b/>
            <w:bCs/>
            <w:rPrChange w:id="26" w:author="Wilko Quak" w:date="2023-10-27T10:59:00Z">
              <w:rPr/>
            </w:rPrChange>
          </w:rPr>
          <w:t>egel</w:t>
        </w:r>
        <w:r w:rsidR="00ED399B">
          <w:t xml:space="preserve">: </w:t>
        </w:r>
      </w:ins>
      <w:ins w:id="27" w:author="Wilko Quak" w:date="2023-10-27T11:19:00Z">
        <w:r>
          <w:t>e</w:t>
        </w:r>
      </w:ins>
      <w:ins w:id="28" w:author="Wilko Quak" w:date="2023-10-27T10:59:00Z">
        <w:r w:rsidR="00ED399B">
          <w:t xml:space="preserve">en applicatie die aangeeft documenten volgens de IMOW standaard te kunnen schrijven </w:t>
        </w:r>
      </w:ins>
      <w:ins w:id="29" w:author="Wilko Quak" w:date="2023-10-27T11:00:00Z">
        <w:r w:rsidR="00ED399B">
          <w:t>is in staat OW aanleveringen te maken die</w:t>
        </w:r>
      </w:ins>
      <w:ins w:id="30" w:author="Wilko Quak" w:date="2023-10-27T11:01:00Z">
        <w:r w:rsidR="00ED399B">
          <w:t xml:space="preserve"> aan alle regels in deze standaard voldoet. </w:t>
        </w:r>
      </w:ins>
    </w:p>
    <w:p w14:paraId="5D0572D1" w14:textId="77777777" w:rsidR="00ED399B" w:rsidRDefault="00ED399B" w:rsidP="00ED399B">
      <w:pPr>
        <w:rPr>
          <w:ins w:id="31" w:author="Wilko Quak" w:date="2023-10-27T11:01:00Z"/>
        </w:rPr>
      </w:pPr>
    </w:p>
    <w:p w14:paraId="08504FC5" w14:textId="1D378F27" w:rsidR="00ED399B" w:rsidRDefault="00B739DD" w:rsidP="00ED399B">
      <w:pPr>
        <w:rPr>
          <w:ins w:id="32" w:author="Wilko Quak" w:date="2023-10-27T11:06:00Z"/>
        </w:rPr>
      </w:pPr>
      <w:ins w:id="33" w:author="Wilko Quak" w:date="2023-10-27T11:19:00Z">
        <w:r>
          <w:rPr>
            <w:b/>
            <w:bCs/>
          </w:rPr>
          <w:t>R</w:t>
        </w:r>
      </w:ins>
      <w:ins w:id="34" w:author="Wilko Quak" w:date="2023-10-27T11:01:00Z">
        <w:r w:rsidR="00ED399B">
          <w:rPr>
            <w:b/>
            <w:bCs/>
          </w:rPr>
          <w:t xml:space="preserve">egel: </w:t>
        </w:r>
      </w:ins>
      <w:ins w:id="35" w:author="Wilko Quak" w:date="2023-10-27T11:19:00Z">
        <w:r>
          <w:t>e</w:t>
        </w:r>
      </w:ins>
      <w:ins w:id="36" w:author="Wilko Quak" w:date="2023-10-27T11:01:00Z">
        <w:r w:rsidR="00ED399B">
          <w:t>en applicati</w:t>
        </w:r>
      </w:ins>
      <w:ins w:id="37" w:author="Wilko Quak" w:date="2023-10-27T11:02:00Z">
        <w:r w:rsidR="00ED399B">
          <w:t xml:space="preserve">e die aangeeft document volgens de IMOW standaard te kunnen verwerken </w:t>
        </w:r>
      </w:ins>
      <w:ins w:id="38" w:author="Wilko Quak" w:date="2023-10-27T11:04:00Z">
        <w:r w:rsidR="0098058E">
          <w:t xml:space="preserve">is in staat om </w:t>
        </w:r>
      </w:ins>
      <w:ins w:id="39" w:author="Wilko Quak" w:date="2023-10-27T11:06:00Z">
        <w:r w:rsidR="0098058E">
          <w:t>iedere</w:t>
        </w:r>
      </w:ins>
      <w:ins w:id="40" w:author="Wilko Quak" w:date="2023-10-27T11:05:00Z">
        <w:r w:rsidR="0098058E">
          <w:t xml:space="preserve"> </w:t>
        </w:r>
      </w:ins>
      <w:ins w:id="41" w:author="Wilko Quak" w:date="2023-10-27T11:06:00Z">
        <w:r w:rsidR="0098058E">
          <w:t>aanlevering</w:t>
        </w:r>
      </w:ins>
      <w:ins w:id="42" w:author="Wilko Quak" w:date="2023-10-27T11:05:00Z">
        <w:r w:rsidR="0098058E">
          <w:t xml:space="preserve"> </w:t>
        </w:r>
      </w:ins>
      <w:ins w:id="43" w:author="Wilko Quak" w:date="2023-10-27T11:06:00Z">
        <w:r w:rsidR="0098058E">
          <w:t>conform de IMOW standaard geschreven is adequaat te verwerken.</w:t>
        </w:r>
      </w:ins>
    </w:p>
    <w:p w14:paraId="580435E8" w14:textId="77777777" w:rsidR="0098058E" w:rsidRDefault="0098058E" w:rsidP="00ED399B">
      <w:pPr>
        <w:rPr>
          <w:ins w:id="44" w:author="Wilko Quak" w:date="2023-10-27T11:06:00Z"/>
        </w:rPr>
      </w:pPr>
    </w:p>
    <w:p w14:paraId="32DEE3AB" w14:textId="71682020" w:rsidR="0098058E" w:rsidRDefault="0098058E" w:rsidP="00ED399B">
      <w:pPr>
        <w:rPr>
          <w:ins w:id="45" w:author="Wilko Quak" w:date="2023-10-27T11:08:00Z"/>
        </w:rPr>
      </w:pPr>
      <w:ins w:id="46" w:author="Wilko Quak" w:date="2023-10-27T11:07:00Z">
        <w:r>
          <w:t xml:space="preserve">Naar verwachting zal alleen de LVBB/OZON in staat zijn </w:t>
        </w:r>
      </w:ins>
      <w:ins w:id="47" w:author="Wilko Quak" w:date="2023-10-27T11:08:00Z">
        <w:r>
          <w:t>IMOW documenten conform de standaard te kunnen verwerken.</w:t>
        </w:r>
      </w:ins>
    </w:p>
    <w:p w14:paraId="5F9A8B3D" w14:textId="77777777" w:rsidR="0098058E" w:rsidRDefault="0098058E" w:rsidP="00ED399B">
      <w:pPr>
        <w:rPr>
          <w:ins w:id="48" w:author="Wilko Quak" w:date="2023-10-27T11:08:00Z"/>
        </w:rPr>
      </w:pPr>
    </w:p>
    <w:p w14:paraId="4D526078" w14:textId="232E91E2" w:rsidR="0098058E" w:rsidRDefault="0098058E" w:rsidP="00ED399B">
      <w:pPr>
        <w:rPr>
          <w:ins w:id="49" w:author="Wilko Quak" w:date="2023-10-27T11:10:00Z"/>
        </w:rPr>
      </w:pPr>
      <w:ins w:id="50" w:author="Wilko Quak" w:date="2023-10-27T11:08:00Z">
        <w:r>
          <w:t xml:space="preserve">Naast deze algehele </w:t>
        </w:r>
        <w:proofErr w:type="spellStart"/>
        <w:r>
          <w:t>conformance</w:t>
        </w:r>
        <w:proofErr w:type="spellEnd"/>
        <w:r>
          <w:t xml:space="preserve"> bevat de standaar</w:t>
        </w:r>
      </w:ins>
      <w:ins w:id="51" w:author="Wilko Quak" w:date="2023-10-27T11:09:00Z">
        <w:r>
          <w:t xml:space="preserve">d ook een aantal modules. Bij het </w:t>
        </w:r>
      </w:ins>
      <w:ins w:id="52" w:author="Wilko Quak" w:date="2023-10-27T11:10:00Z">
        <w:r>
          <w:t>conformeren aan de standaard</w:t>
        </w:r>
      </w:ins>
      <w:ins w:id="53" w:author="Wilko Quak" w:date="2023-10-27T11:09:00Z">
        <w:r>
          <w:t xml:space="preserve"> kan je ervoor kiezen deze we</w:t>
        </w:r>
      </w:ins>
      <w:ins w:id="54" w:author="Wilko Quak" w:date="2023-10-27T11:10:00Z">
        <w:r>
          <w:t xml:space="preserve">l of niet te implementeren. Het gaat hier om de </w:t>
        </w:r>
      </w:ins>
      <w:ins w:id="55" w:author="Wilko Quak" w:date="2023-10-27T11:36:00Z">
        <w:r w:rsidR="009B2878">
          <w:t>modules genoemd in de volgende paragrafen.</w:t>
        </w:r>
      </w:ins>
    </w:p>
    <w:p w14:paraId="68A578BB" w14:textId="77777777" w:rsidR="0098058E" w:rsidRDefault="0098058E" w:rsidP="00ED399B">
      <w:pPr>
        <w:rPr>
          <w:ins w:id="56" w:author="Wilko Quak" w:date="2023-10-27T11:10:00Z"/>
        </w:rPr>
      </w:pPr>
    </w:p>
    <w:p w14:paraId="35BF69E1" w14:textId="245D09BD" w:rsidR="0098058E" w:rsidRDefault="00ED2A94" w:rsidP="0098058E">
      <w:pPr>
        <w:pStyle w:val="Kop3"/>
        <w:rPr>
          <w:ins w:id="57" w:author="Wilko Quak" w:date="2023-10-27T11:13:00Z"/>
        </w:rPr>
      </w:pPr>
      <w:ins w:id="58" w:author="Wilko Quak" w:date="2023-10-27T11:32:00Z">
        <w:r>
          <w:t>module</w:t>
        </w:r>
      </w:ins>
      <w:ins w:id="59" w:author="Wilko Quak" w:date="2023-10-27T11:12:00Z">
        <w:r w:rsidR="0098058E">
          <w:t xml:space="preserve">: </w:t>
        </w:r>
      </w:ins>
      <w:ins w:id="60" w:author="Wilko Quak" w:date="2023-10-27T11:23:00Z">
        <w:r w:rsidR="00B739DD">
          <w:t>t</w:t>
        </w:r>
      </w:ins>
      <w:ins w:id="61" w:author="Wilko Quak" w:date="2023-10-27T11:12:00Z">
        <w:r w:rsidR="0098058E">
          <w:t xml:space="preserve">oekennen van </w:t>
        </w:r>
      </w:ins>
      <w:ins w:id="62" w:author="Wilko Quak" w:date="2023-10-27T11:23:00Z">
        <w:r w:rsidR="00B739DD">
          <w:t>OW-o</w:t>
        </w:r>
      </w:ins>
      <w:ins w:id="63" w:author="Wilko Quak" w:date="2023-10-27T11:12:00Z">
        <w:r w:rsidR="0098058E">
          <w:t xml:space="preserve">bjecten aan </w:t>
        </w:r>
      </w:ins>
      <w:ins w:id="64" w:author="Wilko Quak" w:date="2023-10-27T11:23:00Z">
        <w:r w:rsidR="00B739DD">
          <w:t>r</w:t>
        </w:r>
      </w:ins>
      <w:ins w:id="65" w:author="Wilko Quak" w:date="2023-10-27T11:12:00Z">
        <w:r w:rsidR="0098058E">
          <w:t>egelingen</w:t>
        </w:r>
      </w:ins>
    </w:p>
    <w:p w14:paraId="4EACB404" w14:textId="2C2EABF8" w:rsidR="0098058E" w:rsidRPr="00B739DD" w:rsidRDefault="00B739DD">
      <w:pPr>
        <w:pStyle w:val="Kop3"/>
        <w:numPr>
          <w:ilvl w:val="0"/>
          <w:numId w:val="0"/>
        </w:numPr>
        <w:rPr>
          <w:ins w:id="66" w:author="Wilko Quak" w:date="2023-10-27T10:54:00Z"/>
          <w:b w:val="0"/>
          <w:bCs/>
          <w:rPrChange w:id="67" w:author="Wilko Quak" w:date="2023-10-27T11:19:00Z">
            <w:rPr>
              <w:ins w:id="68" w:author="Wilko Quak" w:date="2023-10-27T10:54:00Z"/>
            </w:rPr>
          </w:rPrChange>
        </w:rPr>
        <w:pPrChange w:id="69" w:author="Wilko Quak" w:date="2023-10-27T11:13:00Z">
          <w:pPr>
            <w:pStyle w:val="Kop2"/>
          </w:pPr>
        </w:pPrChange>
      </w:pPr>
      <w:ins w:id="70" w:author="Wilko Quak" w:date="2023-10-27T11:19:00Z">
        <w:r>
          <w:t xml:space="preserve">Regel: </w:t>
        </w:r>
      </w:ins>
      <w:ins w:id="71" w:author="Wilko Quak" w:date="2023-10-27T11:21:00Z">
        <w:r>
          <w:rPr>
            <w:b w:val="0"/>
            <w:bCs/>
          </w:rPr>
          <w:t>als e</w:t>
        </w:r>
      </w:ins>
      <w:ins w:id="72" w:author="Wilko Quak" w:date="2023-10-27T11:22:00Z">
        <w:r>
          <w:rPr>
            <w:b w:val="0"/>
            <w:bCs/>
          </w:rPr>
          <w:t xml:space="preserve">en applicatie aangeeft dat het IMOW </w:t>
        </w:r>
      </w:ins>
      <w:ins w:id="73" w:author="Wilko Quak" w:date="2023-10-27T11:31:00Z">
        <w:r w:rsidR="00ED2A94">
          <w:rPr>
            <w:b w:val="0"/>
            <w:bCs/>
          </w:rPr>
          <w:t xml:space="preserve">inclusief de </w:t>
        </w:r>
      </w:ins>
      <w:ins w:id="74" w:author="Wilko Quak" w:date="2023-10-27T11:32:00Z">
        <w:r w:rsidR="00ED2A94">
          <w:rPr>
            <w:b w:val="0"/>
            <w:bCs/>
          </w:rPr>
          <w:t>module</w:t>
        </w:r>
      </w:ins>
      <w:ins w:id="75" w:author="Wilko Quak" w:date="2023-10-27T11:31:00Z">
        <w:r w:rsidR="00ED2A94">
          <w:rPr>
            <w:b w:val="0"/>
            <w:bCs/>
          </w:rPr>
          <w:t xml:space="preserve"> </w:t>
        </w:r>
        <w:r w:rsidR="00ED2A94" w:rsidRPr="00ED2A94">
          <w:rPr>
            <w:b w:val="0"/>
            <w:bCs/>
          </w:rPr>
          <w:t>‘toekennen van OW-objecten aan regelingen’</w:t>
        </w:r>
      </w:ins>
      <w:ins w:id="76" w:author="Wilko Quak" w:date="2023-10-27T11:22:00Z">
        <w:r>
          <w:rPr>
            <w:b w:val="0"/>
            <w:bCs/>
          </w:rPr>
          <w:t xml:space="preserve"> is </w:t>
        </w:r>
      </w:ins>
      <w:ins w:id="77" w:author="Wilko Quak" w:date="2023-10-27T11:24:00Z">
        <w:r w:rsidR="00ED2A94">
          <w:rPr>
            <w:b w:val="0"/>
            <w:bCs/>
          </w:rPr>
          <w:t xml:space="preserve">voldoet het aan alle regels in de standaard inclusief de regels beschreven in </w:t>
        </w:r>
      </w:ins>
      <w:ins w:id="78" w:author="Wilko Quak" w:date="2023-10-27T11:25:00Z">
        <w:r w:rsidR="00ED2A94">
          <w:rPr>
            <w:b w:val="0"/>
            <w:bCs/>
          </w:rPr>
          <w:t xml:space="preserve">de paragrafen </w:t>
        </w:r>
        <w:r w:rsidR="00ED2A94">
          <w:rPr>
            <w:b w:val="0"/>
            <w:bCs/>
          </w:rPr>
          <w:fldChar w:fldCharType="begin"/>
        </w:r>
        <w:r w:rsidR="00ED2A94">
          <w:rPr>
            <w:b w:val="0"/>
            <w:bCs/>
          </w:rPr>
          <w:instrText xml:space="preserve"> REF _Ref149298336 \r \h </w:instrText>
        </w:r>
      </w:ins>
      <w:r w:rsidR="00ED2A94">
        <w:rPr>
          <w:b w:val="0"/>
          <w:bCs/>
        </w:rPr>
      </w:r>
      <w:r w:rsidR="00ED2A94">
        <w:rPr>
          <w:b w:val="0"/>
          <w:bCs/>
        </w:rPr>
        <w:fldChar w:fldCharType="separate"/>
      </w:r>
      <w:ins w:id="79" w:author="Wilko Quak" w:date="2023-10-27T11:25:00Z">
        <w:r w:rsidR="00ED2A94">
          <w:rPr>
            <w:b w:val="0"/>
            <w:bCs/>
          </w:rPr>
          <w:t>3.2.6</w:t>
        </w:r>
        <w:r w:rsidR="00ED2A94">
          <w:rPr>
            <w:b w:val="0"/>
            <w:bCs/>
          </w:rPr>
          <w:fldChar w:fldCharType="end"/>
        </w:r>
        <w:r w:rsidR="00ED2A94">
          <w:rPr>
            <w:b w:val="0"/>
            <w:bCs/>
          </w:rPr>
          <w:t xml:space="preserve"> en </w:t>
        </w:r>
        <w:r w:rsidR="00ED2A94">
          <w:rPr>
            <w:b w:val="0"/>
            <w:bCs/>
          </w:rPr>
          <w:fldChar w:fldCharType="begin"/>
        </w:r>
        <w:r w:rsidR="00ED2A94">
          <w:rPr>
            <w:b w:val="0"/>
            <w:bCs/>
          </w:rPr>
          <w:instrText xml:space="preserve"> REF _Ref149040679 \r \h </w:instrText>
        </w:r>
      </w:ins>
      <w:r w:rsidR="00ED2A94">
        <w:rPr>
          <w:b w:val="0"/>
          <w:bCs/>
        </w:rPr>
      </w:r>
      <w:r w:rsidR="00ED2A94">
        <w:rPr>
          <w:b w:val="0"/>
          <w:bCs/>
        </w:rPr>
        <w:fldChar w:fldCharType="separate"/>
      </w:r>
      <w:ins w:id="80" w:author="Wilko Quak" w:date="2023-10-27T11:25:00Z">
        <w:r w:rsidR="00ED2A94">
          <w:rPr>
            <w:b w:val="0"/>
            <w:bCs/>
          </w:rPr>
          <w:t>3.2.7</w:t>
        </w:r>
        <w:r w:rsidR="00ED2A94">
          <w:rPr>
            <w:b w:val="0"/>
            <w:bCs/>
          </w:rPr>
          <w:fldChar w:fldCharType="end"/>
        </w:r>
        <w:r w:rsidR="00ED2A94">
          <w:rPr>
            <w:b w:val="0"/>
            <w:bCs/>
          </w:rPr>
          <w:t>.</w:t>
        </w:r>
      </w:ins>
    </w:p>
    <w:p w14:paraId="28F55C8C" w14:textId="13038053" w:rsidR="00240489" w:rsidRDefault="0062237C" w:rsidP="00D7079F">
      <w:pPr>
        <w:pStyle w:val="Kop2"/>
      </w:pPr>
      <w:r>
        <w:t>Leeswijzer</w:t>
      </w:r>
      <w:bookmarkEnd w:id="11"/>
      <w:bookmarkEnd w:id="14"/>
      <w:bookmarkEnd w:id="15"/>
    </w:p>
    <w:bookmarkEnd w:id="12"/>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lastRenderedPageBreak/>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527F7FE8"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81" w:name="_Ref92176530"/>
      <w:bookmarkStart w:id="82" w:name="_Toc124236792"/>
      <w:bookmarkStart w:id="83" w:name="IMOW"/>
      <w:r>
        <w:lastRenderedPageBreak/>
        <w:t xml:space="preserve">Informatiemodel </w:t>
      </w:r>
      <w:r w:rsidR="008E2B01" w:rsidRPr="00A542F5">
        <w:t>O</w:t>
      </w:r>
      <w:r w:rsidRPr="00A542F5">
        <w:t>mgevingswet</w:t>
      </w:r>
      <w:bookmarkEnd w:id="81"/>
      <w:bookmarkEnd w:id="82"/>
    </w:p>
    <w:bookmarkEnd w:id="83"/>
    <w:p w14:paraId="454AD2BE" w14:textId="7AFC973F"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84" w:name="_Ref36562704"/>
      <w:bookmarkStart w:id="85" w:name="_Toc124236793"/>
      <w:bookmarkStart w:id="86" w:name="IMOW_context"/>
      <w:r>
        <w:t>Context IMOW</w:t>
      </w:r>
      <w:bookmarkEnd w:id="84"/>
      <w:bookmarkEnd w:id="85"/>
    </w:p>
    <w:bookmarkEnd w:id="86"/>
    <w:p w14:paraId="7E5FC587" w14:textId="055D7683" w:rsidR="00CC6A99" w:rsidRDefault="005C484C" w:rsidP="00022065">
      <w:r>
        <w:t xml:space="preserve">De IMOW standaard beschrijft hoe je de tekst van een regeling (zoals beschreven in de STOP standaard) kunt annoteren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87" w:name="_Ref36562709"/>
      <w:r w:rsidRPr="00022065">
        <w:br w:type="page"/>
      </w:r>
    </w:p>
    <w:p w14:paraId="0C4480E2" w14:textId="7282B018" w:rsidR="00794742" w:rsidRDefault="00794742" w:rsidP="00D7079F">
      <w:pPr>
        <w:pStyle w:val="Kop2"/>
      </w:pPr>
      <w:bookmarkStart w:id="88" w:name="_Ref80972473"/>
      <w:bookmarkStart w:id="89" w:name="_Toc124236794"/>
      <w:bookmarkStart w:id="90" w:name="IMOW_vrijetekst"/>
      <w:r>
        <w:lastRenderedPageBreak/>
        <w:t>Vrijetekststructuur</w:t>
      </w:r>
      <w:bookmarkEnd w:id="87"/>
      <w:bookmarkEnd w:id="88"/>
      <w:bookmarkEnd w:id="89"/>
    </w:p>
    <w:bookmarkEnd w:id="90"/>
    <w:p w14:paraId="39F0317B" w14:textId="77777777" w:rsidR="00CC5400" w:rsidRDefault="00CC5400" w:rsidP="00022065"/>
    <w:p w14:paraId="03BC5BA0" w14:textId="67FEEDA8"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91" w:name="_Ref36562716"/>
      <w:bookmarkStart w:id="92" w:name="_Toc124236795"/>
      <w:bookmarkStart w:id="93" w:name="IMOW_artikel"/>
      <w:r w:rsidRPr="000143E4">
        <w:t>Artikelstructuur</w:t>
      </w:r>
      <w:bookmarkEnd w:id="91"/>
      <w:bookmarkEnd w:id="92"/>
    </w:p>
    <w:bookmarkEnd w:id="93"/>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94" w:name="_Ref122436527"/>
      <w:r w:rsidRPr="000143E4">
        <w:t xml:space="preserve">UML-diagram </w:t>
      </w:r>
      <w:r w:rsidR="00AA6762">
        <w:t>a</w:t>
      </w:r>
      <w:r w:rsidRPr="000143E4">
        <w:t>rtikelstructuur</w:t>
      </w:r>
      <w:bookmarkEnd w:id="94"/>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95" w:name="_Toc124236796"/>
      <w:bookmarkStart w:id="96" w:name="_Ref124236869"/>
      <w:r>
        <w:t>Details IMOW</w:t>
      </w:r>
      <w:bookmarkEnd w:id="95"/>
      <w:bookmarkEnd w:id="96"/>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97" w:name="_Ref124235733"/>
      <w:bookmarkStart w:id="98" w:name="_Toc124236797"/>
      <w:r>
        <w:t>OW-object</w:t>
      </w:r>
      <w:bookmarkEnd w:id="97"/>
      <w:bookmarkEnd w:id="98"/>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99" w:name="_Ref113026518"/>
      <w:bookmarkStart w:id="100" w:name="_Toc124236798"/>
      <w:r>
        <w:t>OP</w:t>
      </w:r>
      <w:r w:rsidR="005B1E85">
        <w:t>-</w:t>
      </w:r>
      <w:r>
        <w:t>object</w:t>
      </w:r>
      <w:bookmarkEnd w:id="99"/>
      <w:bookmarkEnd w:id="100"/>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101" w:name="_Ref113026420"/>
      <w:bookmarkStart w:id="102" w:name="_Toc124236799"/>
      <w:r>
        <w:t>Activiteit</w:t>
      </w:r>
    </w:p>
    <w:p w14:paraId="442E29F4" w14:textId="0396F0F7" w:rsidR="000A5C6B" w:rsidRDefault="00AF4A82" w:rsidP="000E2A25">
      <w:pPr>
        <w:rPr>
          <w:ins w:id="103" w:author="Wilko Quak" w:date="2023-10-13T16:12:00Z"/>
        </w:rPr>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6">
                      <a:extLst>
                        <a:ext uri="{96DAC541-7B7A-43D3-8B79-37D633B846F1}">
                          <asvg:svgBlip xmlns:asvg="http://schemas.microsoft.com/office/drawing/2016/SVG/main" r:embed="rId27"/>
                        </a:ext>
                      </a:extLst>
                    </a:blip>
                    <a:stretch>
                      <a:fillRect/>
                    </a:stretch>
                  </pic:blipFill>
                  <pic:spPr>
                    <a:xfrm>
                      <a:off x="0" y="0"/>
                      <a:ext cx="3733800" cy="1695450"/>
                    </a:xfrm>
                    <a:prstGeom prst="rect">
                      <a:avLst/>
                    </a:prstGeom>
                  </pic:spPr>
                </pic:pic>
              </a:graphicData>
            </a:graphic>
          </wp:inline>
        </w:drawing>
      </w:r>
    </w:p>
    <w:p w14:paraId="3FE64042" w14:textId="77777777" w:rsidR="009C454B" w:rsidRDefault="009C454B" w:rsidP="000E2A25">
      <w:pPr>
        <w:rPr>
          <w:ins w:id="104" w:author="Wilko Quak" w:date="2023-10-13T16:12:00Z"/>
        </w:rPr>
      </w:pPr>
    </w:p>
    <w:p w14:paraId="3005A208" w14:textId="190AC310" w:rsidR="009C454B" w:rsidRDefault="009C454B" w:rsidP="000E2A25">
      <w:pPr>
        <w:rPr>
          <w:ins w:id="105" w:author="Wilko Quak" w:date="2023-10-13T16:12:00Z"/>
        </w:rPr>
      </w:pPr>
      <w:ins w:id="106" w:author="Wilko Quak" w:date="2023-10-13T16:12:00Z">
        <w:r>
          <w:t>Regels:</w:t>
        </w:r>
      </w:ins>
    </w:p>
    <w:p w14:paraId="205A6054" w14:textId="77777777" w:rsidR="009C454B" w:rsidRPr="000A5C6B" w:rsidRDefault="009C454B" w:rsidP="000E2A25"/>
    <w:p w14:paraId="68FA3E75" w14:textId="4E46E670" w:rsidR="0069374F" w:rsidRDefault="00476AC8" w:rsidP="0069374F">
      <w:pPr>
        <w:pStyle w:val="Kop3"/>
      </w:pPr>
      <w:r>
        <w:t>Locatie</w:t>
      </w:r>
      <w:bookmarkEnd w:id="101"/>
      <w:bookmarkEnd w:id="102"/>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8">
                      <a:extLst>
                        <a:ext uri="{96DAC541-7B7A-43D3-8B79-37D633B846F1}">
                          <asvg:svgBlip xmlns:asvg="http://schemas.microsoft.com/office/drawing/2016/SVG/main" r:embed="rId29"/>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107" w:name="_Ref113026552"/>
      <w:bookmarkStart w:id="108" w:name="_Toc124236800"/>
      <w:r>
        <w:t xml:space="preserve">Kaart en </w:t>
      </w:r>
      <w:proofErr w:type="spellStart"/>
      <w:r>
        <w:t>Kaar</w:t>
      </w:r>
      <w:r w:rsidR="002455C1">
        <w:t>t</w:t>
      </w:r>
      <w:r>
        <w:t>laag</w:t>
      </w:r>
      <w:bookmarkEnd w:id="107"/>
      <w:bookmarkEnd w:id="108"/>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0">
                      <a:extLst>
                        <a:ext uri="{96DAC541-7B7A-43D3-8B79-37D633B846F1}">
                          <asvg:svgBlip xmlns:asvg="http://schemas.microsoft.com/office/drawing/2016/SVG/main" r:embed="rId31"/>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109" w:name="_Ref113026557"/>
      <w:bookmarkStart w:id="110" w:name="_Toc124236801"/>
      <w:proofErr w:type="spellStart"/>
      <w:r>
        <w:t>SymbolisatieItem</w:t>
      </w:r>
      <w:bookmarkEnd w:id="109"/>
      <w:bookmarkEnd w:id="110"/>
      <w:proofErr w:type="spellEnd"/>
    </w:p>
    <w:p w14:paraId="0E66A91B" w14:textId="2F59D955" w:rsidR="00CA3F67" w:rsidRPr="00CA3F67" w:rsidRDefault="00CA3F67" w:rsidP="006876D1">
      <w:r>
        <w:t xml:space="preserve">Met </w:t>
      </w:r>
      <w:proofErr w:type="spellStart"/>
      <w:r>
        <w:t>SymbolisatieItem</w:t>
      </w:r>
      <w:proofErr w:type="spellEnd"/>
      <w:r>
        <w:t xml:space="preserve"> 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2">
                      <a:extLst>
                        <a:ext uri="{96DAC541-7B7A-43D3-8B79-37D633B846F1}">
                          <asvg:svgBlip xmlns:asvg="http://schemas.microsoft.com/office/drawing/2016/SVG/main" r:embed="rId33"/>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111" w:name="_Toc124236802"/>
      <w:bookmarkStart w:id="112" w:name="_Ref124236892"/>
      <w:r>
        <w:t>Verhouding OP en OW</w:t>
      </w:r>
      <w:bookmarkEnd w:id="111"/>
      <w:bookmarkEnd w:id="112"/>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113" w:name="IMOW_OPenOW_vrijetekstOP"/>
    </w:p>
    <w:p w14:paraId="5C36F869" w14:textId="2B3954A1" w:rsidR="00CA054E" w:rsidRDefault="00CA054E" w:rsidP="00D7079F">
      <w:pPr>
        <w:pStyle w:val="Kop3"/>
      </w:pPr>
      <w:bookmarkStart w:id="114" w:name="_Toc124236803"/>
      <w:r>
        <w:t>Vrijetekststructuur in OP</w:t>
      </w:r>
      <w:bookmarkEnd w:id="114"/>
    </w:p>
    <w:bookmarkEnd w:id="113"/>
    <w:p w14:paraId="7D275DBA" w14:textId="5BA306C4" w:rsidR="00285655" w:rsidRPr="00022065" w:rsidRDefault="004C5AB8" w:rsidP="00022065">
      <w:ins w:id="115" w:author="Wilko Quak" w:date="2023-10-27T10:02:00Z">
        <w:r>
          <w:t xml:space="preserve">Vrijetekststructuur in </w:t>
        </w:r>
      </w:ins>
      <w:r w:rsidR="0062269D" w:rsidRPr="00022065">
        <w:t xml:space="preserve">OP bouwt </w:t>
      </w:r>
      <w:del w:id="116" w:author="Wilko Quak" w:date="2023-10-27T10:03:00Z">
        <w:r w:rsidR="0062269D" w:rsidRPr="00022065" w:rsidDel="004C5AB8">
          <w:delText>vrijetekststructuur op door te duiden dat het mogelijk is om</w:delText>
        </w:r>
      </w:del>
      <w:ins w:id="117" w:author="Wilko Quak" w:date="2023-10-27T10:03:00Z">
        <w:r>
          <w:t>gebruikt</w:t>
        </w:r>
      </w:ins>
      <w:r w:rsidR="0062269D" w:rsidRPr="00022065">
        <w:t xml:space="preserve"> twee elementtypen</w:t>
      </w:r>
      <w:del w:id="118" w:author="Wilko Quak" w:date="2023-10-27T10:03:00Z">
        <w:r w:rsidR="0062269D" w:rsidRPr="00022065" w:rsidDel="004C5AB8">
          <w:delText xml:space="preserve"> te gebruiken bij vrijetekst</w:delText>
        </w:r>
      </w:del>
      <w:r w:rsidR="0062269D" w:rsidRPr="00022065">
        <w:t xml:space="preserve">,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del w:id="119" w:author="Wilko Quak" w:date="2023-10-27T10:03:00Z">
        <w:r w:rsidR="00025B2F" w:rsidRPr="00022065" w:rsidDel="004C5AB8">
          <w:delText xml:space="preserve">Dit betekent dat </w:delText>
        </w:r>
      </w:del>
      <w:ins w:id="120" w:author="Wilko Quak" w:date="2023-10-27T10:03:00Z">
        <w:r>
          <w:t xml:space="preserve">De </w:t>
        </w:r>
      </w:ins>
      <w:r w:rsidR="00025B2F" w:rsidRPr="00022065">
        <w:t xml:space="preserve">Divisie </w:t>
      </w:r>
      <w:ins w:id="121" w:author="Wilko Quak" w:date="2023-10-27T10:04:00Z">
        <w:r>
          <w:t xml:space="preserve">wordt </w:t>
        </w:r>
      </w:ins>
      <w:r w:rsidR="00025B2F" w:rsidRPr="00022065">
        <w:t xml:space="preserve">gebruikt </w:t>
      </w:r>
      <w:del w:id="122" w:author="Wilko Quak" w:date="2023-10-27T10:03:00Z">
        <w:r w:rsidR="00025B2F" w:rsidRPr="00022065" w:rsidDel="004C5AB8">
          <w:delText xml:space="preserve">wordt </w:delText>
        </w:r>
      </w:del>
      <w:r w:rsidR="00025B2F" w:rsidRPr="00022065">
        <w:t xml:space="preserve">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ins w:id="123" w:author="Wilko Quak" w:date="2023-10-27T10:04:00Z">
        <w:r w:rsidR="004C5AB8">
          <w:t>wId</w:t>
        </w:r>
        <w:proofErr w:type="spellEnd"/>
        <w:r w:rsidR="004C5AB8">
          <w:t xml:space="preserve"> (</w:t>
        </w:r>
      </w:ins>
      <w:r w:rsidRPr="00022065">
        <w:t>identificatie</w:t>
      </w:r>
      <w:ins w:id="124" w:author="Wilko Quak" w:date="2023-10-27T10:04:00Z">
        <w:r w:rsidR="004C5AB8">
          <w:t>)</w:t>
        </w:r>
      </w:ins>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125" w:name="_Toc124236804"/>
      <w:bookmarkStart w:id="126" w:name="IMOW_OPenOW_artikelOP"/>
      <w:r>
        <w:t>Artikelsgewijze structuur in OP</w:t>
      </w:r>
      <w:bookmarkEnd w:id="125"/>
    </w:p>
    <w:bookmarkEnd w:id="126"/>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127" w:name="_Toc124236805"/>
      <w:bookmarkStart w:id="128" w:name="IMOW_OPenOW_GIOOP"/>
      <w:r>
        <w:t>Geometrie in OP</w:t>
      </w:r>
      <w:bookmarkEnd w:id="127"/>
    </w:p>
    <w:bookmarkEnd w:id="128"/>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129" w:name="Techn"/>
    </w:p>
    <w:p w14:paraId="3F5FA62D" w14:textId="09B433E6" w:rsidR="00A62B89" w:rsidRDefault="00A62B89" w:rsidP="00D7079F">
      <w:pPr>
        <w:pStyle w:val="Kop1"/>
      </w:pPr>
      <w:bookmarkStart w:id="130" w:name="_Ref92176541"/>
      <w:bookmarkStart w:id="131" w:name="_Toc124236806"/>
      <w:r>
        <w:lastRenderedPageBreak/>
        <w:t xml:space="preserve">Technische implementatie </w:t>
      </w:r>
      <w:r w:rsidR="00D664A4">
        <w:t>IMOW</w:t>
      </w:r>
      <w:bookmarkEnd w:id="130"/>
      <w:bookmarkEnd w:id="131"/>
    </w:p>
    <w:bookmarkEnd w:id="129"/>
    <w:p w14:paraId="08DDE8C8" w14:textId="5E2EF1AB" w:rsidR="00285655" w:rsidRPr="00022065" w:rsidRDefault="00803F59" w:rsidP="00022065">
      <w:r w:rsidRPr="00022065">
        <w:t xml:space="preserve">Dit hoofdstuk </w:t>
      </w:r>
      <w:r w:rsidR="00B71F4E">
        <w:t>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132" w:name="_Ref61449143"/>
      <w:bookmarkStart w:id="133" w:name="Techn_OW"/>
    </w:p>
    <w:p w14:paraId="55D70865" w14:textId="4E6E48B3" w:rsidR="00285655" w:rsidRDefault="00E9641B" w:rsidP="00D7079F">
      <w:pPr>
        <w:pStyle w:val="Kop2"/>
      </w:pPr>
      <w:bookmarkStart w:id="134" w:name="_Ref92176199"/>
      <w:bookmarkStart w:id="135" w:name="_Ref92176652"/>
      <w:bookmarkStart w:id="136" w:name="_Ref92189831"/>
      <w:bookmarkStart w:id="137" w:name="_Toc124236807"/>
      <w:r w:rsidRPr="00047C0D">
        <w:t>OW</w:t>
      </w:r>
      <w:r>
        <w:t>-</w:t>
      </w:r>
      <w:r w:rsidRPr="00047C0D">
        <w:t>bestanden</w:t>
      </w:r>
      <w:bookmarkEnd w:id="132"/>
      <w:bookmarkEnd w:id="133"/>
      <w:bookmarkEnd w:id="134"/>
      <w:bookmarkEnd w:id="135"/>
      <w:bookmarkEnd w:id="136"/>
      <w:bookmarkEnd w:id="137"/>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138" w:name="_Toc124236808"/>
      <w:bookmarkStart w:id="139" w:name="Techn_OW_manifest"/>
      <w:r w:rsidRPr="000143E4">
        <w:rPr>
          <w:lang w:val="en-US"/>
        </w:rPr>
        <w:t>OW-manifest</w:t>
      </w:r>
      <w:bookmarkEnd w:id="138"/>
    </w:p>
    <w:bookmarkEnd w:id="139"/>
    <w:p w14:paraId="0DAF8A46" w14:textId="012FD4FF"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140" w:name="Techn_OW_Regeltekst"/>
    </w:p>
    <w:p w14:paraId="4BFC4412" w14:textId="06ABF841" w:rsidR="00A239E5" w:rsidRDefault="00A239E5" w:rsidP="00D7079F">
      <w:pPr>
        <w:pStyle w:val="Kop3"/>
        <w:rPr>
          <w:rFonts w:eastAsia="Times New Roman"/>
        </w:rPr>
      </w:pPr>
      <w:bookmarkStart w:id="141" w:name="_Toc124236809"/>
      <w:r>
        <w:rPr>
          <w:rFonts w:eastAsia="Times New Roman"/>
        </w:rPr>
        <w:t>Regeltekst</w:t>
      </w:r>
      <w:bookmarkEnd w:id="141"/>
    </w:p>
    <w:bookmarkEnd w:id="140"/>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142" w:name="_Toc124236810"/>
      <w:bookmarkStart w:id="143" w:name="Techn_OW_annotaties"/>
      <w:r w:rsidRPr="000524BE">
        <w:t>OW-specifieke annotaties</w:t>
      </w:r>
      <w:bookmarkEnd w:id="142"/>
    </w:p>
    <w:bookmarkEnd w:id="143"/>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144" w:name="_Ref49518173"/>
      <w:bookmarkStart w:id="145" w:name="_Ref49518209"/>
      <w:bookmarkStart w:id="146" w:name="_Ref52186390"/>
      <w:bookmarkStart w:id="147" w:name="_Toc124236811"/>
      <w:bookmarkStart w:id="148" w:name="Techn_OW_GML"/>
      <w:r>
        <w:t>GML-bestanden</w:t>
      </w:r>
      <w:bookmarkEnd w:id="144"/>
      <w:bookmarkEnd w:id="145"/>
      <w:bookmarkEnd w:id="146"/>
      <w:bookmarkEnd w:id="147"/>
    </w:p>
    <w:p w14:paraId="0B4F913B" w14:textId="651EA20B" w:rsidR="0011778D" w:rsidRDefault="0011778D" w:rsidP="00022065">
      <w:bookmarkStart w:id="149" w:name="_Ref36562789"/>
      <w:bookmarkEnd w:id="148"/>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4"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5"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6"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150" w:name="_Ref80972474"/>
      <w:bookmarkStart w:id="151" w:name="_Toc124236812"/>
      <w:bookmarkStart w:id="152" w:name="Techn_aanlever"/>
      <w:r>
        <w:t xml:space="preserve">Eisen </w:t>
      </w:r>
      <w:r w:rsidR="00F07782">
        <w:t>bij aanleveren</w:t>
      </w:r>
      <w:bookmarkEnd w:id="149"/>
      <w:bookmarkEnd w:id="150"/>
      <w:bookmarkEnd w:id="151"/>
    </w:p>
    <w:bookmarkEnd w:id="152"/>
    <w:p w14:paraId="7BE329EF" w14:textId="5D0EBB83"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153" w:name="_Ref31714815"/>
      <w:bookmarkStart w:id="154" w:name="_Ref31714824"/>
      <w:bookmarkStart w:id="155" w:name="_Ref37400187"/>
      <w:bookmarkStart w:id="156" w:name="_Ref75176935"/>
      <w:bookmarkStart w:id="157" w:name="_Toc124236813"/>
      <w:bookmarkStart w:id="158" w:name="Techn_aanlever_identificaties"/>
      <w:r>
        <w:lastRenderedPageBreak/>
        <w:t>I</w:t>
      </w:r>
      <w:r w:rsidR="001505FD" w:rsidRPr="00047C0D">
        <w:t>dentificatie</w:t>
      </w:r>
      <w:r>
        <w:t xml:space="preserve"> van </w:t>
      </w:r>
      <w:r w:rsidR="00FA707F">
        <w:t>OW-object</w:t>
      </w:r>
      <w:r>
        <w:t>en</w:t>
      </w:r>
      <w:bookmarkEnd w:id="153"/>
      <w:bookmarkEnd w:id="154"/>
      <w:bookmarkEnd w:id="155"/>
      <w:bookmarkEnd w:id="156"/>
      <w:bookmarkEnd w:id="157"/>
    </w:p>
    <w:bookmarkEnd w:id="158"/>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159" w:name="_Ref36460877"/>
      <w:bookmarkStart w:id="160" w:name="_Toc124236814"/>
      <w:bookmarkStart w:id="161" w:name="Techn_aanlever_status"/>
      <w:r>
        <w:t>Status</w:t>
      </w:r>
      <w:bookmarkEnd w:id="159"/>
      <w:bookmarkEnd w:id="160"/>
    </w:p>
    <w:bookmarkEnd w:id="161"/>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162" w:name="_Ref36460902"/>
      <w:bookmarkStart w:id="163" w:name="_Toc124236815"/>
      <w:bookmarkStart w:id="164" w:name="Techn_aanlever_procedurestatus"/>
      <w:r>
        <w:t>Procedurestatus</w:t>
      </w:r>
      <w:bookmarkStart w:id="165" w:name="_Ref147442293"/>
      <w:bookmarkEnd w:id="162"/>
      <w:bookmarkEnd w:id="163"/>
      <w:bookmarkEnd w:id="164"/>
    </w:p>
    <w:bookmarkEnd w:id="165"/>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166" w:name="_Ref92189168"/>
      <w:bookmarkStart w:id="167" w:name="_Toc124236816"/>
      <w:bookmarkStart w:id="168" w:name="Techn_aanlever_XSD"/>
      <w:r>
        <w:t>XSD-bestanden</w:t>
      </w:r>
      <w:bookmarkEnd w:id="166"/>
      <w:bookmarkEnd w:id="167"/>
    </w:p>
    <w:bookmarkEnd w:id="168"/>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hyperlink r:id="rId37" w:history="1">
        <w:r w:rsidR="00930C5B" w:rsidRPr="00EC6328">
          <w:rPr>
            <w:rStyle w:val="Hyperlink"/>
          </w:rPr>
          <w:t>https://register.geostandaarden.nl/xmlschema/tpod/v2.0.0/</w:t>
        </w:r>
      </w:hyperlink>
      <w:r w:rsidR="00930C5B">
        <w:t xml:space="preserve"> .</w:t>
      </w:r>
    </w:p>
    <w:p w14:paraId="5B650377" w14:textId="77777777" w:rsidR="00C5690B" w:rsidRPr="00A24008" w:rsidRDefault="00C5690B" w:rsidP="00022065">
      <w:pPr>
        <w:rPr>
          <w:lang w:val="en-US"/>
        </w:rPr>
      </w:pPr>
    </w:p>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169" w:name="_Ref124235539"/>
      <w:bookmarkStart w:id="170" w:name="_Toc124236817"/>
      <w:bookmarkStart w:id="171" w:name="Techn_aanlever_waardelijsten"/>
      <w:r>
        <w:t>Waardelijsten</w:t>
      </w:r>
      <w:bookmarkEnd w:id="169"/>
      <w:bookmarkEnd w:id="170"/>
    </w:p>
    <w:bookmarkEnd w:id="171"/>
    <w:p w14:paraId="72607DAB" w14:textId="5C2B4EE8" w:rsidR="004E6768" w:rsidRPr="00022065" w:rsidRDefault="004E6768" w:rsidP="00022065">
      <w:r w:rsidRPr="00022065">
        <w:t>In CIM</w:t>
      </w:r>
      <w:ins w:id="172" w:author="Wilko Quak" w:date="2023-10-05T17:20:00Z">
        <w:r w:rsidR="00634452">
          <w:t>-</w:t>
        </w:r>
      </w:ins>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lastRenderedPageBreak/>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pPr>
        <w:rPr>
          <w:ins w:id="173" w:author="Wilko Quak" w:date="2023-10-05T17:18:00Z"/>
        </w:rPr>
      </w:pPr>
      <w:r w:rsidRPr="00022065">
        <w:t>Vervolgens controleert het DSO of de waarde voorkomt in de stelselcatalogus.</w:t>
      </w:r>
      <w:r w:rsidR="00B22E1E" w:rsidRPr="00022065">
        <w:t xml:space="preserve"> </w:t>
      </w:r>
      <w:r w:rsidRPr="00022065">
        <w:t>De stelselcatalogus is publiekelijk beschikbaar.</w:t>
      </w:r>
      <w:bookmarkStart w:id="174" w:name="_Ref38039326"/>
      <w:bookmarkStart w:id="175" w:name="XML"/>
    </w:p>
    <w:p w14:paraId="55893B7F" w14:textId="4BDCB068" w:rsidR="00634452" w:rsidRDefault="003F1C33" w:rsidP="00634452">
      <w:pPr>
        <w:pStyle w:val="Kop3"/>
        <w:rPr>
          <w:ins w:id="176" w:author="Wilko Quak" w:date="2023-10-27T11:25:00Z"/>
        </w:rPr>
      </w:pPr>
      <w:ins w:id="177" w:author="Wilko Quak" w:date="2023-10-27T11:46:00Z">
        <w:r>
          <w:t>Regels voor het toekennen van OW-objecten aan regelingen.</w:t>
        </w:r>
      </w:ins>
    </w:p>
    <w:p w14:paraId="38FD4C1B" w14:textId="55806E47" w:rsidR="00ED2A94" w:rsidRDefault="00ED2A94" w:rsidP="00ED2A94">
      <w:pPr>
        <w:rPr>
          <w:ins w:id="178" w:author="Wilko Quak" w:date="2023-10-27T11:30:00Z"/>
        </w:rPr>
      </w:pPr>
      <w:ins w:id="179" w:author="Wilko Quak" w:date="2023-10-27T11:25:00Z">
        <w:r>
          <w:t xml:space="preserve">De regels in deze paragraaf gelden </w:t>
        </w:r>
      </w:ins>
      <w:ins w:id="180" w:author="Wilko Quak" w:date="2023-10-27T11:30:00Z">
        <w:r>
          <w:t xml:space="preserve">voor applicaties die conform de </w:t>
        </w:r>
      </w:ins>
      <w:ins w:id="181" w:author="Wilko Quak" w:date="2023-10-27T11:33:00Z">
        <w:r>
          <w:t>module</w:t>
        </w:r>
      </w:ins>
      <w:ins w:id="182" w:author="Wilko Quak" w:date="2023-10-27T11:30:00Z">
        <w:r>
          <w:t xml:space="preserve"> ‘toekennen van OW-objecten aan regelingen’ werken.</w:t>
        </w:r>
      </w:ins>
    </w:p>
    <w:p w14:paraId="6F5FDC8F" w14:textId="77777777" w:rsidR="00ED2A94" w:rsidRPr="00ED2A94" w:rsidRDefault="00ED2A94">
      <w:pPr>
        <w:rPr>
          <w:ins w:id="183" w:author="Wilko Quak" w:date="2023-10-05T17:20:00Z"/>
        </w:rPr>
        <w:pPrChange w:id="184" w:author="Wilko Quak" w:date="2023-10-27T11:25:00Z">
          <w:pPr>
            <w:pStyle w:val="Kop3"/>
          </w:pPr>
        </w:pPrChange>
      </w:pPr>
    </w:p>
    <w:p w14:paraId="4A1A2969" w14:textId="23B184A2" w:rsidR="00634452" w:rsidRDefault="00930C5B">
      <w:pPr>
        <w:rPr>
          <w:ins w:id="185" w:author="Wilko Quak" w:date="2023-10-06T15:45:00Z"/>
        </w:rPr>
      </w:pPr>
      <w:ins w:id="186" w:author="Wilko Quak" w:date="2023-10-06T01:22:00Z">
        <w:r>
          <w:t xml:space="preserve">OW-objecten </w:t>
        </w:r>
      </w:ins>
      <w:ins w:id="187" w:author="Wilko Quak" w:date="2023-10-06T15:33:00Z">
        <w:r w:rsidR="004D2F7B">
          <w:t xml:space="preserve">worden gemaakt of gewijzigd in de context van een </w:t>
        </w:r>
      </w:ins>
      <w:ins w:id="188" w:author="Wilko Quak" w:date="2023-10-06T15:34:00Z">
        <w:r w:rsidR="004D2F7B">
          <w:t>OW-</w:t>
        </w:r>
      </w:ins>
      <w:ins w:id="189" w:author="Wilko Quak" w:date="2023-10-06T15:33:00Z">
        <w:r w:rsidR="004D2F7B">
          <w:t>Aanlevering</w:t>
        </w:r>
      </w:ins>
      <w:ins w:id="190" w:author="Wilko Quak" w:date="2023-10-06T15:34:00Z">
        <w:r w:rsidR="004D2F7B">
          <w:t xml:space="preserve">. </w:t>
        </w:r>
      </w:ins>
      <w:ins w:id="191" w:author="Wilko Quak" w:date="2023-10-06T15:35:00Z">
        <w:r w:rsidR="004D2F7B">
          <w:t>De</w:t>
        </w:r>
      </w:ins>
      <w:ins w:id="192" w:author="Wilko Quak" w:date="2023-10-06T15:36:00Z">
        <w:r w:rsidR="00B21376">
          <w:t xml:space="preserve">ze aanlevering bevat kenmerk </w:t>
        </w:r>
        <w:proofErr w:type="spellStart"/>
        <w:r w:rsidR="00B21376">
          <w:t>workIDRegeling</w:t>
        </w:r>
      </w:ins>
      <w:proofErr w:type="spellEnd"/>
      <w:ins w:id="193" w:author="Wilko Quak" w:date="2023-10-06T15:37:00Z">
        <w:r w:rsidR="00B21376">
          <w:t xml:space="preserve"> welke verwijst naar de Regeling waarvan de OW-objecten gewijzigd worden door deze aanlevering. </w:t>
        </w:r>
      </w:ins>
    </w:p>
    <w:p w14:paraId="45C57260" w14:textId="77777777" w:rsidR="00B21376" w:rsidRDefault="00B21376">
      <w:pPr>
        <w:rPr>
          <w:ins w:id="194" w:author="Wilko Quak" w:date="2023-10-06T15:45:00Z"/>
        </w:rPr>
      </w:pPr>
    </w:p>
    <w:p w14:paraId="731B5F0F" w14:textId="6DE2B1A9" w:rsidR="00B21376" w:rsidRPr="00B513F3" w:rsidRDefault="00B21376">
      <w:pPr>
        <w:rPr>
          <w:ins w:id="195" w:author="Wilko Quak" w:date="2023-10-05T17:19:00Z"/>
          <w:bCs/>
        </w:rPr>
        <w:pPrChange w:id="196" w:author="Wilko Quak" w:date="2023-10-05T17:20:00Z">
          <w:pPr>
            <w:pStyle w:val="Kop3"/>
          </w:pPr>
        </w:pPrChange>
      </w:pPr>
      <w:ins w:id="197" w:author="Wilko Quak" w:date="2023-10-06T15:45:00Z">
        <w:r>
          <w:rPr>
            <w:b/>
            <w:bCs/>
          </w:rPr>
          <w:t xml:space="preserve">Regel: </w:t>
        </w:r>
      </w:ins>
      <w:ins w:id="198" w:author="Wilko Quak" w:date="2023-10-06T16:00:00Z">
        <w:r w:rsidR="00F9005D" w:rsidRPr="00F9005D">
          <w:t xml:space="preserve">Het </w:t>
        </w:r>
      </w:ins>
      <w:proofErr w:type="spellStart"/>
      <w:ins w:id="199" w:author="Wilko Quak" w:date="2023-10-06T16:02:00Z">
        <w:r w:rsidR="00F9005D">
          <w:t>W</w:t>
        </w:r>
      </w:ins>
      <w:ins w:id="200" w:author="Wilko Quak" w:date="2023-10-06T16:00:00Z">
        <w:r w:rsidR="00F9005D" w:rsidRPr="00F9005D">
          <w:t>orkIDRegeling</w:t>
        </w:r>
        <w:proofErr w:type="spellEnd"/>
        <w:r w:rsidR="00F9005D" w:rsidRPr="00F9005D">
          <w:t xml:space="preserve"> van de OW-Aanlevering waarin een OW-object ontstaat bepaalt bij welke Regeling een OW-object hoort.</w:t>
        </w:r>
      </w:ins>
    </w:p>
    <w:p w14:paraId="1684D7CA" w14:textId="2D9F74A4" w:rsidR="00634452" w:rsidRDefault="00634452" w:rsidP="00634452">
      <w:pPr>
        <w:rPr>
          <w:ins w:id="201" w:author="Wilko Quak" w:date="2023-10-06T16:02:00Z"/>
        </w:rPr>
      </w:pPr>
    </w:p>
    <w:p w14:paraId="1167E8C8" w14:textId="5426FA3F" w:rsidR="00F9005D" w:rsidRDefault="00F9005D" w:rsidP="00634452">
      <w:pPr>
        <w:rPr>
          <w:ins w:id="202" w:author="Wilko Quak" w:date="2023-10-06T16:41:00Z"/>
        </w:rPr>
      </w:pPr>
      <w:ins w:id="203" w:author="Wilko Quak" w:date="2023-10-06T16:02:00Z">
        <w:r w:rsidRPr="00F9005D">
          <w:rPr>
            <w:b/>
            <w:bCs/>
            <w:rPrChange w:id="204" w:author="Wilko Quak" w:date="2023-10-06T16:02:00Z">
              <w:rPr/>
            </w:rPrChange>
          </w:rPr>
          <w:t>Regel</w:t>
        </w:r>
        <w:r w:rsidRPr="00F9005D">
          <w:t xml:space="preserve">: Een OW-Aanlevering mag geen mutaties (of beëindigingen) van OW-objecten bevatten waar de </w:t>
        </w:r>
        <w:proofErr w:type="spellStart"/>
        <w:r w:rsidRPr="00F9005D">
          <w:t>WorkIDRegeling</w:t>
        </w:r>
        <w:proofErr w:type="spellEnd"/>
        <w:r w:rsidRPr="00F9005D">
          <w:t xml:space="preserve"> van de Aanlevering uit het OW Manifest niet gelijk is aan de </w:t>
        </w:r>
      </w:ins>
      <w:proofErr w:type="spellStart"/>
      <w:ins w:id="205" w:author="Wilko Quak" w:date="2023-10-06T16:41:00Z">
        <w:r w:rsidR="00CC4D2F">
          <w:t>wId</w:t>
        </w:r>
        <w:proofErr w:type="spellEnd"/>
        <w:r w:rsidR="00CC4D2F">
          <w:t xml:space="preserve"> </w:t>
        </w:r>
      </w:ins>
      <w:ins w:id="206" w:author="Wilko Quak" w:date="2023-10-06T16:02:00Z">
        <w:r w:rsidRPr="00F9005D">
          <w:t>van Regeling waar het OW-object bij</w:t>
        </w:r>
      </w:ins>
      <w:ins w:id="207" w:author="Wilko Quak" w:date="2023-10-06T16:41:00Z">
        <w:r w:rsidR="00CC4D2F">
          <w:t xml:space="preserve"> </w:t>
        </w:r>
      </w:ins>
      <w:ins w:id="208" w:author="Wilko Quak" w:date="2023-10-06T16:02:00Z">
        <w:r w:rsidRPr="00F9005D">
          <w:t>hoort.</w:t>
        </w:r>
      </w:ins>
    </w:p>
    <w:p w14:paraId="0A2EB3D5" w14:textId="77777777" w:rsidR="00CC4D2F" w:rsidRDefault="00CC4D2F" w:rsidP="00634452">
      <w:pPr>
        <w:rPr>
          <w:ins w:id="209" w:author="Wilko Quak" w:date="2023-10-06T16:41:00Z"/>
        </w:rPr>
      </w:pPr>
    </w:p>
    <w:p w14:paraId="788643FE" w14:textId="0021AC2C" w:rsidR="00CC4D2F" w:rsidRDefault="005C75C2" w:rsidP="00487E49">
      <w:pPr>
        <w:pStyle w:val="Kop3"/>
        <w:rPr>
          <w:ins w:id="210" w:author="Wilko Quak" w:date="2023-10-27T11:30:00Z"/>
        </w:rPr>
      </w:pPr>
      <w:bookmarkStart w:id="211" w:name="_Ref149040679"/>
      <w:ins w:id="212" w:author="Wilko Quak" w:date="2023-10-06T17:00:00Z">
        <w:r>
          <w:t xml:space="preserve">Regels voor </w:t>
        </w:r>
      </w:ins>
      <w:ins w:id="213" w:author="Wilko Quak" w:date="2023-10-06T16:51:00Z">
        <w:r w:rsidR="00487E49">
          <w:t>Verwijzingen tussen OW-objecten</w:t>
        </w:r>
      </w:ins>
      <w:bookmarkEnd w:id="211"/>
    </w:p>
    <w:p w14:paraId="708CD002" w14:textId="38767951" w:rsidR="00ED2A94" w:rsidRDefault="00ED2A94" w:rsidP="00ED2A94">
      <w:pPr>
        <w:rPr>
          <w:ins w:id="214" w:author="Wilko Quak" w:date="2023-10-27T11:30:00Z"/>
        </w:rPr>
      </w:pPr>
      <w:ins w:id="215" w:author="Wilko Quak" w:date="2023-10-27T11:30:00Z">
        <w:r w:rsidRPr="00ED2A94">
          <w:t xml:space="preserve">De regels in deze paragraaf gelden voor applicaties die conform de </w:t>
        </w:r>
      </w:ins>
      <w:ins w:id="216" w:author="Wilko Quak" w:date="2023-10-27T11:33:00Z">
        <w:r>
          <w:t>module</w:t>
        </w:r>
      </w:ins>
      <w:ins w:id="217" w:author="Wilko Quak" w:date="2023-10-27T11:30:00Z">
        <w:r w:rsidRPr="00ED2A94">
          <w:t xml:space="preserve"> ‘toekennen van OW-objecten aan regelingen’ werken.</w:t>
        </w:r>
      </w:ins>
    </w:p>
    <w:p w14:paraId="60ED5DE4" w14:textId="77777777" w:rsidR="00ED2A94" w:rsidRPr="00ED2A94" w:rsidRDefault="00ED2A94">
      <w:pPr>
        <w:rPr>
          <w:ins w:id="218" w:author="Wilko Quak" w:date="2023-10-06T16:51:00Z"/>
        </w:rPr>
        <w:pPrChange w:id="219" w:author="Wilko Quak" w:date="2023-10-27T11:30:00Z">
          <w:pPr>
            <w:pStyle w:val="Kop3"/>
          </w:pPr>
        </w:pPrChange>
      </w:pPr>
    </w:p>
    <w:p w14:paraId="1E288E1C" w14:textId="6C29C525" w:rsidR="00487E49" w:rsidRDefault="005C75C2" w:rsidP="00487E49">
      <w:pPr>
        <w:rPr>
          <w:ins w:id="220" w:author="Wilko Quak" w:date="2023-10-06T17:00:00Z"/>
        </w:rPr>
      </w:pPr>
      <w:ins w:id="221" w:author="Wilko Quak" w:date="2023-10-06T16:59:00Z">
        <w:r w:rsidRPr="005C75C2">
          <w:rPr>
            <w:b/>
            <w:bCs/>
            <w:rPrChange w:id="222" w:author="Wilko Quak" w:date="2023-10-06T16:59:00Z">
              <w:rPr/>
            </w:rPrChange>
          </w:rPr>
          <w:t>Regel</w:t>
        </w:r>
        <w:r w:rsidRPr="005C75C2">
          <w:t xml:space="preserve">: OW-objecten mogen alleen verwijzen naar OW-objecten die horen bij een Regeling van hetzelfde bevoegd gezag. Het OW-object Activiteit, met inbegrip van de relatie </w:t>
        </w:r>
        <w:proofErr w:type="spellStart"/>
        <w:r w:rsidRPr="005C75C2">
          <w:t>bovenliggendeActiviteit</w:t>
        </w:r>
        <w:proofErr w:type="spellEnd"/>
        <w:r w:rsidRPr="005C75C2">
          <w:t xml:space="preserve">, is hierop een uitzondering; daarvoor gelden de regels die zijn gesteld in </w:t>
        </w:r>
      </w:ins>
      <w:ins w:id="223" w:author="Wilko Quak" w:date="2023-10-06T17:01:00Z">
        <w:r>
          <w:t xml:space="preserve">paragraaf </w:t>
        </w:r>
        <w:r>
          <w:fldChar w:fldCharType="begin"/>
        </w:r>
        <w:r>
          <w:instrText xml:space="preserve"> REF _Ref147504116 \r \h </w:instrText>
        </w:r>
      </w:ins>
      <w:r>
        <w:fldChar w:fldCharType="separate"/>
      </w:r>
      <w:ins w:id="224" w:author="Wilko Quak" w:date="2023-10-06T17:01:00Z">
        <w:r>
          <w:t>3.2.7.1</w:t>
        </w:r>
        <w:r>
          <w:fldChar w:fldCharType="end"/>
        </w:r>
      </w:ins>
      <w:ins w:id="225" w:author="Wilko Quak" w:date="2023-10-06T16:59:00Z">
        <w:r w:rsidRPr="005C75C2">
          <w:t>.</w:t>
        </w:r>
      </w:ins>
    </w:p>
    <w:p w14:paraId="6949526B" w14:textId="77777777" w:rsidR="005C75C2" w:rsidRDefault="005C75C2" w:rsidP="00487E49">
      <w:pPr>
        <w:rPr>
          <w:ins w:id="226" w:author="Wilko Quak" w:date="2023-10-06T17:00:00Z"/>
        </w:rPr>
      </w:pPr>
    </w:p>
    <w:p w14:paraId="22BFEB30" w14:textId="3B2C488A" w:rsidR="005C75C2" w:rsidRDefault="005C75C2" w:rsidP="005C75C2">
      <w:pPr>
        <w:pStyle w:val="Kop4"/>
        <w:rPr>
          <w:ins w:id="227" w:author="Wilko Quak" w:date="2023-10-24T09:42:00Z"/>
        </w:rPr>
      </w:pPr>
      <w:bookmarkStart w:id="228" w:name="_Ref147504116"/>
      <w:ins w:id="229" w:author="Wilko Quak" w:date="2023-10-06T17:01:00Z">
        <w:r>
          <w:t>R</w:t>
        </w:r>
      </w:ins>
      <w:ins w:id="230" w:author="Wilko Quak" w:date="2023-10-06T17:00:00Z">
        <w:r w:rsidRPr="005C75C2">
          <w:t>egels voor het toekennen van het OW-object Activiteit aan Regelingen</w:t>
        </w:r>
      </w:ins>
      <w:bookmarkEnd w:id="228"/>
    </w:p>
    <w:p w14:paraId="08BD28A2" w14:textId="77777777" w:rsidR="006F4B53" w:rsidRDefault="006F4B53" w:rsidP="006F4B53">
      <w:pPr>
        <w:rPr>
          <w:ins w:id="231" w:author="Wilko Quak" w:date="2023-10-24T09:42:00Z"/>
        </w:rPr>
      </w:pPr>
    </w:p>
    <w:p w14:paraId="7FA6F466" w14:textId="0949121C" w:rsidR="006F4B53" w:rsidRPr="006F4B53" w:rsidRDefault="00FF675B">
      <w:pPr>
        <w:rPr>
          <w:ins w:id="232" w:author="Wilko Quak" w:date="2023-10-24T09:33:00Z"/>
        </w:rPr>
        <w:pPrChange w:id="233" w:author="Wilko Quak" w:date="2023-10-24T09:42:00Z">
          <w:pPr>
            <w:pStyle w:val="Kop4"/>
          </w:pPr>
        </w:pPrChange>
      </w:pPr>
      <w:ins w:id="234" w:author="Wilko Quak" w:date="2023-10-24T10:25:00Z">
        <w:r>
          <w:t xml:space="preserve">Door de relatie </w:t>
        </w:r>
        <w:proofErr w:type="spellStart"/>
        <w:r>
          <w:t>bovenliggendeActiviteite</w:t>
        </w:r>
        <w:proofErr w:type="spellEnd"/>
        <w:r>
          <w:t xml:space="preserve"> vor</w:t>
        </w:r>
      </w:ins>
      <w:ins w:id="235" w:author="Wilko Quak" w:date="2023-10-24T10:26:00Z">
        <w:r>
          <w:t xml:space="preserve">men alle Activiteiten in het stelsel samen een boomstructuur de ‘Functionele structuur’. </w:t>
        </w:r>
      </w:ins>
      <w:ins w:id="236" w:author="Wilko Quak" w:date="2023-10-24T10:27:00Z">
        <w:r>
          <w:t xml:space="preserve"> De regels in deze paragraaf leggen vast hoe deze structuur tot stand komt. </w:t>
        </w:r>
      </w:ins>
      <w:ins w:id="237" w:author="Wilko Quak" w:date="2023-10-24T10:28:00Z">
        <w:r>
          <w:t xml:space="preserve"> </w:t>
        </w:r>
      </w:ins>
      <w:ins w:id="238" w:author="Wilko Quak" w:date="2023-10-24T10:29:00Z">
        <w:r>
          <w:t xml:space="preserve">In </w:t>
        </w:r>
      </w:ins>
      <w:ins w:id="239" w:author="Wilko Quak" w:date="2023-10-24T11:48:00Z">
        <w:r w:rsidR="00ED21DC">
          <w:fldChar w:fldCharType="begin"/>
        </w:r>
        <w:r w:rsidR="00ED21DC">
          <w:instrText xml:space="preserve"> REF _Ref149040499 \r \h </w:instrText>
        </w:r>
      </w:ins>
      <w:r w:rsidR="00ED21DC">
        <w:fldChar w:fldCharType="separate"/>
      </w:r>
      <w:ins w:id="240" w:author="Wilko Quak" w:date="2023-10-24T11:48:00Z">
        <w:r w:rsidR="00ED21DC">
          <w:t>Figuur 10</w:t>
        </w:r>
        <w:r w:rsidR="00ED21DC">
          <w:fldChar w:fldCharType="end"/>
        </w:r>
        <w:r w:rsidR="00ED21DC">
          <w:t xml:space="preserve"> is de top v</w:t>
        </w:r>
      </w:ins>
      <w:ins w:id="241" w:author="Wilko Quak" w:date="2023-10-24T11:49:00Z">
        <w:r w:rsidR="00ED21DC">
          <w:t>an de resulterende boomstructuur getekend.</w:t>
        </w:r>
      </w:ins>
    </w:p>
    <w:p w14:paraId="68102E5D" w14:textId="77777777" w:rsidR="00667DDB" w:rsidRDefault="00667DDB" w:rsidP="00667DDB">
      <w:pPr>
        <w:rPr>
          <w:ins w:id="242" w:author="Wilko Quak" w:date="2023-10-24T09:33:00Z"/>
        </w:rPr>
      </w:pPr>
    </w:p>
    <w:p w14:paraId="78D9F022" w14:textId="77777777" w:rsidR="00FF675B" w:rsidRDefault="00667DDB">
      <w:pPr>
        <w:keepNext/>
        <w:rPr>
          <w:ins w:id="243" w:author="Wilko Quak" w:date="2023-10-24T10:28:00Z"/>
        </w:rPr>
        <w:pPrChange w:id="244" w:author="Wilko Quak" w:date="2023-10-24T10:28:00Z">
          <w:pPr/>
        </w:pPrChange>
      </w:pPr>
      <w:ins w:id="245" w:author="Wilko Quak" w:date="2023-10-24T09:36:00Z">
        <w:r>
          <w:rPr>
            <w:noProof/>
          </w:rPr>
          <w:lastRenderedPageBreak/>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38"/>
                      <a:stretch>
                        <a:fillRect/>
                      </a:stretch>
                    </pic:blipFill>
                    <pic:spPr>
                      <a:xfrm>
                        <a:off x="0" y="0"/>
                        <a:ext cx="3872977" cy="2307305"/>
                      </a:xfrm>
                      <a:prstGeom prst="rect">
                        <a:avLst/>
                      </a:prstGeom>
                    </pic:spPr>
                  </pic:pic>
                </a:graphicData>
              </a:graphic>
            </wp:inline>
          </w:drawing>
        </w:r>
      </w:ins>
    </w:p>
    <w:p w14:paraId="09179869" w14:textId="015C6CDE" w:rsidR="00667DDB" w:rsidRPr="00667DDB" w:rsidRDefault="00FF675B">
      <w:pPr>
        <w:pStyle w:val="Figuurbijschrift"/>
        <w:rPr>
          <w:ins w:id="246" w:author="Wilko Quak" w:date="2023-10-06T17:03:00Z"/>
        </w:rPr>
        <w:pPrChange w:id="247" w:author="Wilko Quak" w:date="2023-10-24T10:29:00Z">
          <w:pPr>
            <w:pStyle w:val="Kop4"/>
          </w:pPr>
        </w:pPrChange>
      </w:pPr>
      <w:bookmarkStart w:id="248" w:name="_Ref149040499"/>
      <w:ins w:id="249" w:author="Wilko Quak" w:date="2023-10-24T10:28:00Z">
        <w:r>
          <w:t xml:space="preserve">: de top van de </w:t>
        </w:r>
        <w:proofErr w:type="spellStart"/>
        <w:r>
          <w:t>hierarchie</w:t>
        </w:r>
        <w:proofErr w:type="spellEnd"/>
        <w:r>
          <w:t xml:space="preserve"> van de Functionele structuur</w:t>
        </w:r>
      </w:ins>
      <w:bookmarkEnd w:id="248"/>
    </w:p>
    <w:p w14:paraId="52EEDC33" w14:textId="77777777" w:rsidR="005C75C2" w:rsidRDefault="005C75C2" w:rsidP="005C75C2">
      <w:pPr>
        <w:rPr>
          <w:ins w:id="250" w:author="Wilko Quak" w:date="2023-10-06T17:03:00Z"/>
        </w:rPr>
      </w:pPr>
    </w:p>
    <w:p w14:paraId="7E5B4F2D" w14:textId="77777777" w:rsidR="005C75C2" w:rsidRDefault="005C75C2" w:rsidP="005C75C2">
      <w:pPr>
        <w:rPr>
          <w:ins w:id="251" w:author="Wilko Quak" w:date="2023-10-06T17:04:00Z"/>
        </w:rPr>
      </w:pPr>
      <w:ins w:id="252" w:author="Wilko Quak" w:date="2023-10-06T17:04:00Z">
        <w:r>
          <w:t>Voor het toekennen van de meest bovenliggende Activiteiten aan Regelingen geldt het volgende:</w:t>
        </w:r>
      </w:ins>
    </w:p>
    <w:p w14:paraId="0FF974DA" w14:textId="2F6F9ED5" w:rsidR="005C75C2" w:rsidRDefault="005C75C2">
      <w:pPr>
        <w:pStyle w:val="Lijstalinea"/>
        <w:numPr>
          <w:ilvl w:val="0"/>
          <w:numId w:val="47"/>
        </w:numPr>
        <w:rPr>
          <w:ins w:id="253" w:author="Wilko Quak" w:date="2023-10-06T17:04:00Z"/>
        </w:rPr>
        <w:pPrChange w:id="254" w:author="Wilko Quak" w:date="2023-10-06T17:06:00Z">
          <w:pPr/>
        </w:pPrChange>
      </w:pPr>
      <w:ins w:id="255" w:author="Wilko Quak" w:date="2023-10-06T17:04:00Z">
        <w:r>
          <w:t xml:space="preserve">Alle Activiteiten in de top van de Functionele structuur horen bij de </w:t>
        </w:r>
        <w:proofErr w:type="spellStart"/>
        <w:r>
          <w:t>Placeholder</w:t>
        </w:r>
        <w:proofErr w:type="spellEnd"/>
        <w:r>
          <w:t>-Regeling.</w:t>
        </w:r>
      </w:ins>
    </w:p>
    <w:p w14:paraId="70047A47" w14:textId="4B11E73B" w:rsidR="005C75C2" w:rsidRDefault="005C75C2">
      <w:pPr>
        <w:pStyle w:val="Lijstalinea"/>
        <w:numPr>
          <w:ilvl w:val="0"/>
          <w:numId w:val="47"/>
        </w:numPr>
        <w:rPr>
          <w:ins w:id="256" w:author="Wilko Quak" w:date="2023-10-06T17:04:00Z"/>
        </w:rPr>
        <w:pPrChange w:id="257" w:author="Wilko Quak" w:date="2023-10-06T17:06:00Z">
          <w:pPr/>
        </w:pPrChange>
      </w:pPr>
      <w:ins w:id="258" w:author="Wilko Quak" w:date="2023-10-06T17:04:00Z">
        <w:r>
          <w:t xml:space="preserve">In iedere Regeling, met uitzondering van AMvB en ministeriële regeling, die Activiteiten definieert moet één zogenaamde </w:t>
        </w:r>
        <w:proofErr w:type="spellStart"/>
        <w:r>
          <w:t>tophaak</w:t>
        </w:r>
        <w:proofErr w:type="spellEnd"/>
        <w:r>
          <w:t xml:space="preserve"> gemaakt worden:</w:t>
        </w:r>
      </w:ins>
    </w:p>
    <w:p w14:paraId="76D3E0A3" w14:textId="328DAD45" w:rsidR="005C75C2" w:rsidRDefault="005C75C2">
      <w:pPr>
        <w:pStyle w:val="Lijstalinea"/>
        <w:numPr>
          <w:ilvl w:val="1"/>
          <w:numId w:val="47"/>
        </w:numPr>
        <w:rPr>
          <w:ins w:id="259" w:author="Wilko Quak" w:date="2023-10-06T17:04:00Z"/>
        </w:rPr>
        <w:pPrChange w:id="260" w:author="Wilko Quak" w:date="2023-10-06T17:06:00Z">
          <w:pPr/>
        </w:pPrChange>
      </w:pPr>
      <w:ins w:id="261" w:author="Wilko Quak" w:date="2023-10-06T17:04:00Z">
        <w:r>
          <w:t>Voor de omgevingsverordening is dat de meest bovenliggende Activiteit; de naam van deze Activiteit moet zijn ‘Activiteit gereguleerd in de omgevingsverordening &lt;naam provincie&gt;’.</w:t>
        </w:r>
      </w:ins>
    </w:p>
    <w:p w14:paraId="395DCE51" w14:textId="373B947C" w:rsidR="005C75C2" w:rsidRDefault="005C75C2">
      <w:pPr>
        <w:pStyle w:val="Lijstalinea"/>
        <w:numPr>
          <w:ilvl w:val="1"/>
          <w:numId w:val="47"/>
        </w:numPr>
        <w:rPr>
          <w:ins w:id="262" w:author="Wilko Quak" w:date="2023-10-06T17:04:00Z"/>
        </w:rPr>
        <w:pPrChange w:id="263" w:author="Wilko Quak" w:date="2023-10-06T17:06:00Z">
          <w:pPr/>
        </w:pPrChange>
      </w:pPr>
      <w:ins w:id="264" w:author="Wilko Quak" w:date="2023-10-06T17:04:00Z">
        <w:r>
          <w:t xml:space="preserve">Voor de </w:t>
        </w:r>
        <w:proofErr w:type="spellStart"/>
        <w:r>
          <w:t>waterschapsverordening</w:t>
        </w:r>
        <w:proofErr w:type="spellEnd"/>
        <w:r>
          <w:t xml:space="preserve"> is dat de meest bovenliggende Activiteit; de naam van deze Activiteit moet zijn ‘Activiteit gereguleerd in de </w:t>
        </w:r>
        <w:proofErr w:type="spellStart"/>
        <w:r>
          <w:t>waterschapsverordening</w:t>
        </w:r>
        <w:proofErr w:type="spellEnd"/>
        <w:r>
          <w:t xml:space="preserve"> &lt;naam waterschap&gt;’.</w:t>
        </w:r>
      </w:ins>
    </w:p>
    <w:p w14:paraId="5EC0D210" w14:textId="6C854581" w:rsidR="005C75C2" w:rsidRDefault="005C75C2">
      <w:pPr>
        <w:pStyle w:val="Lijstalinea"/>
        <w:numPr>
          <w:ilvl w:val="1"/>
          <w:numId w:val="47"/>
        </w:numPr>
        <w:rPr>
          <w:ins w:id="265" w:author="Wilko Quak" w:date="2023-10-06T17:04:00Z"/>
        </w:rPr>
        <w:pPrChange w:id="266" w:author="Wilko Quak" w:date="2023-10-06T17:06:00Z">
          <w:pPr/>
        </w:pPrChange>
      </w:pPr>
      <w:ins w:id="267" w:author="Wilko Quak" w:date="2023-10-06T17:04:00Z">
        <w:r>
          <w:t>Voor het omgevingsplan is dat de meest bovenliggende Activiteit; de naam van deze Activiteit moet zijn ‘Activiteit gereguleerd in het omgevingsplan gemeente &lt;naam gemeente&gt;’.</w:t>
        </w:r>
      </w:ins>
    </w:p>
    <w:p w14:paraId="2647AB72" w14:textId="367EC0A6" w:rsidR="005C75C2" w:rsidRDefault="005C75C2">
      <w:pPr>
        <w:pStyle w:val="Lijstalinea"/>
        <w:numPr>
          <w:ilvl w:val="1"/>
          <w:numId w:val="47"/>
        </w:numPr>
        <w:rPr>
          <w:ins w:id="268" w:author="Wilko Quak" w:date="2023-10-06T17:04:00Z"/>
        </w:rPr>
        <w:pPrChange w:id="269" w:author="Wilko Quak" w:date="2023-10-06T17:06:00Z">
          <w:pPr/>
        </w:pPrChange>
      </w:pPr>
      <w:ins w:id="270" w:author="Wilko Quak" w:date="2023-10-06T17:04:00Z">
        <w:r>
          <w:t xml:space="preserve">Voor ieder tijdelijk </w:t>
        </w:r>
        <w:proofErr w:type="spellStart"/>
        <w:r>
          <w:t>regelingdeel</w:t>
        </w:r>
        <w:proofErr w:type="spellEnd"/>
        <w:r>
          <w:t xml:space="preserve"> is dat de meest bovenliggende Activiteit; de naam van deze Activiteit moet zijn ‘Activiteit gereguleerd in &lt;citeertitel Tijdelijk </w:t>
        </w:r>
        <w:proofErr w:type="spellStart"/>
        <w:r>
          <w:t>regelingdeel</w:t>
        </w:r>
        <w:proofErr w:type="spellEnd"/>
        <w:r>
          <w:t>&gt;’.</w:t>
        </w:r>
      </w:ins>
    </w:p>
    <w:p w14:paraId="26890304" w14:textId="77777777" w:rsidR="005C75C2" w:rsidRDefault="005C75C2">
      <w:pPr>
        <w:pStyle w:val="Lijstalinea"/>
        <w:numPr>
          <w:ilvl w:val="0"/>
          <w:numId w:val="50"/>
        </w:numPr>
        <w:rPr>
          <w:ins w:id="271" w:author="Wilko Quak" w:date="2023-10-06T17:04:00Z"/>
        </w:rPr>
        <w:pPrChange w:id="272" w:author="Wilko Quak" w:date="2023-10-06T17:06:00Z">
          <w:pPr/>
        </w:pPrChange>
      </w:pPr>
      <w:ins w:id="273" w:author="Wilko Quak" w:date="2023-10-06T17:04:00Z">
        <w:r>
          <w:t>Voor het toekennen van het OW-object Activiteit aan Regelingen worden de volgende nieuwe regels geïntroduceerd:</w:t>
        </w:r>
      </w:ins>
    </w:p>
    <w:p w14:paraId="714578AE" w14:textId="652316C1" w:rsidR="005C75C2" w:rsidRDefault="005C75C2" w:rsidP="005C75C2">
      <w:pPr>
        <w:rPr>
          <w:ins w:id="274" w:author="Wilko Quak" w:date="2023-10-06T17:05:00Z"/>
        </w:rPr>
      </w:pPr>
      <w:ins w:id="275" w:author="Wilko Quak" w:date="2023-10-06T17:04:00Z">
        <w:r w:rsidRPr="005C75C2">
          <w:rPr>
            <w:b/>
            <w:bCs/>
            <w:rPrChange w:id="276" w:author="Wilko Quak" w:date="2023-10-06T17:04:00Z">
              <w:rPr/>
            </w:rPrChange>
          </w:rPr>
          <w:t>Regel</w:t>
        </w:r>
        <w:r>
          <w:t xml:space="preserve"> : Voor omgevingsverordening, </w:t>
        </w:r>
        <w:proofErr w:type="spellStart"/>
        <w:r>
          <w:t>waterschapsverordening</w:t>
        </w:r>
        <w:proofErr w:type="spellEnd"/>
        <w:r>
          <w:t xml:space="preserve">, omgevingsplan en tijdelijk </w:t>
        </w:r>
        <w:proofErr w:type="spellStart"/>
        <w:r>
          <w:t>regelingdeel</w:t>
        </w:r>
        <w:proofErr w:type="spellEnd"/>
        <w:r>
          <w:t xml:space="preserve"> geldt dat de relatie </w:t>
        </w:r>
        <w:proofErr w:type="spellStart"/>
        <w:r>
          <w:t>bovenliggendeActiviteit</w:t>
        </w:r>
        <w:proofErr w:type="spellEnd"/>
        <w:r>
          <w:t xml:space="preserve"> van een Activiteit niet zijnde de </w:t>
        </w:r>
        <w:proofErr w:type="spellStart"/>
        <w:r>
          <w:t>tophaak</w:t>
        </w:r>
        <w:proofErr w:type="spellEnd"/>
        <w:r>
          <w:t xml:space="preserve"> uitsluitend mag verwijzen naar een andere Activiteit die hoort bij dezelfde Regeling. </w:t>
        </w:r>
      </w:ins>
    </w:p>
    <w:p w14:paraId="3C8AB0A9" w14:textId="77777777" w:rsidR="005C75C2" w:rsidRDefault="005C75C2" w:rsidP="005C75C2">
      <w:pPr>
        <w:rPr>
          <w:ins w:id="277" w:author="Wilko Quak" w:date="2023-10-06T17:04:00Z"/>
        </w:rPr>
      </w:pPr>
    </w:p>
    <w:p w14:paraId="1133AF50" w14:textId="330A28F2" w:rsidR="005C75C2" w:rsidRDefault="005C75C2" w:rsidP="005C75C2">
      <w:pPr>
        <w:rPr>
          <w:ins w:id="278" w:author="Wilko Quak" w:date="2023-10-06T17:04:00Z"/>
        </w:rPr>
      </w:pPr>
      <w:ins w:id="279" w:author="Wilko Quak" w:date="2023-10-06T17:05:00Z">
        <w:r w:rsidRPr="005C75C2">
          <w:rPr>
            <w:b/>
            <w:bCs/>
            <w:rPrChange w:id="280" w:author="Wilko Quak" w:date="2023-10-06T17:05:00Z">
              <w:rPr/>
            </w:rPrChange>
          </w:rPr>
          <w:t>Regel</w:t>
        </w:r>
      </w:ins>
      <w:ins w:id="281" w:author="Wilko Quak" w:date="2023-10-06T17:04:00Z">
        <w:r>
          <w:t xml:space="preserve">: Voor de relatie </w:t>
        </w:r>
        <w:proofErr w:type="spellStart"/>
        <w:r>
          <w:t>bovenliggendeActiviteit</w:t>
        </w:r>
        <w:proofErr w:type="spellEnd"/>
        <w:r>
          <w:t xml:space="preserve"> van de tophaken geldt het volgende:</w:t>
        </w:r>
      </w:ins>
    </w:p>
    <w:p w14:paraId="06D94C89" w14:textId="1E81C8BA" w:rsidR="005C75C2" w:rsidRDefault="005C75C2">
      <w:pPr>
        <w:pStyle w:val="Lijstalinea"/>
        <w:numPr>
          <w:ilvl w:val="0"/>
          <w:numId w:val="47"/>
        </w:numPr>
        <w:rPr>
          <w:ins w:id="282" w:author="Wilko Quak" w:date="2023-10-06T17:04:00Z"/>
        </w:rPr>
        <w:pPrChange w:id="283" w:author="Wilko Quak" w:date="2023-10-06T17:05:00Z">
          <w:pPr/>
        </w:pPrChange>
      </w:pPr>
      <w:ins w:id="284"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de omgevingsverordening moet verwijzen naar de ‘Activiteit gereguleerd in de omgevingsverordening’ in de </w:t>
        </w:r>
        <w:proofErr w:type="spellStart"/>
        <w:r>
          <w:t>placeholder</w:t>
        </w:r>
        <w:proofErr w:type="spellEnd"/>
        <w:r>
          <w:t>.</w:t>
        </w:r>
      </w:ins>
    </w:p>
    <w:p w14:paraId="5959C749" w14:textId="2ACACAE4" w:rsidR="005C75C2" w:rsidRDefault="005C75C2">
      <w:pPr>
        <w:pStyle w:val="Lijstalinea"/>
        <w:numPr>
          <w:ilvl w:val="0"/>
          <w:numId w:val="47"/>
        </w:numPr>
        <w:rPr>
          <w:ins w:id="285" w:author="Wilko Quak" w:date="2023-10-06T17:04:00Z"/>
        </w:rPr>
        <w:pPrChange w:id="286" w:author="Wilko Quak" w:date="2023-10-06T17:05:00Z">
          <w:pPr/>
        </w:pPrChange>
      </w:pPr>
      <w:ins w:id="287"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de </w:t>
        </w:r>
        <w:proofErr w:type="spellStart"/>
        <w:r>
          <w:t>waterschapsverordening</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w:t>
        </w:r>
      </w:ins>
    </w:p>
    <w:p w14:paraId="643F191A" w14:textId="72872EA3" w:rsidR="005C75C2" w:rsidRDefault="005C75C2">
      <w:pPr>
        <w:pStyle w:val="Lijstalinea"/>
        <w:numPr>
          <w:ilvl w:val="0"/>
          <w:numId w:val="47"/>
        </w:numPr>
        <w:rPr>
          <w:ins w:id="288" w:author="Wilko Quak" w:date="2023-10-06T17:04:00Z"/>
        </w:rPr>
        <w:pPrChange w:id="289" w:author="Wilko Quak" w:date="2023-10-06T17:05:00Z">
          <w:pPr/>
        </w:pPrChange>
      </w:pPr>
      <w:ins w:id="290"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het omgevingsplan moet verwijzen naar de ‘Activiteit gereguleerd in het omgevingsplan’ in de </w:t>
        </w:r>
        <w:proofErr w:type="spellStart"/>
        <w:r>
          <w:t>placeholder</w:t>
        </w:r>
        <w:proofErr w:type="spellEnd"/>
        <w:r>
          <w:t>.</w:t>
        </w:r>
      </w:ins>
    </w:p>
    <w:p w14:paraId="63B2F5A0" w14:textId="29618500" w:rsidR="005C75C2" w:rsidRDefault="005C75C2" w:rsidP="005C75C2">
      <w:pPr>
        <w:pStyle w:val="Lijstalinea"/>
        <w:numPr>
          <w:ilvl w:val="0"/>
          <w:numId w:val="47"/>
        </w:numPr>
        <w:rPr>
          <w:ins w:id="291" w:author="Wilko Quak" w:date="2023-10-06T17:06:00Z"/>
        </w:rPr>
      </w:pPr>
      <w:ins w:id="292" w:author="Wilko Quak" w:date="2023-10-06T17:04:00Z">
        <w:r>
          <w:lastRenderedPageBreak/>
          <w:t xml:space="preserve">De relatie </w:t>
        </w:r>
        <w:proofErr w:type="spellStart"/>
        <w:r>
          <w:t>bovenliggendeActiviteit</w:t>
        </w:r>
        <w:proofErr w:type="spellEnd"/>
        <w:r>
          <w:t xml:space="preserve"> van de </w:t>
        </w:r>
        <w:proofErr w:type="spellStart"/>
        <w:r>
          <w:t>tophaak</w:t>
        </w:r>
        <w:proofErr w:type="spellEnd"/>
        <w:r>
          <w:t xml:space="preserve"> van ieder tijdelijk </w:t>
        </w:r>
        <w:proofErr w:type="spellStart"/>
        <w:r>
          <w:t>regelingdeel</w:t>
        </w:r>
        <w:proofErr w:type="spellEnd"/>
        <w:r>
          <w:t xml:space="preserve"> moet verwijzen naar de </w:t>
        </w:r>
        <w:proofErr w:type="spellStart"/>
        <w:r>
          <w:t>tophaak</w:t>
        </w:r>
        <w:proofErr w:type="spellEnd"/>
        <w:r>
          <w:t xml:space="preserve"> van de regeling waaraan het tijdelijk </w:t>
        </w:r>
        <w:proofErr w:type="spellStart"/>
        <w:r>
          <w:t>regelingdeel</w:t>
        </w:r>
        <w:proofErr w:type="spellEnd"/>
        <w:r>
          <w:t xml:space="preserve"> door middel van het element </w:t>
        </w:r>
        <w:proofErr w:type="spellStart"/>
        <w:r>
          <w:t>isTijdelijkdeelVan</w:t>
        </w:r>
        <w:proofErr w:type="spellEnd"/>
        <w:r>
          <w:t xml:space="preserve"> gekoppeld is.</w:t>
        </w:r>
      </w:ins>
    </w:p>
    <w:p w14:paraId="322F1463" w14:textId="77777777" w:rsidR="005C75C2" w:rsidRDefault="005C75C2">
      <w:pPr>
        <w:pStyle w:val="Lijstalinea"/>
        <w:rPr>
          <w:ins w:id="293" w:author="Wilko Quak" w:date="2023-10-06T17:04:00Z"/>
        </w:rPr>
        <w:pPrChange w:id="294" w:author="Wilko Quak" w:date="2023-10-06T17:06:00Z">
          <w:pPr/>
        </w:pPrChange>
      </w:pPr>
    </w:p>
    <w:p w14:paraId="41CF3330" w14:textId="221A50C4" w:rsidR="005C75C2" w:rsidRPr="005C75C2" w:rsidRDefault="005C75C2" w:rsidP="005C75C2">
      <w:ins w:id="295" w:author="Wilko Quak" w:date="2023-10-06T17:05:00Z">
        <w:r w:rsidRPr="005C75C2">
          <w:rPr>
            <w:b/>
            <w:bCs/>
            <w:rPrChange w:id="296" w:author="Wilko Quak" w:date="2023-10-06T17:05:00Z">
              <w:rPr/>
            </w:rPrChange>
          </w:rPr>
          <w:t>Regel</w:t>
        </w:r>
      </w:ins>
      <w:ins w:id="297" w:author="Wilko Quak" w:date="2023-10-06T17:04:00Z">
        <w:r>
          <w:t xml:space="preserve">: Voor AMvB en ministeriële regeling geldt dat de relatie </w:t>
        </w:r>
        <w:proofErr w:type="spellStart"/>
        <w:r>
          <w:t>bovenliggendeActiviteit</w:t>
        </w:r>
        <w:proofErr w:type="spellEnd"/>
        <w:r>
          <w:t xml:space="preserve"> van een Activiteit uitsluitend mag verwijzen naar de ‘Activiteit gereguleerd bij AMvB’ of naar een andere Activiteit die hoort bij de </w:t>
        </w:r>
        <w:proofErr w:type="spellStart"/>
        <w:r>
          <w:t>placeholder</w:t>
        </w:r>
        <w:proofErr w:type="spellEnd"/>
        <w:r>
          <w:t>, bij een AMvB of bij een ministeriële regeling.</w:t>
        </w:r>
      </w:ins>
    </w:p>
    <w:p w14:paraId="6A4F7086" w14:textId="5E7EDBFE" w:rsidR="00761541" w:rsidRDefault="00761541" w:rsidP="00D7079F">
      <w:pPr>
        <w:pStyle w:val="Kop1"/>
      </w:pPr>
      <w:bookmarkStart w:id="298" w:name="_Ref90035910"/>
      <w:bookmarkStart w:id="299" w:name="_Toc124236818"/>
      <w:r>
        <w:lastRenderedPageBreak/>
        <w:t>XML-omschrijving</w:t>
      </w:r>
      <w:bookmarkEnd w:id="174"/>
      <w:bookmarkEnd w:id="298"/>
      <w:bookmarkEnd w:id="299"/>
    </w:p>
    <w:bookmarkEnd w:id="175"/>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300" w:name="_Ref66372752"/>
      <w:bookmarkStart w:id="301" w:name="_Ref74325115"/>
      <w:bookmarkStart w:id="302" w:name="_Toc124236819"/>
      <w:bookmarkStart w:id="303" w:name="XML_manifest"/>
      <w:bookmarkStart w:id="304" w:name="_Ref36562888"/>
      <w:r>
        <w:t>Manifest</w:t>
      </w:r>
      <w:bookmarkEnd w:id="300"/>
      <w:bookmarkEnd w:id="301"/>
      <w:bookmarkEnd w:id="302"/>
    </w:p>
    <w:bookmarkEnd w:id="303"/>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del w:id="305" w:author="Wilko Quak" w:date="2023-10-24T13:57:00Z">
              <w:r w:rsidR="009A34C7" w:rsidDel="00C11516">
                <w:rPr>
                  <w:bCs w:val="0"/>
                  <w:szCs w:val="18"/>
                </w:rPr>
                <w:delText>*</w:delText>
              </w:r>
              <w:r w:rsidR="0050361C" w:rsidDel="00C11516">
                <w:rPr>
                  <w:bCs w:val="0"/>
                  <w:szCs w:val="18"/>
                </w:rPr>
                <w:delText>*</w:delText>
              </w:r>
            </w:del>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7BEFE557" w:rsidR="002B69FE" w:rsidRPr="00E46DA0" w:rsidRDefault="00D52D55" w:rsidP="004A2B1E">
            <w:pPr>
              <w:pStyle w:val="Tabel"/>
              <w:rPr>
                <w:bCs w:val="0"/>
                <w:szCs w:val="18"/>
              </w:rPr>
            </w:pPr>
            <w:r>
              <w:rPr>
                <w:bCs w:val="0"/>
                <w:szCs w:val="18"/>
              </w:rPr>
              <w:t>De IMOW-versie waarmee is aangeleverd</w:t>
            </w:r>
            <w:r w:rsidR="006E353B">
              <w:rPr>
                <w:bCs w:val="0"/>
                <w:szCs w:val="18"/>
              </w:rPr>
              <w:t xml:space="preserve">. </w:t>
            </w:r>
            <w:del w:id="306" w:author="Wilko Quak" w:date="2023-10-24T13:57:00Z">
              <w:r w:rsidR="006E353B" w:rsidDel="00C11516">
                <w:rPr>
                  <w:bCs w:val="0"/>
                  <w:szCs w:val="18"/>
                </w:rPr>
                <w:delText xml:space="preserve">Dit </w:delText>
              </w:r>
              <w:r w:rsidR="00F7457C" w:rsidDel="00C11516">
                <w:rPr>
                  <w:bCs w:val="0"/>
                  <w:szCs w:val="18"/>
                </w:rPr>
                <w:delText>optionele</w:delText>
              </w:r>
              <w:r w:rsidR="006E353B" w:rsidDel="00C11516">
                <w:rPr>
                  <w:bCs w:val="0"/>
                  <w:szCs w:val="18"/>
                </w:rPr>
                <w:delText xml:space="preserve"> kenmerk is toegevoegd in versie 2.</w:delText>
              </w:r>
            </w:del>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4DAC0F92" w:rsidR="00E01CF7" w:rsidRPr="00022065" w:rsidDel="00752F83" w:rsidRDefault="00E01CF7" w:rsidP="00022065">
      <w:pPr>
        <w:rPr>
          <w:del w:id="307" w:author="Wilko Quak" w:date="2023-10-05T23:21:00Z"/>
        </w:rPr>
      </w:pPr>
      <w:bookmarkStart w:id="308" w:name="_Ref49513250"/>
      <w:bookmarkEnd w:id="304"/>
      <w:del w:id="309" w:author="Wilko Quak" w:date="2023-10-05T23:21:00Z">
        <w:r w:rsidRPr="00022065" w:rsidDel="00752F83">
          <w:delText>*</w:delText>
        </w:r>
        <w:r w:rsidR="0050361C" w:rsidRPr="00022065" w:rsidDel="00752F83">
          <w:delText xml:space="preserve">* </w:delText>
        </w:r>
        <w:r w:rsidR="003E7C3E" w:rsidRPr="00022065" w:rsidDel="00752F83">
          <w:delText>toe</w:delText>
        </w:r>
        <w:r w:rsidR="009A34C7" w:rsidRPr="00022065" w:rsidDel="00752F83">
          <w:delText>ge</w:delText>
        </w:r>
        <w:r w:rsidR="003E7C3E" w:rsidRPr="00022065" w:rsidDel="00752F83">
          <w:delText>voeg</w:delText>
        </w:r>
        <w:r w:rsidR="009A34C7" w:rsidRPr="00022065" w:rsidDel="00752F83">
          <w:delText>d</w:delText>
        </w:r>
        <w:r w:rsidR="003E7C3E" w:rsidRPr="00022065" w:rsidDel="00752F83">
          <w:delText xml:space="preserve"> in IMOW v2.0</w:delText>
        </w:r>
        <w:r w:rsidR="00081643" w:rsidRPr="00022065" w:rsidDel="00752F83">
          <w:delText>.0</w:delText>
        </w:r>
        <w:r w:rsidR="00B51572" w:rsidRPr="00022065" w:rsidDel="00752F83">
          <w:delText>.</w:delText>
        </w:r>
      </w:del>
    </w:p>
    <w:p w14:paraId="30716957" w14:textId="08B7B918" w:rsidR="00CA4FF3" w:rsidRDefault="00BB1720" w:rsidP="00D7079F">
      <w:pPr>
        <w:pStyle w:val="Kop2"/>
      </w:pPr>
      <w:bookmarkStart w:id="310" w:name="_Ref80972317"/>
      <w:bookmarkStart w:id="311" w:name="_Toc124236820"/>
      <w:bookmarkStart w:id="312" w:name="XML_owBestand"/>
      <w:proofErr w:type="spellStart"/>
      <w:r>
        <w:t>owBestand</w:t>
      </w:r>
      <w:bookmarkEnd w:id="308"/>
      <w:bookmarkEnd w:id="310"/>
      <w:bookmarkEnd w:id="311"/>
      <w:proofErr w:type="spellEnd"/>
    </w:p>
    <w:bookmarkEnd w:id="312"/>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lastRenderedPageBreak/>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313" w:name="_Ref36562894"/>
      <w:bookmarkStart w:id="314" w:name="_Toc124236821"/>
      <w:bookmarkStart w:id="315" w:name="XML_art"/>
      <w:r w:rsidRPr="00CA0AE9">
        <w:t>Artikelstructuur</w:t>
      </w:r>
      <w:bookmarkEnd w:id="313"/>
      <w:bookmarkEnd w:id="314"/>
    </w:p>
    <w:bookmarkEnd w:id="31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316" w:name="_Ref39823116"/>
      <w:bookmarkStart w:id="317" w:name="_Toc124236822"/>
      <w:bookmarkStart w:id="318" w:name="XML_art_regeltekst"/>
      <w:r>
        <w:t>Regeltekst</w:t>
      </w:r>
      <w:bookmarkEnd w:id="316"/>
      <w:bookmarkEnd w:id="317"/>
    </w:p>
    <w:bookmarkEnd w:id="31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319" w:name="_Ref49518162"/>
      <w:bookmarkStart w:id="320" w:name="_Toc124236823"/>
      <w:bookmarkStart w:id="321" w:name="XML_art_juridischeregel"/>
      <w:r>
        <w:t>Juridische regel</w:t>
      </w:r>
      <w:bookmarkEnd w:id="319"/>
      <w:bookmarkEnd w:id="320"/>
    </w:p>
    <w:bookmarkEnd w:id="321"/>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322" w:name="_Ref39493910"/>
      <w:bookmarkStart w:id="323" w:name="XML_art_juridischeregel_rvi"/>
      <w:proofErr w:type="spellStart"/>
      <w:r>
        <w:lastRenderedPageBreak/>
        <w:t>RegelVoorIedereen</w:t>
      </w:r>
      <w:bookmarkEnd w:id="322"/>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2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324" w:name="_Ref39493800"/>
      <w:bookmarkStart w:id="325" w:name="XML_art_juridischeregel_ins"/>
      <w:r w:rsidRPr="007004E0">
        <w:t>Instructieregel</w:t>
      </w:r>
      <w:bookmarkEnd w:id="32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2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326" w:name="_Ref39493893"/>
      <w:bookmarkStart w:id="327" w:name="XML_art_juridischeregel_omgwaarde"/>
      <w:r w:rsidRPr="00B505F2">
        <w:lastRenderedPageBreak/>
        <w:t>Omgevingswaarderegel</w:t>
      </w:r>
      <w:bookmarkEnd w:id="32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2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328" w:name="_Toc124236824"/>
      <w:bookmarkStart w:id="329" w:name="XML_art_activiteit"/>
      <w:r>
        <w:t>Activiteit</w:t>
      </w:r>
      <w:bookmarkEnd w:id="328"/>
    </w:p>
    <w:bookmarkEnd w:id="329"/>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330" w:name="_Ref36562635"/>
      <w:bookmarkStart w:id="331" w:name="_Toc124236825"/>
      <w:bookmarkStart w:id="332" w:name="XML_art_gebiedsaanwijzing"/>
      <w:r>
        <w:t>Gebiedsaanwijzing</w:t>
      </w:r>
      <w:bookmarkEnd w:id="330"/>
      <w:bookmarkEnd w:id="331"/>
    </w:p>
    <w:bookmarkEnd w:id="332"/>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333" w:name="_Ref63864190"/>
      <w:bookmarkStart w:id="334" w:name="_Toc124236826"/>
      <w:bookmarkStart w:id="335" w:name="XML_art_omgevingsnorm"/>
      <w:r>
        <w:t>Omgevingsnorm</w:t>
      </w:r>
      <w:bookmarkEnd w:id="333"/>
      <w:bookmarkEnd w:id="334"/>
    </w:p>
    <w:p w14:paraId="56DC5DF9" w14:textId="48F736B2" w:rsidR="000A5157" w:rsidRPr="00022065" w:rsidRDefault="00020E7A" w:rsidP="00022065">
      <w:bookmarkStart w:id="336" w:name="_Hlk73345053"/>
      <w:bookmarkEnd w:id="335"/>
      <w:r w:rsidRPr="00022065">
        <w:t xml:space="preserve">Een omgevingsnorm is het vastleggen van </w:t>
      </w:r>
      <w:r w:rsidR="009923A2" w:rsidRPr="00022065">
        <w:t>norm</w:t>
      </w:r>
      <w:r w:rsidRPr="00022065">
        <w:t>waarden als referentiepunt ten behoeve van het handelen in de fysieke leefomgeving.</w:t>
      </w:r>
      <w:bookmarkEnd w:id="33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337" w:name="_Ref63864191"/>
      <w:bookmarkStart w:id="338" w:name="_Toc124236827"/>
      <w:bookmarkStart w:id="339" w:name="XML_art_omgevingswaarde"/>
      <w:r>
        <w:t>Omgevingswaarde</w:t>
      </w:r>
      <w:bookmarkEnd w:id="337"/>
      <w:bookmarkEnd w:id="338"/>
    </w:p>
    <w:bookmarkEnd w:id="339"/>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340" w:name="_Ref53742891"/>
      <w:bookmarkStart w:id="341" w:name="_Toc124236828"/>
      <w:bookmarkStart w:id="342" w:name="XML_art_locatie"/>
      <w:r>
        <w:t>Locatie</w:t>
      </w:r>
      <w:bookmarkEnd w:id="340"/>
      <w:bookmarkEnd w:id="341"/>
    </w:p>
    <w:bookmarkEnd w:id="342"/>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343" w:name="_Ref63863475"/>
      <w:bookmarkStart w:id="344" w:name="XML_art_locatie_groep"/>
      <w:r>
        <w:t>Gebied-/Lijn-/Puntengroep</w:t>
      </w:r>
      <w:bookmarkEnd w:id="34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34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345" w:name="_Ref49513284"/>
      <w:bookmarkStart w:id="346" w:name="XML_art_locatie_individueel"/>
      <w:r>
        <w:t>Gebied/Lijn/Punt</w:t>
      </w:r>
      <w:bookmarkEnd w:id="34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4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347" w:name="_Ref52185787"/>
      <w:r>
        <w:t>Ambtsgebied</w:t>
      </w:r>
      <w:bookmarkEnd w:id="347"/>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348" w:name="_Ref90035925"/>
      <w:bookmarkStart w:id="349" w:name="_Toc124236829"/>
      <w:bookmarkStart w:id="350" w:name="XML_art_pons"/>
      <w:r>
        <w:t>Pons</w:t>
      </w:r>
      <w:bookmarkEnd w:id="348"/>
      <w:bookmarkEnd w:id="349"/>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50"/>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351" w:name="_Ref38046694"/>
      <w:bookmarkStart w:id="352" w:name="_Toc124236830"/>
      <w:bookmarkStart w:id="353" w:name="XML_art_kaart"/>
      <w:bookmarkStart w:id="354" w:name="_Ref36562909"/>
      <w:r>
        <w:t>Kaart</w:t>
      </w:r>
      <w:bookmarkEnd w:id="351"/>
      <w:bookmarkEnd w:id="352"/>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53"/>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355"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356" w:name="_Ref39851445"/>
      <w:bookmarkStart w:id="357" w:name="_Toc124236831"/>
      <w:bookmarkStart w:id="358" w:name="XML_vrij"/>
      <w:r>
        <w:t>Vrijetekststructuur</w:t>
      </w:r>
      <w:bookmarkEnd w:id="354"/>
      <w:bookmarkEnd w:id="355"/>
      <w:bookmarkEnd w:id="356"/>
      <w:bookmarkEnd w:id="357"/>
    </w:p>
    <w:bookmarkEnd w:id="358"/>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359" w:name="_Ref66372774"/>
      <w:bookmarkStart w:id="360" w:name="_Toc124236832"/>
      <w:bookmarkStart w:id="361" w:name="XML_vrij_divisie"/>
      <w:r>
        <w:lastRenderedPageBreak/>
        <w:t>Divisie</w:t>
      </w:r>
      <w:bookmarkEnd w:id="359"/>
      <w:bookmarkEnd w:id="360"/>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61"/>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362" w:name="_Toc124236833"/>
      <w:bookmarkStart w:id="363" w:name="XML_vrij_divisietekst"/>
      <w:bookmarkStart w:id="364" w:name="_Ref39851506"/>
      <w:r>
        <w:t>Divisietekst</w:t>
      </w:r>
      <w:bookmarkEnd w:id="362"/>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63"/>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365" w:name="_Ref90035881"/>
      <w:bookmarkStart w:id="366" w:name="_Toc124236834"/>
      <w:bookmarkStart w:id="367" w:name="XML_vrij_tekstdeel"/>
      <w:r>
        <w:t>Tekstdeel</w:t>
      </w:r>
      <w:bookmarkEnd w:id="364"/>
      <w:bookmarkEnd w:id="365"/>
      <w:bookmarkEnd w:id="366"/>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67"/>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368" w:name="_Ref39851454"/>
      <w:bookmarkStart w:id="369" w:name="_Toc124236835"/>
      <w:bookmarkStart w:id="370" w:name="XML_vrij_hoofdlijn"/>
      <w:r>
        <w:t>Hoofdlijn</w:t>
      </w:r>
      <w:bookmarkEnd w:id="368"/>
      <w:bookmarkEnd w:id="369"/>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70"/>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371" w:name="_Ref36562621"/>
      <w:bookmarkStart w:id="372" w:name="_Toc124236836"/>
      <w:bookmarkStart w:id="373" w:name="XML_vrij_gebiedsaanwijzing"/>
      <w:r>
        <w:t>Gebiedsaanwijzing</w:t>
      </w:r>
      <w:bookmarkEnd w:id="371"/>
      <w:bookmarkEnd w:id="372"/>
    </w:p>
    <w:bookmarkEnd w:id="373"/>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374" w:name="_Toc124236837"/>
      <w:bookmarkStart w:id="375" w:name="XML_vrij_kaart"/>
      <w:r>
        <w:t>Kaart</w:t>
      </w:r>
      <w:bookmarkEnd w:id="374"/>
    </w:p>
    <w:bookmarkEnd w:id="375"/>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376" w:name="_Ref38049113"/>
      <w:bookmarkStart w:id="377" w:name="_Toc124236838"/>
      <w:bookmarkStart w:id="378" w:name="XML_regelingsgebied"/>
      <w:r>
        <w:t>Regelingsgebied</w:t>
      </w:r>
      <w:bookmarkEnd w:id="376"/>
      <w:bookmarkEnd w:id="377"/>
    </w:p>
    <w:bookmarkEnd w:id="378"/>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379" w:name="_Ref39493767"/>
      <w:bookmarkStart w:id="380" w:name="_Toc124236839"/>
      <w:r>
        <w:lastRenderedPageBreak/>
        <w:t>Regelingsgebied</w:t>
      </w:r>
      <w:bookmarkEnd w:id="379"/>
      <w:bookmarkEnd w:id="380"/>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381" w:name="_Ref52185896"/>
      <w:bookmarkStart w:id="382" w:name="_Toc124236840"/>
      <w:bookmarkStart w:id="383" w:name="XML_symbolisatieItem"/>
      <w:r>
        <w:t>Symbolisatie</w:t>
      </w:r>
      <w:bookmarkEnd w:id="381"/>
      <w:bookmarkEnd w:id="382"/>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384" w:name="_Ref90035892"/>
      <w:bookmarkStart w:id="385" w:name="_Toc124236841"/>
      <w:bookmarkEnd w:id="383"/>
      <w:proofErr w:type="spellStart"/>
      <w:r>
        <w:t>Symboli</w:t>
      </w:r>
      <w:r w:rsidR="004A7580">
        <w:t>satieItem</w:t>
      </w:r>
      <w:bookmarkEnd w:id="384"/>
      <w:bookmarkEnd w:id="385"/>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386" w:name="_Ref92176561"/>
      <w:bookmarkStart w:id="387" w:name="_Toc124236842"/>
      <w:bookmarkStart w:id="388" w:name="Verschillen"/>
      <w:r w:rsidRPr="00761541">
        <w:lastRenderedPageBreak/>
        <w:t>Verschillen tussen IMOW en CIMOW</w:t>
      </w:r>
      <w:bookmarkEnd w:id="386"/>
      <w:bookmarkEnd w:id="387"/>
    </w:p>
    <w:bookmarkEnd w:id="388"/>
    <w:p w14:paraId="034F1BE1" w14:textId="465DE135"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389" w:name="_Ref42871433"/>
      <w:bookmarkStart w:id="390" w:name="Verschillen_CIMOW"/>
    </w:p>
    <w:p w14:paraId="19F408D9" w14:textId="0CED3067" w:rsidR="00CD5BC2" w:rsidRPr="000143E4" w:rsidRDefault="00CD5BC2" w:rsidP="00D7079F">
      <w:pPr>
        <w:pStyle w:val="Kop2"/>
      </w:pPr>
      <w:bookmarkStart w:id="391" w:name="_Ref92176279"/>
      <w:bookmarkStart w:id="392" w:name="_Ref92188393"/>
      <w:bookmarkStart w:id="393" w:name="_Toc124236843"/>
      <w:r w:rsidRPr="000143E4">
        <w:t>CIMOW-aspecten niet in IMOW</w:t>
      </w:r>
      <w:bookmarkEnd w:id="389"/>
      <w:bookmarkEnd w:id="391"/>
      <w:bookmarkEnd w:id="392"/>
      <w:bookmarkEnd w:id="393"/>
    </w:p>
    <w:bookmarkEnd w:id="390"/>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394" w:name="_Ref42871428"/>
      <w:bookmarkStart w:id="395" w:name="_Toc124236844"/>
      <w:bookmarkStart w:id="396" w:name="Verschillen_IMOW"/>
      <w:r w:rsidRPr="00DE6710">
        <w:t>IMOW-aspecten niet in CIMOW</w:t>
      </w:r>
      <w:bookmarkEnd w:id="394"/>
      <w:bookmarkEnd w:id="395"/>
    </w:p>
    <w:bookmarkEnd w:id="396"/>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731DE3B2"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397" w:name="_Ref69207263"/>
      <w:bookmarkStart w:id="398" w:name="_Toc124236845"/>
      <w:bookmarkStart w:id="399" w:name="OP"/>
      <w:r w:rsidRPr="00884A92">
        <w:lastRenderedPageBreak/>
        <w:t>OP-aspecten relevant voor IMOW</w:t>
      </w:r>
      <w:bookmarkEnd w:id="397"/>
      <w:bookmarkEnd w:id="398"/>
    </w:p>
    <w:bookmarkEnd w:id="399"/>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400" w:name="_Toc124236846"/>
      <w:bookmarkStart w:id="401" w:name="OP_Regeling"/>
      <w:r w:rsidRPr="00753695">
        <w:t>De Regeling en diens Artikelen/Leden/Divisies</w:t>
      </w:r>
      <w:bookmarkEnd w:id="400"/>
    </w:p>
    <w:bookmarkEnd w:id="401"/>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402" w:name="OP_ConsolidatieInformatie"/>
    </w:p>
    <w:p w14:paraId="0B404AC6" w14:textId="468658F8" w:rsidR="00D023D4" w:rsidRPr="00884A92" w:rsidRDefault="00D023D4" w:rsidP="00753695">
      <w:pPr>
        <w:pStyle w:val="Kop2"/>
      </w:pPr>
      <w:bookmarkStart w:id="403" w:name="_Toc124236847"/>
      <w:proofErr w:type="spellStart"/>
      <w:r w:rsidRPr="00884A92">
        <w:t>ConsolidatieInformatie</w:t>
      </w:r>
      <w:bookmarkEnd w:id="403"/>
      <w:proofErr w:type="spellEnd"/>
    </w:p>
    <w:bookmarkEnd w:id="402"/>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404" w:name="_Toc124236848"/>
      <w:bookmarkStart w:id="405" w:name="OP_Informatieobjecten"/>
      <w:r>
        <w:t>OP-informatieobjecten</w:t>
      </w:r>
      <w:bookmarkEnd w:id="404"/>
    </w:p>
    <w:bookmarkEnd w:id="405"/>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406" w:name="_Toc124236849"/>
      <w:bookmarkStart w:id="407" w:name="OP_GIOs"/>
      <w:proofErr w:type="spellStart"/>
      <w:r w:rsidRPr="00884A92">
        <w:t>GIO’s</w:t>
      </w:r>
      <w:bookmarkEnd w:id="406"/>
      <w:proofErr w:type="spellEnd"/>
    </w:p>
    <w:bookmarkEnd w:id="407"/>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9"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408" w:name="OP_NormGIOs"/>
    </w:p>
    <w:p w14:paraId="2AEF2337" w14:textId="67A4184C" w:rsidR="00D023D4" w:rsidRDefault="00D023D4" w:rsidP="00753695">
      <w:pPr>
        <w:pStyle w:val="Kop2"/>
      </w:pPr>
      <w:bookmarkStart w:id="409" w:name="_Toc124236850"/>
      <w:r w:rsidRPr="00884A92">
        <w:t>Norm-</w:t>
      </w:r>
      <w:proofErr w:type="spellStart"/>
      <w:r w:rsidRPr="00884A92">
        <w:t>GIO’s</w:t>
      </w:r>
      <w:bookmarkEnd w:id="409"/>
      <w:proofErr w:type="spellEnd"/>
    </w:p>
    <w:bookmarkEnd w:id="408"/>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lastRenderedPageBreak/>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0" w:history="1">
        <w:r w:rsidRPr="00DB3379">
          <w:rPr>
            <w:rStyle w:val="Hyperlink"/>
          </w:rPr>
          <w:t>de OP-documentatie over het geografische deel van de GIO</w:t>
        </w:r>
      </w:hyperlink>
    </w:p>
    <w:p w14:paraId="639AF62F" w14:textId="2B91FFF2" w:rsidR="006C67F5" w:rsidRDefault="00BC39C3" w:rsidP="00BC39C3">
      <w:pPr>
        <w:pStyle w:val="Kop2"/>
      </w:pPr>
      <w:bookmarkStart w:id="410" w:name="_Toc124236851"/>
      <w:bookmarkStart w:id="411" w:name="OP_GIOrichtlijn"/>
      <w:r>
        <w:t xml:space="preserve">Richtlijn voor het maken van </w:t>
      </w:r>
      <w:proofErr w:type="spellStart"/>
      <w:r>
        <w:t>GIO’s</w:t>
      </w:r>
      <w:proofErr w:type="spellEnd"/>
      <w:r>
        <w:t xml:space="preserve"> o.b.v. OW-objecten</w:t>
      </w:r>
      <w:bookmarkEnd w:id="410"/>
    </w:p>
    <w:bookmarkEnd w:id="411"/>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412" w:name="_Ref69207272"/>
      <w:bookmarkStart w:id="413" w:name="_Toc124236852"/>
      <w:bookmarkStart w:id="414" w:name="Muteren"/>
      <w:r>
        <w:lastRenderedPageBreak/>
        <w:t>Muteren met het IMOW</w:t>
      </w:r>
      <w:bookmarkEnd w:id="412"/>
      <w:bookmarkEnd w:id="413"/>
    </w:p>
    <w:bookmarkEnd w:id="414"/>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415" w:name="_Ref74325245"/>
      <w:bookmarkStart w:id="416" w:name="_Toc124236853"/>
      <w:bookmarkStart w:id="417" w:name="Muteren_uitgangspunten"/>
      <w:r>
        <w:t>Uitgangspunten relevant voor muteren</w:t>
      </w:r>
      <w:bookmarkEnd w:id="415"/>
      <w:bookmarkEnd w:id="416"/>
    </w:p>
    <w:bookmarkEnd w:id="417"/>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Del="000327B2" w:rsidRDefault="00E36160" w:rsidP="00022065">
      <w:pPr>
        <w:rPr>
          <w:del w:id="418" w:author="Wilko Quak" w:date="2023-10-08T23:18:00Z"/>
        </w:rPr>
      </w:pPr>
    </w:p>
    <w:p w14:paraId="3FCA11EA" w14:textId="5631C162" w:rsidR="005515ED" w:rsidRPr="00022065" w:rsidRDefault="00E36160" w:rsidP="00022065">
      <w:del w:id="419" w:author="Wilko Quak" w:date="2023-10-08T23:18:00Z">
        <w:r w:rsidRPr="00022065" w:rsidDel="000327B2">
          <w:delText>Deze uitgangspunten gelden voor zowel de OP- als de OW-standaard.</w:delText>
        </w:r>
      </w:del>
    </w:p>
    <w:p w14:paraId="095AEA78" w14:textId="41FAE9FE" w:rsidR="005515ED" w:rsidRDefault="00F74E08" w:rsidP="00F74E08">
      <w:pPr>
        <w:pStyle w:val="Kop3"/>
      </w:pPr>
      <w:bookmarkStart w:id="420" w:name="_Toc124236854"/>
      <w:bookmarkStart w:id="421" w:name="Muteren_uitgangspunt_alleengewijzigd"/>
      <w:r>
        <w:t>Stuur alleen gegevens op die gewijzigd zijn</w:t>
      </w:r>
      <w:bookmarkEnd w:id="420"/>
    </w:p>
    <w:bookmarkEnd w:id="421"/>
    <w:p w14:paraId="2606E535" w14:textId="3403B60B" w:rsidR="00285655" w:rsidRPr="00022065" w:rsidRDefault="000327B2" w:rsidP="00022065">
      <w:ins w:id="422" w:author="Wilko Quak" w:date="2023-10-08T23:20:00Z">
        <w:r>
          <w:t>Bij een wijzig</w:t>
        </w:r>
      </w:ins>
      <w:ins w:id="423" w:author="Wilko Quak" w:date="2023-10-08T23:25:00Z">
        <w:r w:rsidR="00F24D81">
          <w:t>-</w:t>
        </w:r>
      </w:ins>
      <w:ins w:id="424" w:author="Wilko Quak" w:date="2023-10-08T23:20:00Z">
        <w:r>
          <w:t xml:space="preserve">besluit dat de tekst van </w:t>
        </w:r>
      </w:ins>
      <w:ins w:id="425" w:author="Wilko Quak" w:date="2023-10-08T23:21:00Z">
        <w:r>
          <w:t>een regeling wijzigt wil je ook de OW-objecten behorend bij die regeling kunnen wijz</w:t>
        </w:r>
      </w:ins>
      <w:ins w:id="426" w:author="Wilko Quak" w:date="2023-10-08T23:22:00Z">
        <w:r>
          <w:t xml:space="preserve">igen. Hiervoor stuur je bij een aanlevering </w:t>
        </w:r>
      </w:ins>
      <w:ins w:id="427" w:author="Wilko Quak" w:date="2023-10-08T23:23:00Z">
        <w:r>
          <w:t>alleen</w:t>
        </w:r>
      </w:ins>
      <w:ins w:id="428" w:author="Wilko Quak" w:date="2023-10-08T23:22:00Z">
        <w:r>
          <w:t xml:space="preserve"> </w:t>
        </w:r>
      </w:ins>
      <w:ins w:id="429" w:author="Wilko Quak" w:date="2023-10-08T23:23:00Z">
        <w:r>
          <w:t xml:space="preserve">de gewijzigde OW-objecten mee. </w:t>
        </w:r>
      </w:ins>
      <w:del w:id="430" w:author="Wilko Quak" w:date="2023-10-08T23:23:00Z">
        <w:r w:rsidR="00F74E08" w:rsidRPr="00022065" w:rsidDel="000327B2">
          <w:delText>Dit uitgangspunt geeft aan da</w:delText>
        </w:r>
        <w:r w:rsidR="0033758A" w:rsidRPr="00022065" w:rsidDel="000327B2">
          <w:delText xml:space="preserve">t bij zowel gegevens vanuit de OP-standaard (zoals Besluiten, GIO’s, etc.) als de OW-standaard (Activiteiten, Gebiedsaanwijzingen, etc.) </w:delText>
        </w:r>
        <w:r w:rsidR="00763FD8" w:rsidRPr="00022065" w:rsidDel="000327B2">
          <w:delText>h</w:delText>
        </w:r>
        <w:r w:rsidR="0033758A" w:rsidRPr="00022065" w:rsidDel="000327B2">
          <w:delText xml:space="preserve">et de bedoeling is om alleen gegevens op te sturen als deze gewijzigd zijn t.o.v. </w:delText>
        </w:r>
        <w:r w:rsidR="003F5E32" w:rsidRPr="00022065" w:rsidDel="000327B2">
          <w:delText>de gegevens die bekend zijn bij het Stelsel.</w:delText>
        </w:r>
      </w:del>
    </w:p>
    <w:p w14:paraId="3BA1F715" w14:textId="7193DABF" w:rsidR="00CA5635" w:rsidRPr="00022065" w:rsidRDefault="00CA5635" w:rsidP="00022065"/>
    <w:p w14:paraId="1C42D0FB" w14:textId="61B3F58E" w:rsidR="00285655" w:rsidRPr="00022065" w:rsidRDefault="00CA5635" w:rsidP="00022065">
      <w:del w:id="431" w:author="Wilko Quak" w:date="2023-10-08T23:24:00Z">
        <w:r w:rsidRPr="00022065" w:rsidDel="000327B2">
          <w:delText xml:space="preserve">Bij de OP-standaard zorgt het opsturen van gegevens die al bekend zijn bij het Stelsel </w:delText>
        </w:r>
        <w:r w:rsidR="00C27790" w:rsidRPr="00022065" w:rsidDel="000327B2">
          <w:delText xml:space="preserve">niet per se tot een fout, maar het zorgt wel voor een vertroebelde juridische situatie. </w:delText>
        </w:r>
        <w:r w:rsidR="007F0493" w:rsidRPr="00022065" w:rsidDel="000327B2">
          <w:delText>Bij de OW-standaard zorgt het</w:delText>
        </w:r>
      </w:del>
      <w:ins w:id="432" w:author="Wilko Quak" w:date="2023-10-08T23:24:00Z">
        <w:r w:rsidR="000327B2">
          <w:t>Het</w:t>
        </w:r>
      </w:ins>
      <w:r w:rsidR="007F0493" w:rsidRPr="00022065">
        <w:t xml:space="preserve"> sturen van een OW-object dat inhoudelijk niet gewijzigd </w:t>
      </w:r>
      <w:del w:id="433" w:author="Wilko Quak" w:date="2023-10-08T23:24:00Z">
        <w:r w:rsidR="007F0493" w:rsidRPr="00022065" w:rsidDel="000327B2">
          <w:delText>is voor een</w:delText>
        </w:r>
      </w:del>
      <w:ins w:id="434" w:author="Wilko Quak" w:date="2023-10-08T23:24:00Z">
        <w:r w:rsidR="000327B2">
          <w:t>leidt tot een</w:t>
        </w:r>
      </w:ins>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ins w:id="435" w:author="Wilko Quak" w:date="2023-10-08T23:25:00Z">
        <w:r w:rsidR="00F24D81">
          <w:t>. Het is bij een het aanleveren van een wijzig-besluit dus van belang te weten welke OW-objecten ond</w:t>
        </w:r>
      </w:ins>
      <w:ins w:id="436" w:author="Wilko Quak" w:date="2023-10-08T23:26:00Z">
        <w:r w:rsidR="00F24D81">
          <w:t>erdeel waren van vorige versie van de regeling zodat je weet wat je moet wijzigen.</w:t>
        </w:r>
      </w:ins>
    </w:p>
    <w:p w14:paraId="6A0890F4" w14:textId="65ADBF20" w:rsidR="00A85D78" w:rsidRPr="00022065" w:rsidRDefault="00A85D78" w:rsidP="00022065"/>
    <w:p w14:paraId="558A0A56" w14:textId="73AE528C" w:rsidR="00A85D78" w:rsidRPr="00022065" w:rsidDel="00F24D81" w:rsidRDefault="00A85D78" w:rsidP="00022065">
      <w:pPr>
        <w:rPr>
          <w:del w:id="437" w:author="Wilko Quak" w:date="2023-10-08T23:26:00Z"/>
        </w:rPr>
      </w:pPr>
      <w:del w:id="438" w:author="Wilko Quak" w:date="2023-10-08T23:26:00Z">
        <w:r w:rsidRPr="00022065" w:rsidDel="00F24D81">
          <w:delText xml:space="preserve">Kortom, het is van belang om </w:delText>
        </w:r>
        <w:r w:rsidR="00755C9A" w:rsidRPr="00022065" w:rsidDel="00F24D81">
          <w:delText xml:space="preserve">te weten welke gegevens er </w:delText>
        </w:r>
        <w:r w:rsidR="000575EC" w:rsidRPr="00022065" w:rsidDel="00F24D81">
          <w:delText>gewijzigd zijn t</w:delText>
        </w:r>
        <w:r w:rsidR="00F50324" w:rsidRPr="00022065" w:rsidDel="00F24D81">
          <w:delText xml:space="preserve">en opzichte van een vorige </w:delText>
        </w:r>
        <w:r w:rsidR="00650A6B" w:rsidRPr="00022065" w:rsidDel="00F24D81">
          <w:delText>aan</w:delText>
        </w:r>
        <w:r w:rsidR="00F50324" w:rsidRPr="00022065" w:rsidDel="00F24D81">
          <w:delText xml:space="preserve">levering </w:delText>
        </w:r>
        <w:r w:rsidR="0029147E" w:rsidRPr="00022065" w:rsidDel="00F24D81">
          <w:delText xml:space="preserve">bij </w:delText>
        </w:r>
        <w:r w:rsidR="00F50324" w:rsidRPr="00022065" w:rsidDel="00F24D81">
          <w:delText>het DSO-LV</w:delText>
        </w:r>
        <w:r w:rsidR="00755C9A" w:rsidRPr="00022065" w:rsidDel="00F24D81">
          <w:delText xml:space="preserve"> om zodoende te zorgen dat alleen de gegevens worden gestuurd die </w:delText>
        </w:r>
        <w:r w:rsidR="00CC1C76" w:rsidRPr="00022065" w:rsidDel="00F24D81">
          <w:delText>verschillen</w:delText>
        </w:r>
        <w:r w:rsidR="00755C9A" w:rsidRPr="00022065" w:rsidDel="00F24D81">
          <w:delText xml:space="preserve"> van de</w:delText>
        </w:r>
        <w:r w:rsidR="003D620D" w:rsidRPr="00022065" w:rsidDel="00F24D81">
          <w:delText xml:space="preserve"> vorige aanlevering (in de praktijk de</w:delText>
        </w:r>
        <w:r w:rsidR="00755C9A" w:rsidRPr="00022065" w:rsidDel="00F24D81">
          <w:delText xml:space="preserve"> gegevens die nu in het DSO</w:delText>
        </w:r>
        <w:r w:rsidR="00DD188C" w:rsidRPr="00022065" w:rsidDel="00F24D81">
          <w:delText>-LV</w:delText>
        </w:r>
        <w:r w:rsidR="00755C9A" w:rsidRPr="00022065" w:rsidDel="00F24D81">
          <w:delText xml:space="preserve"> zitten</w:delText>
        </w:r>
        <w:r w:rsidR="003D620D" w:rsidRPr="00022065" w:rsidDel="00F24D81">
          <w:delText>)</w:delText>
        </w:r>
        <w:r w:rsidR="00755C9A" w:rsidRPr="00022065" w:rsidDel="00F24D81">
          <w:delText>.</w:delText>
        </w:r>
      </w:del>
    </w:p>
    <w:p w14:paraId="7701D134" w14:textId="7E1D6176" w:rsidR="00F74E08" w:rsidRDefault="00F74E08" w:rsidP="00F74E08">
      <w:pPr>
        <w:pStyle w:val="Kop3"/>
      </w:pPr>
      <w:bookmarkStart w:id="439" w:name="_Toc124236855"/>
      <w:bookmarkStart w:id="440" w:name="Muteren_uitgangspunt_verwijderexpliciet"/>
      <w:r>
        <w:t>Verwijder expliciet gegevens die niet meer gebruikt worden</w:t>
      </w:r>
      <w:bookmarkEnd w:id="439"/>
    </w:p>
    <w:bookmarkEnd w:id="440"/>
    <w:p w14:paraId="3613E9C3" w14:textId="3C7F379B" w:rsidR="00285655" w:rsidRPr="00022065" w:rsidRDefault="000359DF" w:rsidP="00022065">
      <w:del w:id="441" w:author="Wilko Quak" w:date="2023-10-08T23:30:00Z">
        <w:r w:rsidRPr="00022065" w:rsidDel="00F24D81">
          <w:delText xml:space="preserve">Dit uitgangspunt geeft aan dat bij zowel gegevens uit de OP-standaard (zoals GIO’s, </w:delText>
        </w:r>
        <w:r w:rsidR="00774414" w:rsidRPr="00022065" w:rsidDel="00F24D81">
          <w:delText>Regelingen</w:delText>
        </w:r>
        <w:r w:rsidRPr="00022065" w:rsidDel="00F24D81">
          <w:delText xml:space="preserve">, etc.) </w:delText>
        </w:r>
        <w:r w:rsidR="00774414" w:rsidRPr="00022065" w:rsidDel="00F24D81">
          <w:delText>als bij de OW-standaard (Activiteiten, Gebiedsaanwijzingen, etc.)</w:delText>
        </w:r>
      </w:del>
      <w:ins w:id="442" w:author="Wilko Quak" w:date="2023-10-08T23:30:00Z">
        <w:r w:rsidR="00F24D81">
          <w:t>Voor OW-objecten geldt dat het verplicht</w:t>
        </w:r>
      </w:ins>
      <w:r w:rsidR="00774414" w:rsidRPr="00022065">
        <w:t xml:space="preserve"> </w:t>
      </w:r>
      <w:del w:id="443" w:author="Wilko Quak" w:date="2023-10-08T23:31:00Z">
        <w:r w:rsidR="00774414" w:rsidRPr="00022065" w:rsidDel="00F24D81">
          <w:delText xml:space="preserve">het de bedoeling </w:delText>
        </w:r>
      </w:del>
      <w:r w:rsidR="00774414" w:rsidRPr="00022065">
        <w:t xml:space="preserve">is om expliciet </w:t>
      </w:r>
      <w:del w:id="444" w:author="Wilko Quak" w:date="2023-10-08T23:31:00Z">
        <w:r w:rsidR="00774414" w:rsidRPr="00022065" w:rsidDel="00F24D81">
          <w:delText xml:space="preserve">gegevens </w:delText>
        </w:r>
      </w:del>
      <w:ins w:id="445" w:author="Wilko Quak" w:date="2023-10-08T23:31:00Z">
        <w:r w:rsidR="00F24D81">
          <w:t>OW-objecten</w:t>
        </w:r>
        <w:r w:rsidR="00F24D81" w:rsidRPr="00022065">
          <w:t xml:space="preserve"> </w:t>
        </w:r>
      </w:ins>
      <w:r w:rsidR="00774414" w:rsidRPr="00022065">
        <w:t>te verwijderen die niet meer gebruikt worden.</w:t>
      </w:r>
      <w:ins w:id="446" w:author="Wilko Quak" w:date="2023-10-08T23:32:00Z">
        <w:r w:rsidR="00F24D81">
          <w:t xml:space="preserve"> Een OW-object wordt niet meer gebruikt al</w:t>
        </w:r>
      </w:ins>
    </w:p>
    <w:p w14:paraId="5D79F3EB" w14:textId="34FBA6BF" w:rsidR="00774414" w:rsidRPr="00022065" w:rsidRDefault="00774414" w:rsidP="00022065"/>
    <w:p w14:paraId="6B7E245B" w14:textId="2B48C03B" w:rsidR="00285655" w:rsidRPr="00022065" w:rsidDel="00F24D81" w:rsidRDefault="00774414" w:rsidP="00022065">
      <w:pPr>
        <w:rPr>
          <w:del w:id="447" w:author="Wilko Quak" w:date="2023-10-08T23:29:00Z"/>
        </w:rPr>
      </w:pPr>
      <w:del w:id="448" w:author="Wilko Quak" w:date="2023-10-08T23:29:00Z">
        <w:r w:rsidRPr="00022065" w:rsidDel="00F24D81">
          <w:lastRenderedPageBreak/>
          <w:delText>Aan de O</w:delText>
        </w:r>
        <w:r w:rsidR="0001514F" w:rsidRPr="00022065" w:rsidDel="00F24D81">
          <w:delText>P</w:delText>
        </w:r>
        <w:r w:rsidRPr="00022065" w:rsidDel="00F24D81">
          <w:delText>-kant gebeurt dit middels intrekkingen van de instrumentVersies</w:delText>
        </w:r>
        <w:r w:rsidR="0001514F" w:rsidRPr="00022065" w:rsidDel="00F24D81">
          <w:delText>.</w:delText>
        </w:r>
      </w:del>
    </w:p>
    <w:p w14:paraId="762363E3" w14:textId="35672BA9" w:rsidR="00353C7E" w:rsidRPr="00022065" w:rsidRDefault="00353C7E" w:rsidP="00022065">
      <w:r w:rsidRPr="00022065">
        <w:t xml:space="preserve">Aan de OW-kant gebeurt dit middels </w:t>
      </w:r>
      <w:r w:rsidR="00C33224" w:rsidRPr="00022065">
        <w:t xml:space="preserve">de status </w:t>
      </w:r>
      <w:ins w:id="449" w:author="Wilko Quak" w:date="2023-10-08T23:29:00Z">
        <w:r w:rsidR="00F24D81">
          <w:t xml:space="preserve">‘B’ ( van </w:t>
        </w:r>
      </w:ins>
      <w:del w:id="450" w:author="Wilko Quak" w:date="2023-10-08T23:29:00Z">
        <w:r w:rsidR="00C33224" w:rsidRPr="00022065" w:rsidDel="00F24D81">
          <w:delText>‘</w:delText>
        </w:r>
      </w:del>
      <w:r w:rsidR="00C33224" w:rsidRPr="00022065">
        <w:t>beëindigen</w:t>
      </w:r>
      <w:ins w:id="451" w:author="Wilko Quak" w:date="2023-10-08T23:29:00Z">
        <w:r w:rsidR="00F24D81">
          <w:t>)</w:t>
        </w:r>
      </w:ins>
      <w:del w:id="452" w:author="Wilko Quak" w:date="2023-10-08T23:29:00Z">
        <w:r w:rsidR="00C33224" w:rsidRPr="00022065" w:rsidDel="00F24D81">
          <w:delText>’</w:delText>
        </w:r>
      </w:del>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453" w:name="_Toc124236856"/>
      <w:bookmarkStart w:id="454" w:name="Muteren_uitgangspunt_wijzigenobjecten"/>
      <w:r>
        <w:t>Een wijziging van een object zorgt voor een nieuwe versie van het object</w:t>
      </w:r>
      <w:bookmarkEnd w:id="453"/>
    </w:p>
    <w:bookmarkEnd w:id="454"/>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455" w:name="_Ref124235575"/>
      <w:bookmarkStart w:id="456" w:name="_Toc124236857"/>
      <w:bookmarkStart w:id="457" w:name="Muteren_regulier"/>
      <w:r>
        <w:t xml:space="preserve">OW-objecten bij wijzigingsmethode </w:t>
      </w:r>
      <w:r w:rsidR="007C6504">
        <w:t>r</w:t>
      </w:r>
      <w:r>
        <w:t>envooi</w:t>
      </w:r>
      <w:bookmarkEnd w:id="455"/>
      <w:bookmarkEnd w:id="456"/>
    </w:p>
    <w:bookmarkEnd w:id="457"/>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3" w:history="1">
        <w:r w:rsidR="000C56D7" w:rsidRPr="00022065">
          <w:t>renvooieren</w:t>
        </w:r>
      </w:hyperlink>
      <w:r w:rsidR="007E681B" w:rsidRPr="00022065">
        <w:t xml:space="preserve"> en </w:t>
      </w:r>
      <w:hyperlink r:id="rId44"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458" w:name="_Toc124236858"/>
      <w:bookmarkStart w:id="459" w:name="Muteren_regulier_nieuwobject"/>
      <w:r>
        <w:t>Nieuw object</w:t>
      </w:r>
      <w:bookmarkEnd w:id="458"/>
    </w:p>
    <w:bookmarkEnd w:id="459"/>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lastRenderedPageBreak/>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460" w:name="_Toc124236859"/>
      <w:bookmarkStart w:id="461" w:name="_Ref144450825"/>
      <w:bookmarkStart w:id="462" w:name="Muteren_regulier_wijzigenobject"/>
      <w:r>
        <w:t xml:space="preserve">Wijziging van </w:t>
      </w:r>
      <w:r w:rsidR="00BF3292">
        <w:t xml:space="preserve">een </w:t>
      </w:r>
      <w:r>
        <w:t>object</w:t>
      </w:r>
      <w:bookmarkEnd w:id="460"/>
      <w:bookmarkEnd w:id="461"/>
    </w:p>
    <w:bookmarkEnd w:id="462"/>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3AB27BE0" w:rsidR="00285655" w:rsidRPr="000A5167" w:rsidRDefault="003766CA" w:rsidP="009572A3">
      <w:pPr>
        <w:pStyle w:val="Opsommingtekens1"/>
      </w:pPr>
      <w:r w:rsidRPr="000A5167">
        <w:lastRenderedPageBreak/>
        <w:t>Door het wijzigen van een object mogen er geen wees-objecten</w:t>
      </w:r>
      <w:r w:rsidR="00BF3292" w:rsidRPr="000A5167">
        <w:t xml:space="preserve">, dat zijn objecten </w:t>
      </w:r>
      <w:del w:id="463" w:author="Wilko Quak" w:date="2023-10-13T16:10:00Z">
        <w:r w:rsidR="00BF3292" w:rsidRPr="000A5167" w:rsidDel="00642B3F">
          <w:delText>waar niet meer naar verwezen wordt, ontstaan</w:delText>
        </w:r>
      </w:del>
      <w:ins w:id="464" w:author="Wilko Quak" w:date="2023-10-13T16:10:00Z">
        <w:r w:rsidR="00642B3F">
          <w:t xml:space="preserve"> die direct of indirect gekoppeld zijn</w:t>
        </w:r>
      </w:ins>
      <w:ins w:id="465" w:author="Wilko Quak" w:date="2023-10-13T16:11:00Z">
        <w:r w:rsidR="00642B3F">
          <w:t xml:space="preserve"> aan een OW-object dat een bestaand documentfragment annoteert</w:t>
        </w:r>
      </w:ins>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466" w:name="_Toc124236860"/>
      <w:bookmarkStart w:id="467" w:name="Muteren_regulier_beëindigenobject"/>
      <w:r>
        <w:t>Beëindigen van object</w:t>
      </w:r>
      <w:bookmarkEnd w:id="466"/>
    </w:p>
    <w:bookmarkEnd w:id="467"/>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468" w:name="_Ref74325284"/>
      <w:bookmarkStart w:id="469" w:name="Muteren_intrekkenvervangen"/>
    </w:p>
    <w:p w14:paraId="7CF6F3B8" w14:textId="7AF97537" w:rsidR="003B6131" w:rsidRDefault="00731F24" w:rsidP="008C122D">
      <w:pPr>
        <w:pStyle w:val="Kop2"/>
      </w:pPr>
      <w:bookmarkStart w:id="470" w:name="_Toc124236861"/>
      <w:bookmarkStart w:id="471" w:name="_Ref144471143"/>
      <w:bookmarkStart w:id="472" w:name="_Ref90035667"/>
      <w:r>
        <w:t>Integrale tekstvervanging als a</w:t>
      </w:r>
      <w:r w:rsidR="00247BB5">
        <w:t>lternatie</w:t>
      </w:r>
      <w:r>
        <w:t>f</w:t>
      </w:r>
      <w:r w:rsidR="00247BB5">
        <w:t xml:space="preserve"> voor de wijzigingsmethode renvooi</w:t>
      </w:r>
      <w:bookmarkEnd w:id="470"/>
      <w:bookmarkEnd w:id="471"/>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473" w:name="_Hlk113026027"/>
      <w:bookmarkStart w:id="474" w:name="_Ref74325602"/>
      <w:bookmarkStart w:id="475" w:name="Muteren_directemutaties"/>
      <w:bookmarkEnd w:id="468"/>
      <w:bookmarkEnd w:id="469"/>
      <w:bookmarkEnd w:id="472"/>
      <w:r>
        <w:rPr>
          <w:rFonts w:eastAsia="Times New Roman" w:cstheme="minorHAnsi"/>
          <w:lang w:eastAsia="nl-NL"/>
        </w:rPr>
        <w:lastRenderedPageBreak/>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476" w:name="_Ref92188735"/>
      <w:bookmarkStart w:id="477" w:name="_Ref92188852"/>
      <w:bookmarkStart w:id="478" w:name="_Toc124236864"/>
      <w:bookmarkEnd w:id="473"/>
      <w:r>
        <w:t>Directe mutaties</w:t>
      </w:r>
      <w:bookmarkEnd w:id="474"/>
      <w:bookmarkEnd w:id="476"/>
      <w:bookmarkEnd w:id="477"/>
      <w:bookmarkEnd w:id="478"/>
    </w:p>
    <w:bookmarkEnd w:id="475"/>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479" w:name="_Ref74325613"/>
      <w:bookmarkStart w:id="480" w:name="Muteren_ontwerp"/>
    </w:p>
    <w:p w14:paraId="14B88163" w14:textId="095E9AC5" w:rsidR="00F74E08" w:rsidRDefault="00FA3ABD" w:rsidP="00FA3ABD">
      <w:pPr>
        <w:pStyle w:val="Kop2"/>
      </w:pPr>
      <w:bookmarkStart w:id="481" w:name="_Ref92176455"/>
      <w:bookmarkStart w:id="482" w:name="_Ref92188749"/>
      <w:bookmarkStart w:id="483" w:name="_Toc124236865"/>
      <w:r>
        <w:t>Ontwerp-objecten</w:t>
      </w:r>
      <w:bookmarkEnd w:id="479"/>
      <w:bookmarkEnd w:id="481"/>
      <w:bookmarkEnd w:id="482"/>
      <w:bookmarkEnd w:id="483"/>
    </w:p>
    <w:bookmarkEnd w:id="480"/>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lastRenderedPageBreak/>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484" w:name="_Toc124236866"/>
      <w:bookmarkStart w:id="485" w:name="Muteren_ontwerp_initieel"/>
      <w:r>
        <w:t>Initieel ontwerpbesluit</w:t>
      </w:r>
      <w:bookmarkEnd w:id="484"/>
    </w:p>
    <w:bookmarkEnd w:id="485"/>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486" w:name="_Toc124236867"/>
      <w:bookmarkStart w:id="487" w:name="Muteren_ontwerp_wijzigen"/>
      <w:r>
        <w:t>Ontwerpwijzigingsbesluit</w:t>
      </w:r>
      <w:bookmarkEnd w:id="486"/>
    </w:p>
    <w:bookmarkEnd w:id="487"/>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lastRenderedPageBreak/>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488" w:name="_Toc124236868"/>
      <w:r>
        <w:lastRenderedPageBreak/>
        <w:t xml:space="preserve">A Bijlage: </w:t>
      </w:r>
      <w:r w:rsidR="003455D2">
        <w:t>versiehistorie</w:t>
      </w:r>
      <w:bookmarkEnd w:id="488"/>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876"/>
        <w:gridCol w:w="1358"/>
        <w:gridCol w:w="6525"/>
      </w:tblGrid>
      <w:tr w:rsidR="00B92FE1" w:rsidRPr="00022065" w14:paraId="0423A4FE" w14:textId="77777777" w:rsidTr="00ED4C4F">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ED4C4F">
            <w:r w:rsidRPr="00022065">
              <w:t>Versie</w:t>
            </w:r>
          </w:p>
        </w:tc>
        <w:tc>
          <w:tcPr>
            <w:tcW w:w="775" w:type="pct"/>
          </w:tcPr>
          <w:p w14:paraId="77F34B3E" w14:textId="77777777" w:rsidR="00B92FE1" w:rsidRPr="00022065" w:rsidRDefault="00B92FE1" w:rsidP="00ED4C4F">
            <w:r w:rsidRPr="00022065">
              <w:t>Datum</w:t>
            </w:r>
          </w:p>
        </w:tc>
        <w:tc>
          <w:tcPr>
            <w:tcW w:w="3725" w:type="pct"/>
          </w:tcPr>
          <w:p w14:paraId="4B9A93C4" w14:textId="77777777" w:rsidR="00B92FE1" w:rsidRPr="00022065" w:rsidRDefault="00B92FE1" w:rsidP="00ED4C4F">
            <w:r w:rsidRPr="00022065">
              <w:t>Wijziging</w:t>
            </w:r>
          </w:p>
        </w:tc>
      </w:tr>
      <w:tr w:rsidR="00B92FE1" w:rsidRPr="00022065" w14:paraId="674F4878" w14:textId="77777777" w:rsidTr="00ED4C4F">
        <w:trPr>
          <w:trHeight w:val="5930"/>
        </w:trPr>
        <w:tc>
          <w:tcPr>
            <w:tcW w:w="500" w:type="pct"/>
          </w:tcPr>
          <w:p w14:paraId="667D4F21" w14:textId="77777777" w:rsidR="00B92FE1" w:rsidRPr="00022065" w:rsidRDefault="00B92FE1" w:rsidP="00ED4C4F">
            <w:r w:rsidRPr="00022065">
              <w:t>V1.0.3</w:t>
            </w:r>
          </w:p>
        </w:tc>
        <w:tc>
          <w:tcPr>
            <w:tcW w:w="775" w:type="pct"/>
          </w:tcPr>
          <w:p w14:paraId="7051A14B" w14:textId="77777777" w:rsidR="00B92FE1" w:rsidRPr="00022065" w:rsidRDefault="00B92FE1" w:rsidP="00ED4C4F">
            <w:r w:rsidRPr="00022065">
              <w:t>2020-10-30</w:t>
            </w:r>
          </w:p>
        </w:tc>
        <w:tc>
          <w:tcPr>
            <w:tcW w:w="3725"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ED4C4F">
        <w:trPr>
          <w:trHeight w:val="640"/>
        </w:trPr>
        <w:tc>
          <w:tcPr>
            <w:tcW w:w="500" w:type="pct"/>
          </w:tcPr>
          <w:p w14:paraId="679C091F" w14:textId="77777777" w:rsidR="00B92FE1" w:rsidRPr="00022065" w:rsidRDefault="00B92FE1" w:rsidP="00ED4C4F">
            <w:r w:rsidRPr="00022065">
              <w:t>V1.0.4</w:t>
            </w:r>
          </w:p>
        </w:tc>
        <w:tc>
          <w:tcPr>
            <w:tcW w:w="775" w:type="pct"/>
          </w:tcPr>
          <w:p w14:paraId="6816C8D2" w14:textId="77777777" w:rsidR="00B92FE1" w:rsidRPr="00022065" w:rsidRDefault="00B92FE1" w:rsidP="00ED4C4F">
            <w:r w:rsidRPr="00022065">
              <w:t>2021-04-13</w:t>
            </w:r>
          </w:p>
        </w:tc>
        <w:tc>
          <w:tcPr>
            <w:tcW w:w="3725"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ED4C4F">
        <w:trPr>
          <w:trHeight w:val="1341"/>
        </w:trPr>
        <w:tc>
          <w:tcPr>
            <w:tcW w:w="500" w:type="pct"/>
          </w:tcPr>
          <w:p w14:paraId="65A5DE2B" w14:textId="77777777" w:rsidR="00B92FE1" w:rsidRPr="00022065" w:rsidRDefault="00B92FE1" w:rsidP="00ED4C4F">
            <w:r w:rsidRPr="00022065">
              <w:lastRenderedPageBreak/>
              <w:t>V2.0.0-rc</w:t>
            </w:r>
          </w:p>
        </w:tc>
        <w:tc>
          <w:tcPr>
            <w:tcW w:w="775" w:type="pct"/>
          </w:tcPr>
          <w:p w14:paraId="2749102F" w14:textId="77777777" w:rsidR="00B92FE1" w:rsidRPr="00022065" w:rsidRDefault="00B92FE1" w:rsidP="00ED4C4F">
            <w:r w:rsidRPr="00022065">
              <w:t>2021-06-15</w:t>
            </w:r>
          </w:p>
        </w:tc>
        <w:tc>
          <w:tcPr>
            <w:tcW w:w="3725"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ED4C4F">
        <w:trPr>
          <w:trHeight w:val="1341"/>
        </w:trPr>
        <w:tc>
          <w:tcPr>
            <w:tcW w:w="500" w:type="pct"/>
          </w:tcPr>
          <w:p w14:paraId="7C6DAABD" w14:textId="77777777" w:rsidR="00B92FE1" w:rsidRPr="00022065" w:rsidRDefault="00B92FE1" w:rsidP="00ED4C4F">
            <w:r w:rsidRPr="00022065">
              <w:t>V2.0.0</w:t>
            </w:r>
          </w:p>
        </w:tc>
        <w:tc>
          <w:tcPr>
            <w:tcW w:w="775" w:type="pct"/>
          </w:tcPr>
          <w:p w14:paraId="163BFFCF" w14:textId="77777777" w:rsidR="00B92FE1" w:rsidRPr="00022065" w:rsidRDefault="00B92FE1" w:rsidP="00ED4C4F">
            <w:r w:rsidRPr="00022065">
              <w:t>2021-06-29</w:t>
            </w:r>
          </w:p>
        </w:tc>
        <w:tc>
          <w:tcPr>
            <w:tcW w:w="3725"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ED4C4F">
        <w:trPr>
          <w:trHeight w:val="1341"/>
        </w:trPr>
        <w:tc>
          <w:tcPr>
            <w:tcW w:w="500" w:type="pct"/>
          </w:tcPr>
          <w:p w14:paraId="1E846214" w14:textId="77777777" w:rsidR="00B92FE1" w:rsidRPr="00022065" w:rsidRDefault="00B92FE1" w:rsidP="00ED4C4F">
            <w:r w:rsidRPr="00022065">
              <w:t>V2.0.1</w:t>
            </w:r>
            <w:r>
              <w:t>-rc</w:t>
            </w:r>
          </w:p>
        </w:tc>
        <w:tc>
          <w:tcPr>
            <w:tcW w:w="775" w:type="pct"/>
          </w:tcPr>
          <w:p w14:paraId="57B35056" w14:textId="77777777" w:rsidR="00B92FE1" w:rsidRPr="00022065" w:rsidRDefault="00B92FE1" w:rsidP="00ED4C4F">
            <w:r w:rsidRPr="00022065">
              <w:t>2021-1</w:t>
            </w:r>
            <w:r>
              <w:t>2</w:t>
            </w:r>
            <w:r w:rsidRPr="00022065">
              <w:t>-</w:t>
            </w:r>
            <w:r>
              <w:t>17</w:t>
            </w:r>
          </w:p>
        </w:tc>
        <w:tc>
          <w:tcPr>
            <w:tcW w:w="3725"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ED4C4F">
        <w:trPr>
          <w:trHeight w:val="1341"/>
        </w:trPr>
        <w:tc>
          <w:tcPr>
            <w:tcW w:w="500" w:type="pct"/>
          </w:tcPr>
          <w:p w14:paraId="3FF2640A" w14:textId="2D1827A1" w:rsidR="00B92FE1" w:rsidRPr="00022065" w:rsidRDefault="00DD13FD" w:rsidP="00ED4C4F">
            <w:r>
              <w:lastRenderedPageBreak/>
              <w:t>V2.0.2</w:t>
            </w:r>
          </w:p>
        </w:tc>
        <w:tc>
          <w:tcPr>
            <w:tcW w:w="775" w:type="pct"/>
          </w:tcPr>
          <w:p w14:paraId="50F4BB8F" w14:textId="06CF8A32" w:rsidR="00B92FE1" w:rsidRPr="00022065" w:rsidRDefault="00626600" w:rsidP="00ED4C4F">
            <w:r>
              <w:t>2023-01-09</w:t>
            </w:r>
          </w:p>
        </w:tc>
        <w:tc>
          <w:tcPr>
            <w:tcW w:w="3725"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489"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489"/>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ED4C4F">
        <w:trPr>
          <w:trHeight w:val="1341"/>
        </w:trPr>
        <w:tc>
          <w:tcPr>
            <w:tcW w:w="500" w:type="pct"/>
          </w:tcPr>
          <w:p w14:paraId="67644777" w14:textId="2722317D" w:rsidR="00535234" w:rsidRDefault="00535234" w:rsidP="00ED4C4F">
            <w:r>
              <w:t>V</w:t>
            </w:r>
            <w:r w:rsidR="008C36F4">
              <w:t>2.0.3</w:t>
            </w:r>
          </w:p>
        </w:tc>
        <w:tc>
          <w:tcPr>
            <w:tcW w:w="775" w:type="pct"/>
          </w:tcPr>
          <w:p w14:paraId="0D167C8C" w14:textId="26BCF5E4" w:rsidR="00535234" w:rsidRDefault="008C36F4" w:rsidP="00ED4C4F">
            <w:r>
              <w:t>2023-09-01</w:t>
            </w:r>
          </w:p>
        </w:tc>
        <w:tc>
          <w:tcPr>
            <w:tcW w:w="3725"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ED4C4F">
        <w:trPr>
          <w:trHeight w:val="1341"/>
        </w:trPr>
        <w:tc>
          <w:tcPr>
            <w:tcW w:w="500" w:type="pct"/>
          </w:tcPr>
          <w:p w14:paraId="0D2EA24E" w14:textId="36B28D6A" w:rsidR="00A76B59" w:rsidRDefault="00A76B59" w:rsidP="00ED4C4F">
            <w:r>
              <w:t>V3.0.0</w:t>
            </w:r>
          </w:p>
        </w:tc>
        <w:tc>
          <w:tcPr>
            <w:tcW w:w="775" w:type="pct"/>
          </w:tcPr>
          <w:p w14:paraId="511541EF" w14:textId="38CAF993" w:rsidR="00A76B59" w:rsidRDefault="00A76B59" w:rsidP="00ED4C4F">
            <w:r>
              <w:t>2023-xx-xx</w:t>
            </w:r>
          </w:p>
        </w:tc>
        <w:tc>
          <w:tcPr>
            <w:tcW w:w="3725" w:type="pct"/>
          </w:tcPr>
          <w:p w14:paraId="48C92065" w14:textId="422B527D" w:rsidR="00A76B59" w:rsidRDefault="00A76B59" w:rsidP="00B92FE1">
            <w:pPr>
              <w:pStyle w:val="Lijstalinea"/>
              <w:numPr>
                <w:ilvl w:val="0"/>
                <w:numId w:val="43"/>
              </w:numPr>
              <w:rPr>
                <w:ins w:id="490" w:author="Wilko Quak" w:date="2023-10-05T23:17:00Z"/>
              </w:rPr>
            </w:pPr>
            <w:r w:rsidRPr="00A76B59">
              <w:t>WELT-268</w:t>
            </w:r>
            <w:ins w:id="491" w:author="Wilko Quak" w:date="2023-10-12T08:44:00Z">
              <w:r w:rsidR="003F0EE1">
                <w:t>: T</w:t>
              </w:r>
            </w:ins>
            <w:ins w:id="492" w:author="Wilko Quak" w:date="2023-10-12T08:59:00Z">
              <w:r w:rsidR="00542C2B">
                <w:t xml:space="preserve">oekennen van </w:t>
              </w:r>
            </w:ins>
            <w:ins w:id="493" w:author="Wilko Quak" w:date="2023-10-12T09:00:00Z">
              <w:r w:rsidR="00542C2B">
                <w:t>OW-objecten aan Regelingen verwerkt. Hierin zit ook het verbieden van verwijzingen tussen regeli</w:t>
              </w:r>
            </w:ins>
            <w:ins w:id="494" w:author="Wilko Quak" w:date="2023-10-12T09:01:00Z">
              <w:r w:rsidR="00542C2B">
                <w:t>ngen van verschillende bevoegd gezagen.</w:t>
              </w:r>
            </w:ins>
          </w:p>
          <w:p w14:paraId="79B5573D" w14:textId="5CAE6B0F" w:rsidR="00F31545" w:rsidRDefault="00752F83" w:rsidP="00B92FE1">
            <w:pPr>
              <w:pStyle w:val="Lijstalinea"/>
              <w:numPr>
                <w:ilvl w:val="0"/>
                <w:numId w:val="43"/>
              </w:numPr>
              <w:rPr>
                <w:ins w:id="495" w:author="Wilko Quak" w:date="2023-10-05T23:18:00Z"/>
              </w:rPr>
            </w:pPr>
            <w:ins w:id="496" w:author="Wilko Quak" w:date="2023-10-05T23:19:00Z">
              <w:r w:rsidRPr="00752F83">
                <w:t>§</w:t>
              </w:r>
              <w:r>
                <w:fldChar w:fldCharType="begin"/>
              </w:r>
              <w:r>
                <w:instrText xml:space="preserve"> REF _Ref36460877 \w \h </w:instrText>
              </w:r>
            </w:ins>
            <w:r>
              <w:fldChar w:fldCharType="separate"/>
            </w:r>
            <w:ins w:id="497" w:author="Wilko Quak" w:date="2023-10-05T23:19:00Z">
              <w:r>
                <w:t>3.2.2</w:t>
              </w:r>
              <w:r>
                <w:fldChar w:fldCharType="end"/>
              </w:r>
              <w:r>
                <w:t xml:space="preserve">: </w:t>
              </w:r>
            </w:ins>
            <w:ins w:id="498" w:author="Wilko Quak" w:date="2023-10-05T23:17:00Z">
              <w:r w:rsidR="00F31545">
                <w:t>Uitleg van het st</w:t>
              </w:r>
            </w:ins>
            <w:ins w:id="499" w:author="Wilko Quak" w:date="2023-10-05T23:18:00Z">
              <w:r w:rsidR="00F31545">
                <w:t xml:space="preserve">atus veld </w:t>
              </w:r>
            </w:ins>
            <w:ins w:id="500" w:author="Wilko Quak" w:date="2023-10-05T23:20:00Z">
              <w:r>
                <w:t>herschreven</w:t>
              </w:r>
            </w:ins>
            <w:ins w:id="501" w:author="Wilko Quak" w:date="2023-10-05T23:18:00Z">
              <w:r w:rsidR="00F31545">
                <w:t xml:space="preserve"> (redactione</w:t>
              </w:r>
            </w:ins>
            <w:ins w:id="502" w:author="Wilko Quak" w:date="2023-10-05T23:51:00Z">
              <w:r w:rsidR="00C5690B">
                <w:t>el</w:t>
              </w:r>
            </w:ins>
            <w:ins w:id="503" w:author="Wilko Quak" w:date="2023-10-05T23:18:00Z">
              <w:r w:rsidR="00F31545">
                <w:t>)</w:t>
              </w:r>
            </w:ins>
          </w:p>
          <w:p w14:paraId="4C56F594" w14:textId="77777777" w:rsidR="00F31545" w:rsidRDefault="00BB3B5F" w:rsidP="00B92FE1">
            <w:pPr>
              <w:pStyle w:val="Lijstalinea"/>
              <w:numPr>
                <w:ilvl w:val="0"/>
                <w:numId w:val="43"/>
              </w:numPr>
              <w:rPr>
                <w:ins w:id="504" w:author="Wilko Quak" w:date="2023-10-11T22:29:00Z"/>
              </w:rPr>
            </w:pPr>
            <w:ins w:id="505" w:author="Wilko Quak" w:date="2023-10-05T23:51:00Z">
              <w:r>
                <w:t>§</w:t>
              </w:r>
              <w:r>
                <w:fldChar w:fldCharType="begin"/>
              </w:r>
              <w:r>
                <w:instrText xml:space="preserve"> REF _Ref147442293 \n \h </w:instrText>
              </w:r>
            </w:ins>
            <w:r>
              <w:fldChar w:fldCharType="separate"/>
            </w:r>
            <w:ins w:id="506" w:author="Wilko Quak" w:date="2023-10-05T23:51:00Z">
              <w:r>
                <w:t>3.2.3</w:t>
              </w:r>
              <w:r>
                <w:fldChar w:fldCharType="end"/>
              </w:r>
              <w:r>
                <w:t>: Uitleg over het veld procedurestatus herschreven (redactioneel)</w:t>
              </w:r>
            </w:ins>
          </w:p>
          <w:p w14:paraId="5F37E6C7" w14:textId="77777777" w:rsidR="00A24008" w:rsidRDefault="00A24008" w:rsidP="00B92FE1">
            <w:pPr>
              <w:pStyle w:val="Lijstalinea"/>
              <w:numPr>
                <w:ilvl w:val="0"/>
                <w:numId w:val="43"/>
              </w:numPr>
              <w:rPr>
                <w:ins w:id="507" w:author="Wilko Quak" w:date="2023-10-12T08:43:00Z"/>
              </w:rPr>
            </w:pPr>
            <w:ins w:id="508" w:author="Wilko Quak" w:date="2023-10-11T22:29:00Z">
              <w:r>
                <w:t xml:space="preserve">Verwijzing naar versie </w:t>
              </w:r>
              <w:proofErr w:type="spellStart"/>
              <w:r>
                <w:t>xsd</w:t>
              </w:r>
              <w:proofErr w:type="spellEnd"/>
              <w:r>
                <w:t xml:space="preserve"> opgenomen.</w:t>
              </w:r>
            </w:ins>
          </w:p>
          <w:p w14:paraId="6F09AB31" w14:textId="77777777" w:rsidR="003F0EE1" w:rsidRDefault="00ED21DC" w:rsidP="00B92FE1">
            <w:pPr>
              <w:pStyle w:val="Lijstalinea"/>
              <w:numPr>
                <w:ilvl w:val="0"/>
                <w:numId w:val="43"/>
              </w:numPr>
              <w:rPr>
                <w:ins w:id="509" w:author="Wilko Quak" w:date="2023-10-27T10:53:00Z"/>
              </w:rPr>
            </w:pPr>
            <w:ins w:id="510" w:author="Wilko Quak" w:date="2023-10-24T11:49:00Z">
              <w:r>
                <w:t>W</w:t>
              </w:r>
            </w:ins>
            <w:ins w:id="511" w:author="Wilko Quak" w:date="2023-10-24T11:50:00Z">
              <w:r>
                <w:t xml:space="preserve">ELT-268: Paragraaf </w:t>
              </w:r>
            </w:ins>
            <w:ins w:id="512" w:author="Wilko Quak" w:date="2023-10-24T11:51:00Z">
              <w:r>
                <w:fldChar w:fldCharType="begin"/>
              </w:r>
              <w:r>
                <w:instrText xml:space="preserve"> REF _Ref149040679 \r \h </w:instrText>
              </w:r>
            </w:ins>
            <w:r>
              <w:fldChar w:fldCharType="separate"/>
            </w:r>
            <w:ins w:id="513" w:author="Wilko Quak" w:date="2023-10-24T11:51:00Z">
              <w:r>
                <w:t>3.2.7</w:t>
              </w:r>
              <w:r>
                <w:fldChar w:fldCharType="end"/>
              </w:r>
              <w:r>
                <w:t xml:space="preserve"> toegevoegd met regels over verwijzingen tussen objecten.</w:t>
              </w:r>
            </w:ins>
          </w:p>
          <w:p w14:paraId="378F3F1F" w14:textId="5599A6C8" w:rsidR="00ED399B" w:rsidRDefault="00ED399B" w:rsidP="00B92FE1">
            <w:pPr>
              <w:pStyle w:val="Lijstalinea"/>
              <w:numPr>
                <w:ilvl w:val="0"/>
                <w:numId w:val="43"/>
              </w:numPr>
            </w:pPr>
            <w:ins w:id="514" w:author="Wilko Quak" w:date="2023-10-27T10:53:00Z">
              <w:r>
                <w:t>Paragraaf ov</w:t>
              </w:r>
            </w:ins>
            <w:ins w:id="515" w:author="Wilko Quak" w:date="2023-10-27T10:54:00Z">
              <w:r>
                <w:t xml:space="preserve">er </w:t>
              </w:r>
              <w:proofErr w:type="spellStart"/>
              <w:r>
                <w:t>conformance</w:t>
              </w:r>
              <w:proofErr w:type="spellEnd"/>
              <w:r>
                <w:t xml:space="preserve"> toegevoegd.</w:t>
              </w:r>
            </w:ins>
          </w:p>
        </w:tc>
      </w:tr>
    </w:tbl>
    <w:p w14:paraId="2DD8E5BD" w14:textId="77777777" w:rsidR="00B92FE1" w:rsidRPr="00B92FE1" w:rsidRDefault="00B92FE1" w:rsidP="00B92FE1"/>
    <w:sectPr w:rsidR="00B92FE1" w:rsidRPr="00B92FE1" w:rsidSect="00372555">
      <w:headerReference w:type="default" r:id="rId48"/>
      <w:footerReference w:type="default" r:id="rId49"/>
      <w:headerReference w:type="first" r:id="rId50"/>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8E0DB" w14:textId="77777777" w:rsidR="00F135EB" w:rsidRDefault="00F135EB" w:rsidP="00081E1C">
      <w:r>
        <w:separator/>
      </w:r>
    </w:p>
  </w:endnote>
  <w:endnote w:type="continuationSeparator" w:id="0">
    <w:p w14:paraId="4DCA294D" w14:textId="77777777" w:rsidR="00F135EB" w:rsidRDefault="00F135EB" w:rsidP="00081E1C">
      <w:r>
        <w:continuationSeparator/>
      </w:r>
    </w:p>
  </w:endnote>
  <w:endnote w:type="continuationNotice" w:id="1">
    <w:p w14:paraId="7EB5EE57" w14:textId="77777777" w:rsidR="00F135EB" w:rsidRDefault="00F135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DB55E" w14:textId="77777777" w:rsidR="00F135EB" w:rsidRDefault="00F135EB" w:rsidP="00081E1C">
      <w:r>
        <w:separator/>
      </w:r>
    </w:p>
  </w:footnote>
  <w:footnote w:type="continuationSeparator" w:id="0">
    <w:p w14:paraId="639F6B52" w14:textId="77777777" w:rsidR="00F135EB" w:rsidRDefault="00F135EB" w:rsidP="00081E1C">
      <w:r>
        <w:continuationSeparator/>
      </w:r>
    </w:p>
  </w:footnote>
  <w:footnote w:type="continuationNotice" w:id="1">
    <w:p w14:paraId="7214F8F2" w14:textId="77777777" w:rsidR="00F135EB" w:rsidRDefault="00F135EB"/>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421EB99C"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w:t>
    </w:r>
    <w:r w:rsidR="008C36F4">
      <w:rPr>
        <w:noProof/>
      </w:rPr>
      <w:t>3</w:t>
    </w:r>
    <w:r w:rsidR="001537A0" w:rsidRPr="002F3B2E">
      <w:t xml:space="preserve"> |</w:t>
    </w:r>
    <w:r w:rsidR="008C36F4">
      <w:t>1 september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2663035" w:rsidR="007C7F0C" w:rsidRPr="00022065" w:rsidRDefault="008A0AE0" w:rsidP="00022065">
          <w:r>
            <w:t>2.0.</w:t>
          </w:r>
          <w:r w:rsidR="008C36F4">
            <w:t>3</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0C1AE9" w:rsidR="006A0FE3" w:rsidRPr="00022065" w:rsidRDefault="008C36F4" w:rsidP="00022065">
          <w:r>
            <w:t>1 september</w:t>
          </w:r>
          <w:r w:rsidR="00354C61">
            <w:t xml:space="preserve">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4"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2"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3"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43"/>
  </w:num>
  <w:num w:numId="3" w16cid:durableId="1969045517">
    <w:abstractNumId w:val="45"/>
  </w:num>
  <w:num w:numId="4" w16cid:durableId="1405420662">
    <w:abstractNumId w:val="26"/>
  </w:num>
  <w:num w:numId="5" w16cid:durableId="181163623">
    <w:abstractNumId w:val="18"/>
  </w:num>
  <w:num w:numId="6" w16cid:durableId="1570653724">
    <w:abstractNumId w:val="11"/>
  </w:num>
  <w:num w:numId="7" w16cid:durableId="1284844904">
    <w:abstractNumId w:val="50"/>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9"/>
  </w:num>
  <w:num w:numId="12" w16cid:durableId="1872448145">
    <w:abstractNumId w:val="41"/>
  </w:num>
  <w:num w:numId="13" w16cid:durableId="1986277181">
    <w:abstractNumId w:val="48"/>
  </w:num>
  <w:num w:numId="14" w16cid:durableId="1988046225">
    <w:abstractNumId w:val="52"/>
  </w:num>
  <w:num w:numId="15" w16cid:durableId="956722585">
    <w:abstractNumId w:val="33"/>
  </w:num>
  <w:num w:numId="16" w16cid:durableId="54738618">
    <w:abstractNumId w:val="20"/>
  </w:num>
  <w:num w:numId="17" w16cid:durableId="770274701">
    <w:abstractNumId w:val="44"/>
  </w:num>
  <w:num w:numId="18" w16cid:durableId="949438593">
    <w:abstractNumId w:val="38"/>
  </w:num>
  <w:num w:numId="19" w16cid:durableId="1585607998">
    <w:abstractNumId w:val="27"/>
  </w:num>
  <w:num w:numId="20" w16cid:durableId="1055006832">
    <w:abstractNumId w:val="36"/>
  </w:num>
  <w:num w:numId="21" w16cid:durableId="518006794">
    <w:abstractNumId w:val="25"/>
  </w:num>
  <w:num w:numId="22" w16cid:durableId="1334839333">
    <w:abstractNumId w:val="30"/>
  </w:num>
  <w:num w:numId="23" w16cid:durableId="288324142">
    <w:abstractNumId w:val="47"/>
  </w:num>
  <w:num w:numId="24" w16cid:durableId="1613318515">
    <w:abstractNumId w:val="46"/>
  </w:num>
  <w:num w:numId="25" w16cid:durableId="55009511">
    <w:abstractNumId w:val="22"/>
  </w:num>
  <w:num w:numId="26" w16cid:durableId="1608077887">
    <w:abstractNumId w:val="49"/>
  </w:num>
  <w:num w:numId="27" w16cid:durableId="180123778">
    <w:abstractNumId w:val="15"/>
  </w:num>
  <w:num w:numId="28" w16cid:durableId="242419377">
    <w:abstractNumId w:val="39"/>
  </w:num>
  <w:num w:numId="29" w16cid:durableId="653222394">
    <w:abstractNumId w:val="37"/>
  </w:num>
  <w:num w:numId="30" w16cid:durableId="681397278">
    <w:abstractNumId w:val="28"/>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4"/>
  </w:num>
  <w:num w:numId="45" w16cid:durableId="1044863275">
    <w:abstractNumId w:val="12"/>
  </w:num>
  <w:num w:numId="46" w16cid:durableId="441345804">
    <w:abstractNumId w:val="35"/>
  </w:num>
  <w:num w:numId="47" w16cid:durableId="1242713969">
    <w:abstractNumId w:val="40"/>
  </w:num>
  <w:num w:numId="48" w16cid:durableId="505171524">
    <w:abstractNumId w:val="42"/>
  </w:num>
  <w:num w:numId="49" w16cid:durableId="1907064544">
    <w:abstractNumId w:val="23"/>
  </w:num>
  <w:num w:numId="50" w16cid:durableId="1119840007">
    <w:abstractNumId w:val="31"/>
  </w:num>
  <w:num w:numId="51" w16cid:durableId="729765031">
    <w:abstractNumId w:val="32"/>
  </w:num>
  <w:num w:numId="52" w16cid:durableId="361974354">
    <w:abstractNumId w:val="51"/>
  </w:num>
  <w:num w:numId="53" w16cid:durableId="1864517714">
    <w:abstractNumId w:val="24"/>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ID001" w:val="Informatiemodel Omgevingswet (IMOW)"/>
    <w:docVar w:name="ID002" w:val=" "/>
    <w:docVar w:name="ID003" w:val="IMOW"/>
    <w:docVar w:name="ID004" w:val="ow"/>
    <w:docVar w:name="ID005" w:val="wv"/>
    <w:docVar w:name="ID006" w:val="im"/>
    <w:docVar w:name="ID007" w:val="cc-by-nd"/>
    <w:docVar w:name="ID008" w:val="2023-09-01"/>
    <w:docVar w:name="ID01" w:val="DSO-PR33"/>
    <w:docVar w:name="ID010" w:val="geen"/>
    <w:docVar w:name="ID011" w:val="Waar"/>
    <w:docVar w:name="ID012" w:val="1"/>
    <w:docVar w:name="ID012_001" w:val="TPOD-team|Geonovum|www.geonovum.nl"/>
    <w:docVar w:name="ID01201" w:val="Richard de Graaf|Geonovum|https://www.geonovum.nl"/>
    <w:docVar w:name="ID01202" w:val="Nienke Jansen|Geonovum|https://www.geonovum.nl"/>
    <w:docVar w:name="ID01203" w:val="Wilko Quak|Geonovum|"/>
    <w:docVar w:name="ID013" w:val="1"/>
    <w:docVar w:name="ID013_001" w:val="TPOD-team|Geonovum|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2.0.3"/>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F7457C"/>
    <w:pPr>
      <w:tabs>
        <w:tab w:val="left" w:pos="480"/>
        <w:tab w:val="right" w:pos="8635"/>
      </w:tabs>
      <w:spacing w:after="100"/>
    </w:pPr>
    <w:rPr>
      <w:noProof/>
    </w:rPr>
  </w:style>
  <w:style w:type="paragraph" w:styleId="Inhopg3">
    <w:name w:val="toc 3"/>
    <w:basedOn w:val="Standaard"/>
    <w:next w:val="Standaard"/>
    <w:autoRedefine/>
    <w:uiPriority w:val="39"/>
    <w:unhideWhenUsed/>
    <w:rsid w:val="00F7457C"/>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koop.gitlab.io/STOP/standaard/1.0.4/GIOConceptueel.html" TargetMode="External"/><Relationship Id="rId21" Type="http://schemas.openxmlformats.org/officeDocument/2006/relationships/image" Target="media/image7.svg"/><Relationship Id="rId34" Type="http://schemas.openxmlformats.org/officeDocument/2006/relationships/hyperlink" Target="https://docs.geostandaarden.nl/nen3610/def-st-basisgeometrie-20200930/" TargetMode="External"/><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svg"/><Relationship Id="rId11" Type="http://schemas.openxmlformats.org/officeDocument/2006/relationships/hyperlink" Target="https://koop.gitlab.io/lvbb/bronhouderkoppelvlak/"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register.geostandaarden.nl/xmlschema/tpod/v2.0.0/" TargetMode="External"/><Relationship Id="rId40" Type="http://schemas.openxmlformats.org/officeDocument/2006/relationships/hyperlink" Target="https://koop.gitlab.io/STOP/standaard/1.0.3/imop-geo.html" TargetMode="External"/><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svg"/><Relationship Id="rId44" Type="http://schemas.openxmlformats.org/officeDocument/2006/relationships/hyperlink" Target="https://koop.gitlab.io/STOP/standaard/1.0.4/tekstmuteren.html" TargetMode="External"/><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hyperlink" Target="https://register.geostandaarden.nl/gmlapplicatieschema/basisgeometrie/" TargetMode="External"/><Relationship Id="rId43" Type="http://schemas.openxmlformats.org/officeDocument/2006/relationships/hyperlink" Target="https://koop.gitlab.io/STOP/standaard/bepalen_wijzigingen_renvooi.html"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image" Target="media/image19.svg"/><Relationship Id="rId38" Type="http://schemas.openxmlformats.org/officeDocument/2006/relationships/image" Target="media/image20.png"/><Relationship Id="rId46"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www.opengis.net/def/crs/EPSG/0/28992" TargetMode="External"/><Relationship Id="rId49"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4.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8519</TotalTime>
  <Pages>1</Pages>
  <Words>16384</Words>
  <Characters>90118</Characters>
  <Application>Microsoft Office Word</Application>
  <DocSecurity>0</DocSecurity>
  <Lines>750</Lines>
  <Paragraphs>212</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11</cp:revision>
  <cp:lastPrinted>2023-01-10T08:59:00Z</cp:lastPrinted>
  <dcterms:created xsi:type="dcterms:W3CDTF">2023-01-10T08:56:00Z</dcterms:created>
  <dcterms:modified xsi:type="dcterms:W3CDTF">2023-10-27T09:52:00Z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