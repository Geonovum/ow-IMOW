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3"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54245DB" w:rsidR="00AD630D" w:rsidRPr="00A22B92" w:rsidRDefault="00AD630D" w:rsidP="00AD630D">
      <w:pPr>
        <w:pStyle w:val="Colofon"/>
      </w:pPr>
      <w:r w:rsidRPr="00A22B92">
        <w:t>Versie</w:t>
      </w:r>
      <w:r w:rsidRPr="00A22B92">
        <w:tab/>
      </w:r>
      <w:r w:rsidR="008C36F4">
        <w:t>2.0.3</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r w:rsidR="003A2FF4">
        <w:t>STandaard Officiële Publicaties met ToepassingsProfielen voor OmgevingsDocumenten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0DB94A55" w14:textId="330C8D93" w:rsidR="0089329D" w:rsidRDefault="006430F9" w:rsidP="0089329D">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89329D">
        <w:t>1</w:t>
      </w:r>
      <w:r w:rsidR="0089329D">
        <w:rPr>
          <w:rFonts w:eastAsiaTheme="minorEastAsia"/>
          <w:kern w:val="2"/>
          <w:lang w:eastAsia="nl-NL"/>
          <w14:ligatures w14:val="standardContextual"/>
        </w:rPr>
        <w:tab/>
      </w:r>
      <w:r w:rsidR="0089329D">
        <w:t>Inleiding</w:t>
      </w:r>
      <w:r w:rsidR="0089329D">
        <w:tab/>
      </w:r>
      <w:r w:rsidR="0089329D">
        <w:fldChar w:fldCharType="begin"/>
      </w:r>
      <w:r w:rsidR="0089329D">
        <w:instrText xml:space="preserve"> PAGEREF _Toc152061406 \h </w:instrText>
      </w:r>
      <w:r w:rsidR="0089329D">
        <w:fldChar w:fldCharType="separate"/>
      </w:r>
      <w:r w:rsidR="0089329D">
        <w:t>8</w:t>
      </w:r>
      <w:r w:rsidR="0089329D">
        <w:fldChar w:fldCharType="end"/>
      </w:r>
    </w:p>
    <w:p w14:paraId="18654E76" w14:textId="36A64ABB" w:rsidR="0089329D" w:rsidRDefault="0089329D">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_Toc152061407 \h </w:instrText>
      </w:r>
      <w:r>
        <w:rPr>
          <w:noProof/>
        </w:rPr>
      </w:r>
      <w:r>
        <w:rPr>
          <w:noProof/>
        </w:rPr>
        <w:fldChar w:fldCharType="separate"/>
      </w:r>
      <w:r>
        <w:rPr>
          <w:noProof/>
        </w:rPr>
        <w:t>8</w:t>
      </w:r>
      <w:r>
        <w:rPr>
          <w:noProof/>
        </w:rPr>
        <w:fldChar w:fldCharType="end"/>
      </w:r>
    </w:p>
    <w:p w14:paraId="017FC576" w14:textId="382CEC37" w:rsidR="0089329D" w:rsidRDefault="0089329D">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_Toc152061408 \h </w:instrText>
      </w:r>
      <w:r>
        <w:rPr>
          <w:noProof/>
        </w:rPr>
      </w:r>
      <w:r>
        <w:rPr>
          <w:noProof/>
        </w:rPr>
        <w:fldChar w:fldCharType="separate"/>
      </w:r>
      <w:r>
        <w:rPr>
          <w:noProof/>
        </w:rPr>
        <w:t>9</w:t>
      </w:r>
      <w:r>
        <w:rPr>
          <w:noProof/>
        </w:rPr>
        <w:fldChar w:fldCharType="end"/>
      </w:r>
    </w:p>
    <w:p w14:paraId="1DC6E303" w14:textId="120C6228" w:rsidR="0089329D" w:rsidRDefault="0089329D">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_Toc152061409 \h </w:instrText>
      </w:r>
      <w:r>
        <w:rPr>
          <w:noProof/>
        </w:rPr>
      </w:r>
      <w:r>
        <w:rPr>
          <w:noProof/>
        </w:rPr>
        <w:fldChar w:fldCharType="separate"/>
      </w:r>
      <w:r>
        <w:rPr>
          <w:noProof/>
        </w:rPr>
        <w:t>10</w:t>
      </w:r>
      <w:r>
        <w:rPr>
          <w:noProof/>
        </w:rPr>
        <w:fldChar w:fldCharType="end"/>
      </w:r>
    </w:p>
    <w:p w14:paraId="71FFA4D5" w14:textId="02C45872" w:rsidR="0089329D" w:rsidRDefault="0089329D" w:rsidP="0089329D">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_Toc152061410 \h </w:instrText>
      </w:r>
      <w:r>
        <w:fldChar w:fldCharType="separate"/>
      </w:r>
      <w:r>
        <w:t>11</w:t>
      </w:r>
      <w:r>
        <w:fldChar w:fldCharType="end"/>
      </w:r>
    </w:p>
    <w:p w14:paraId="7763744D" w14:textId="0DA094C6" w:rsidR="0089329D" w:rsidRDefault="0089329D">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_Toc152061411 \h </w:instrText>
      </w:r>
      <w:r>
        <w:rPr>
          <w:noProof/>
        </w:rPr>
      </w:r>
      <w:r>
        <w:rPr>
          <w:noProof/>
        </w:rPr>
        <w:fldChar w:fldCharType="separate"/>
      </w:r>
      <w:r>
        <w:rPr>
          <w:noProof/>
        </w:rPr>
        <w:t>11</w:t>
      </w:r>
      <w:r>
        <w:rPr>
          <w:noProof/>
        </w:rPr>
        <w:fldChar w:fldCharType="end"/>
      </w:r>
    </w:p>
    <w:p w14:paraId="3D71AC61" w14:textId="15FDC918" w:rsidR="0089329D" w:rsidRDefault="0089329D">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_Toc152061412 \h </w:instrText>
      </w:r>
      <w:r>
        <w:rPr>
          <w:noProof/>
        </w:rPr>
      </w:r>
      <w:r>
        <w:rPr>
          <w:noProof/>
        </w:rPr>
        <w:fldChar w:fldCharType="separate"/>
      </w:r>
      <w:r>
        <w:rPr>
          <w:noProof/>
        </w:rPr>
        <w:t>12</w:t>
      </w:r>
      <w:r>
        <w:rPr>
          <w:noProof/>
        </w:rPr>
        <w:fldChar w:fldCharType="end"/>
      </w:r>
    </w:p>
    <w:p w14:paraId="4CEEC933" w14:textId="232491CE" w:rsidR="0089329D" w:rsidRDefault="0089329D">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_Toc152061413 \h </w:instrText>
      </w:r>
      <w:r>
        <w:rPr>
          <w:noProof/>
        </w:rPr>
      </w:r>
      <w:r>
        <w:rPr>
          <w:noProof/>
        </w:rPr>
        <w:fldChar w:fldCharType="separate"/>
      </w:r>
      <w:r>
        <w:rPr>
          <w:noProof/>
        </w:rPr>
        <w:t>13</w:t>
      </w:r>
      <w:r>
        <w:rPr>
          <w:noProof/>
        </w:rPr>
        <w:fldChar w:fldCharType="end"/>
      </w:r>
    </w:p>
    <w:p w14:paraId="7FA979B2" w14:textId="7AC10CD1" w:rsidR="0089329D" w:rsidRDefault="0089329D">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_Toc152061414 \h </w:instrText>
      </w:r>
      <w:r>
        <w:rPr>
          <w:noProof/>
        </w:rPr>
      </w:r>
      <w:r>
        <w:rPr>
          <w:noProof/>
        </w:rPr>
        <w:fldChar w:fldCharType="separate"/>
      </w:r>
      <w:r>
        <w:rPr>
          <w:noProof/>
        </w:rPr>
        <w:t>14</w:t>
      </w:r>
      <w:r>
        <w:rPr>
          <w:noProof/>
        </w:rPr>
        <w:fldChar w:fldCharType="end"/>
      </w:r>
    </w:p>
    <w:p w14:paraId="23AEAF81" w14:textId="4FCB975B" w:rsidR="0089329D" w:rsidRDefault="0089329D" w:rsidP="0089329D">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_Toc152061415 \h </w:instrText>
      </w:r>
      <w:r>
        <w:rPr>
          <w:noProof/>
        </w:rPr>
      </w:r>
      <w:r>
        <w:rPr>
          <w:noProof/>
        </w:rPr>
        <w:fldChar w:fldCharType="separate"/>
      </w:r>
      <w:r>
        <w:rPr>
          <w:noProof/>
        </w:rPr>
        <w:t>14</w:t>
      </w:r>
      <w:r>
        <w:rPr>
          <w:noProof/>
        </w:rPr>
        <w:fldChar w:fldCharType="end"/>
      </w:r>
    </w:p>
    <w:p w14:paraId="7F8FBBDB" w14:textId="383B9D4E" w:rsidR="0089329D" w:rsidRDefault="0089329D" w:rsidP="0089329D">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_Toc152061416 \h </w:instrText>
      </w:r>
      <w:r>
        <w:rPr>
          <w:noProof/>
        </w:rPr>
      </w:r>
      <w:r>
        <w:rPr>
          <w:noProof/>
        </w:rPr>
        <w:fldChar w:fldCharType="separate"/>
      </w:r>
      <w:r>
        <w:rPr>
          <w:noProof/>
        </w:rPr>
        <w:t>14</w:t>
      </w:r>
      <w:r>
        <w:rPr>
          <w:noProof/>
        </w:rPr>
        <w:fldChar w:fldCharType="end"/>
      </w:r>
    </w:p>
    <w:p w14:paraId="4826B226" w14:textId="0345588A" w:rsidR="0089329D" w:rsidRDefault="0089329D" w:rsidP="0089329D">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_Toc152061417 \h </w:instrText>
      </w:r>
      <w:r>
        <w:rPr>
          <w:noProof/>
        </w:rPr>
      </w:r>
      <w:r>
        <w:rPr>
          <w:noProof/>
        </w:rPr>
        <w:fldChar w:fldCharType="separate"/>
      </w:r>
      <w:r>
        <w:rPr>
          <w:noProof/>
        </w:rPr>
        <w:t>15</w:t>
      </w:r>
      <w:r>
        <w:rPr>
          <w:noProof/>
        </w:rPr>
        <w:fldChar w:fldCharType="end"/>
      </w:r>
    </w:p>
    <w:p w14:paraId="0F8D43BC" w14:textId="2D4E632E" w:rsidR="0089329D" w:rsidRDefault="0089329D" w:rsidP="0089329D">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_Toc152061418 \h </w:instrText>
      </w:r>
      <w:r>
        <w:rPr>
          <w:noProof/>
        </w:rPr>
      </w:r>
      <w:r>
        <w:rPr>
          <w:noProof/>
        </w:rPr>
        <w:fldChar w:fldCharType="separate"/>
      </w:r>
      <w:r>
        <w:rPr>
          <w:noProof/>
        </w:rPr>
        <w:t>15</w:t>
      </w:r>
      <w:r>
        <w:rPr>
          <w:noProof/>
        </w:rPr>
        <w:fldChar w:fldCharType="end"/>
      </w:r>
    </w:p>
    <w:p w14:paraId="396C344D" w14:textId="23E256D5" w:rsidR="0089329D" w:rsidRDefault="0089329D" w:rsidP="0089329D">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_Toc152061419 \h </w:instrText>
      </w:r>
      <w:r>
        <w:rPr>
          <w:noProof/>
        </w:rPr>
      </w:r>
      <w:r>
        <w:rPr>
          <w:noProof/>
        </w:rPr>
        <w:fldChar w:fldCharType="separate"/>
      </w:r>
      <w:r>
        <w:rPr>
          <w:noProof/>
        </w:rPr>
        <w:t>16</w:t>
      </w:r>
      <w:r>
        <w:rPr>
          <w:noProof/>
        </w:rPr>
        <w:fldChar w:fldCharType="end"/>
      </w:r>
    </w:p>
    <w:p w14:paraId="071F3FE0" w14:textId="38540908" w:rsidR="0089329D" w:rsidRDefault="0089329D" w:rsidP="0089329D">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_Toc152061420 \h </w:instrText>
      </w:r>
      <w:r>
        <w:rPr>
          <w:noProof/>
        </w:rPr>
      </w:r>
      <w:r>
        <w:rPr>
          <w:noProof/>
        </w:rPr>
        <w:fldChar w:fldCharType="separate"/>
      </w:r>
      <w:r>
        <w:rPr>
          <w:noProof/>
        </w:rPr>
        <w:t>17</w:t>
      </w:r>
      <w:r>
        <w:rPr>
          <w:noProof/>
        </w:rPr>
        <w:fldChar w:fldCharType="end"/>
      </w:r>
    </w:p>
    <w:p w14:paraId="54E215F1" w14:textId="09E4D3CF" w:rsidR="0089329D" w:rsidRDefault="0089329D">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_Toc152061421 \h </w:instrText>
      </w:r>
      <w:r>
        <w:rPr>
          <w:noProof/>
        </w:rPr>
      </w:r>
      <w:r>
        <w:rPr>
          <w:noProof/>
        </w:rPr>
        <w:fldChar w:fldCharType="separate"/>
      </w:r>
      <w:r>
        <w:rPr>
          <w:noProof/>
        </w:rPr>
        <w:t>18</w:t>
      </w:r>
      <w:r>
        <w:rPr>
          <w:noProof/>
        </w:rPr>
        <w:fldChar w:fldCharType="end"/>
      </w:r>
    </w:p>
    <w:p w14:paraId="0070A6C8" w14:textId="1595E265" w:rsidR="0089329D" w:rsidRDefault="0089329D" w:rsidP="0089329D">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_Toc152061422 \h </w:instrText>
      </w:r>
      <w:r>
        <w:rPr>
          <w:noProof/>
        </w:rPr>
      </w:r>
      <w:r>
        <w:rPr>
          <w:noProof/>
        </w:rPr>
        <w:fldChar w:fldCharType="separate"/>
      </w:r>
      <w:r>
        <w:rPr>
          <w:noProof/>
        </w:rPr>
        <w:t>18</w:t>
      </w:r>
      <w:r>
        <w:rPr>
          <w:noProof/>
        </w:rPr>
        <w:fldChar w:fldCharType="end"/>
      </w:r>
    </w:p>
    <w:p w14:paraId="7CBAED2B" w14:textId="600DFD07" w:rsidR="0089329D" w:rsidRDefault="0089329D" w:rsidP="0089329D">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_Toc152061423 \h </w:instrText>
      </w:r>
      <w:r>
        <w:rPr>
          <w:noProof/>
        </w:rPr>
      </w:r>
      <w:r>
        <w:rPr>
          <w:noProof/>
        </w:rPr>
        <w:fldChar w:fldCharType="separate"/>
      </w:r>
      <w:r>
        <w:rPr>
          <w:noProof/>
        </w:rPr>
        <w:t>18</w:t>
      </w:r>
      <w:r>
        <w:rPr>
          <w:noProof/>
        </w:rPr>
        <w:fldChar w:fldCharType="end"/>
      </w:r>
    </w:p>
    <w:p w14:paraId="2A297266" w14:textId="1FA53ABE" w:rsidR="0089329D" w:rsidRDefault="0089329D" w:rsidP="0089329D">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_Toc152061424 \h </w:instrText>
      </w:r>
      <w:r>
        <w:rPr>
          <w:noProof/>
        </w:rPr>
      </w:r>
      <w:r>
        <w:rPr>
          <w:noProof/>
        </w:rPr>
        <w:fldChar w:fldCharType="separate"/>
      </w:r>
      <w:r>
        <w:rPr>
          <w:noProof/>
        </w:rPr>
        <w:t>19</w:t>
      </w:r>
      <w:r>
        <w:rPr>
          <w:noProof/>
        </w:rPr>
        <w:fldChar w:fldCharType="end"/>
      </w:r>
    </w:p>
    <w:p w14:paraId="1316881A" w14:textId="1AC629DC" w:rsidR="0089329D" w:rsidRDefault="0089329D" w:rsidP="0089329D">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_Toc152061425 \h </w:instrText>
      </w:r>
      <w:r>
        <w:fldChar w:fldCharType="separate"/>
      </w:r>
      <w:r>
        <w:t>20</w:t>
      </w:r>
      <w:r>
        <w:fldChar w:fldCharType="end"/>
      </w:r>
    </w:p>
    <w:p w14:paraId="62700723" w14:textId="5E0A1A57" w:rsidR="0089329D" w:rsidRDefault="0089329D">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_Toc152061426 \h </w:instrText>
      </w:r>
      <w:r>
        <w:rPr>
          <w:noProof/>
        </w:rPr>
      </w:r>
      <w:r>
        <w:rPr>
          <w:noProof/>
        </w:rPr>
        <w:fldChar w:fldCharType="separate"/>
      </w:r>
      <w:r>
        <w:rPr>
          <w:noProof/>
        </w:rPr>
        <w:t>20</w:t>
      </w:r>
      <w:r>
        <w:rPr>
          <w:noProof/>
        </w:rPr>
        <w:fldChar w:fldCharType="end"/>
      </w:r>
    </w:p>
    <w:p w14:paraId="7ECEC4AB" w14:textId="5E384536" w:rsidR="0089329D" w:rsidRDefault="0089329D" w:rsidP="0089329D">
      <w:pPr>
        <w:pStyle w:val="Inhopg3"/>
        <w:rPr>
          <w:rFonts w:eastAsiaTheme="minorEastAsia"/>
          <w:noProof/>
          <w:kern w:val="2"/>
          <w:lang w:eastAsia="nl-NL"/>
          <w14:ligatures w14:val="standardContextual"/>
        </w:rPr>
      </w:pPr>
      <w:r w:rsidRPr="00654449">
        <w:rPr>
          <w:noProof/>
          <w:lang w:val="en-US"/>
        </w:rPr>
        <w:t>3.1.1</w:t>
      </w:r>
      <w:r>
        <w:rPr>
          <w:rFonts w:eastAsiaTheme="minorEastAsia"/>
          <w:noProof/>
          <w:kern w:val="2"/>
          <w:lang w:eastAsia="nl-NL"/>
          <w14:ligatures w14:val="standardContextual"/>
        </w:rPr>
        <w:tab/>
      </w:r>
      <w:r w:rsidRPr="00654449">
        <w:rPr>
          <w:noProof/>
          <w:lang w:val="en-US"/>
        </w:rPr>
        <w:t>OW-manifest</w:t>
      </w:r>
      <w:r>
        <w:rPr>
          <w:noProof/>
        </w:rPr>
        <w:tab/>
      </w:r>
      <w:r>
        <w:rPr>
          <w:noProof/>
        </w:rPr>
        <w:fldChar w:fldCharType="begin"/>
      </w:r>
      <w:r>
        <w:rPr>
          <w:noProof/>
        </w:rPr>
        <w:instrText xml:space="preserve"> PAGEREF _Toc152061427 \h </w:instrText>
      </w:r>
      <w:r>
        <w:rPr>
          <w:noProof/>
        </w:rPr>
      </w:r>
      <w:r>
        <w:rPr>
          <w:noProof/>
        </w:rPr>
        <w:fldChar w:fldCharType="separate"/>
      </w:r>
      <w:r>
        <w:rPr>
          <w:noProof/>
        </w:rPr>
        <w:t>20</w:t>
      </w:r>
      <w:r>
        <w:rPr>
          <w:noProof/>
        </w:rPr>
        <w:fldChar w:fldCharType="end"/>
      </w:r>
    </w:p>
    <w:p w14:paraId="5D5BD718" w14:textId="10A6E9A1"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3.1.2</w:t>
      </w:r>
      <w:r>
        <w:rPr>
          <w:rFonts w:eastAsiaTheme="minorEastAsia"/>
          <w:noProof/>
          <w:kern w:val="2"/>
          <w:lang w:eastAsia="nl-NL"/>
          <w14:ligatures w14:val="standardContextual"/>
        </w:rPr>
        <w:tab/>
      </w:r>
      <w:r w:rsidRPr="00654449">
        <w:rPr>
          <w:rFonts w:eastAsia="Times New Roman"/>
          <w:noProof/>
        </w:rPr>
        <w:t>Regeltekst</w:t>
      </w:r>
      <w:r>
        <w:rPr>
          <w:noProof/>
        </w:rPr>
        <w:tab/>
      </w:r>
      <w:r>
        <w:rPr>
          <w:noProof/>
        </w:rPr>
        <w:fldChar w:fldCharType="begin"/>
      </w:r>
      <w:r>
        <w:rPr>
          <w:noProof/>
        </w:rPr>
        <w:instrText xml:space="preserve"> PAGEREF _Toc152061428 \h </w:instrText>
      </w:r>
      <w:r>
        <w:rPr>
          <w:noProof/>
        </w:rPr>
      </w:r>
      <w:r>
        <w:rPr>
          <w:noProof/>
        </w:rPr>
        <w:fldChar w:fldCharType="separate"/>
      </w:r>
      <w:r>
        <w:rPr>
          <w:noProof/>
        </w:rPr>
        <w:t>20</w:t>
      </w:r>
      <w:r>
        <w:rPr>
          <w:noProof/>
        </w:rPr>
        <w:fldChar w:fldCharType="end"/>
      </w:r>
    </w:p>
    <w:p w14:paraId="2757A10A" w14:textId="24C7B235"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_Toc152061429 \h </w:instrText>
      </w:r>
      <w:r>
        <w:rPr>
          <w:noProof/>
        </w:rPr>
      </w:r>
      <w:r>
        <w:rPr>
          <w:noProof/>
        </w:rPr>
        <w:fldChar w:fldCharType="separate"/>
      </w:r>
      <w:r>
        <w:rPr>
          <w:noProof/>
        </w:rPr>
        <w:t>21</w:t>
      </w:r>
      <w:r>
        <w:rPr>
          <w:noProof/>
        </w:rPr>
        <w:fldChar w:fldCharType="end"/>
      </w:r>
    </w:p>
    <w:p w14:paraId="67C9D6FF" w14:textId="14946922" w:rsidR="0089329D" w:rsidRDefault="0089329D" w:rsidP="0089329D">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_Toc152061430 \h </w:instrText>
      </w:r>
      <w:r>
        <w:rPr>
          <w:noProof/>
        </w:rPr>
      </w:r>
      <w:r>
        <w:rPr>
          <w:noProof/>
        </w:rPr>
        <w:fldChar w:fldCharType="separate"/>
      </w:r>
      <w:r>
        <w:rPr>
          <w:noProof/>
        </w:rPr>
        <w:t>21</w:t>
      </w:r>
      <w:r>
        <w:rPr>
          <w:noProof/>
        </w:rPr>
        <w:fldChar w:fldCharType="end"/>
      </w:r>
    </w:p>
    <w:p w14:paraId="4549D0B9" w14:textId="2F4E6868" w:rsidR="0089329D" w:rsidRDefault="0089329D">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_Toc152061431 \h </w:instrText>
      </w:r>
      <w:r>
        <w:rPr>
          <w:noProof/>
        </w:rPr>
      </w:r>
      <w:r>
        <w:rPr>
          <w:noProof/>
        </w:rPr>
        <w:fldChar w:fldCharType="separate"/>
      </w:r>
      <w:r>
        <w:rPr>
          <w:noProof/>
        </w:rPr>
        <w:t>22</w:t>
      </w:r>
      <w:r>
        <w:rPr>
          <w:noProof/>
        </w:rPr>
        <w:fldChar w:fldCharType="end"/>
      </w:r>
    </w:p>
    <w:p w14:paraId="3BD92C1D" w14:textId="2FA0A40A" w:rsidR="0089329D" w:rsidRDefault="0089329D" w:rsidP="0089329D">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_Toc152061432 \h </w:instrText>
      </w:r>
      <w:r>
        <w:rPr>
          <w:noProof/>
        </w:rPr>
      </w:r>
      <w:r>
        <w:rPr>
          <w:noProof/>
        </w:rPr>
        <w:fldChar w:fldCharType="separate"/>
      </w:r>
      <w:r>
        <w:rPr>
          <w:noProof/>
        </w:rPr>
        <w:t>23</w:t>
      </w:r>
      <w:r>
        <w:rPr>
          <w:noProof/>
        </w:rPr>
        <w:fldChar w:fldCharType="end"/>
      </w:r>
    </w:p>
    <w:p w14:paraId="157E2563" w14:textId="5335F9FB" w:rsidR="0089329D" w:rsidRDefault="0089329D" w:rsidP="0089329D">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_Toc152061433 \h </w:instrText>
      </w:r>
      <w:r>
        <w:rPr>
          <w:noProof/>
        </w:rPr>
      </w:r>
      <w:r>
        <w:rPr>
          <w:noProof/>
        </w:rPr>
        <w:fldChar w:fldCharType="separate"/>
      </w:r>
      <w:r>
        <w:rPr>
          <w:noProof/>
        </w:rPr>
        <w:t>24</w:t>
      </w:r>
      <w:r>
        <w:rPr>
          <w:noProof/>
        </w:rPr>
        <w:fldChar w:fldCharType="end"/>
      </w:r>
    </w:p>
    <w:p w14:paraId="236CFA11" w14:textId="60FFF317" w:rsidR="0089329D" w:rsidRDefault="0089329D" w:rsidP="0089329D">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_Toc152061434 \h </w:instrText>
      </w:r>
      <w:r>
        <w:rPr>
          <w:noProof/>
        </w:rPr>
      </w:r>
      <w:r>
        <w:rPr>
          <w:noProof/>
        </w:rPr>
        <w:fldChar w:fldCharType="separate"/>
      </w:r>
      <w:r>
        <w:rPr>
          <w:noProof/>
        </w:rPr>
        <w:t>24</w:t>
      </w:r>
      <w:r>
        <w:rPr>
          <w:noProof/>
        </w:rPr>
        <w:fldChar w:fldCharType="end"/>
      </w:r>
    </w:p>
    <w:p w14:paraId="26C2335F" w14:textId="25E6D37F" w:rsidR="0089329D" w:rsidRDefault="0089329D" w:rsidP="0089329D">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_Toc152061435 \h </w:instrText>
      </w:r>
      <w:r>
        <w:rPr>
          <w:noProof/>
        </w:rPr>
      </w:r>
      <w:r>
        <w:rPr>
          <w:noProof/>
        </w:rPr>
        <w:fldChar w:fldCharType="separate"/>
      </w:r>
      <w:r>
        <w:rPr>
          <w:noProof/>
        </w:rPr>
        <w:t>24</w:t>
      </w:r>
      <w:r>
        <w:rPr>
          <w:noProof/>
        </w:rPr>
        <w:fldChar w:fldCharType="end"/>
      </w:r>
    </w:p>
    <w:p w14:paraId="03398B26" w14:textId="722C99D1" w:rsidR="0089329D" w:rsidRDefault="0089329D" w:rsidP="0089329D">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_Toc152061436 \h </w:instrText>
      </w:r>
      <w:r>
        <w:rPr>
          <w:noProof/>
        </w:rPr>
      </w:r>
      <w:r>
        <w:rPr>
          <w:noProof/>
        </w:rPr>
        <w:fldChar w:fldCharType="separate"/>
      </w:r>
      <w:r>
        <w:rPr>
          <w:noProof/>
        </w:rPr>
        <w:t>25</w:t>
      </w:r>
      <w:r>
        <w:rPr>
          <w:noProof/>
        </w:rPr>
        <w:fldChar w:fldCharType="end"/>
      </w:r>
    </w:p>
    <w:p w14:paraId="519BD6CB" w14:textId="79FAEEF4" w:rsidR="0089329D" w:rsidRDefault="0089329D" w:rsidP="0089329D">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_Toc152061437 \h </w:instrText>
      </w:r>
      <w:r>
        <w:rPr>
          <w:noProof/>
        </w:rPr>
      </w:r>
      <w:r>
        <w:rPr>
          <w:noProof/>
        </w:rPr>
        <w:fldChar w:fldCharType="separate"/>
      </w:r>
      <w:r>
        <w:rPr>
          <w:noProof/>
        </w:rPr>
        <w:t>25</w:t>
      </w:r>
      <w:r>
        <w:rPr>
          <w:noProof/>
        </w:rPr>
        <w:fldChar w:fldCharType="end"/>
      </w:r>
    </w:p>
    <w:p w14:paraId="628C071B" w14:textId="46D21CDB" w:rsidR="0089329D" w:rsidRDefault="0089329D" w:rsidP="0089329D">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_Toc152061438 \h </w:instrText>
      </w:r>
      <w:r>
        <w:rPr>
          <w:noProof/>
        </w:rPr>
      </w:r>
      <w:r>
        <w:rPr>
          <w:noProof/>
        </w:rPr>
        <w:fldChar w:fldCharType="separate"/>
      </w:r>
      <w:r>
        <w:rPr>
          <w:noProof/>
        </w:rPr>
        <w:t>25</w:t>
      </w:r>
      <w:r>
        <w:rPr>
          <w:noProof/>
        </w:rPr>
        <w:fldChar w:fldCharType="end"/>
      </w:r>
    </w:p>
    <w:p w14:paraId="30F99417" w14:textId="3D847797" w:rsidR="0089329D" w:rsidRDefault="0089329D" w:rsidP="0089329D">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_Toc152061439 \h </w:instrText>
      </w:r>
      <w:r>
        <w:rPr>
          <w:noProof/>
        </w:rPr>
      </w:r>
      <w:r>
        <w:rPr>
          <w:noProof/>
        </w:rPr>
        <w:fldChar w:fldCharType="separate"/>
      </w:r>
      <w:r>
        <w:rPr>
          <w:noProof/>
        </w:rPr>
        <w:t>26</w:t>
      </w:r>
      <w:r>
        <w:rPr>
          <w:noProof/>
        </w:rPr>
        <w:fldChar w:fldCharType="end"/>
      </w:r>
    </w:p>
    <w:p w14:paraId="71B304CD" w14:textId="26372EB8" w:rsidR="0089329D" w:rsidRDefault="0089329D" w:rsidP="0089329D">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_Toc152061440 \h </w:instrText>
      </w:r>
      <w:r>
        <w:rPr>
          <w:noProof/>
        </w:rPr>
      </w:r>
      <w:r>
        <w:rPr>
          <w:noProof/>
        </w:rPr>
        <w:fldChar w:fldCharType="separate"/>
      </w:r>
      <w:r>
        <w:rPr>
          <w:noProof/>
        </w:rPr>
        <w:t>27</w:t>
      </w:r>
      <w:r>
        <w:rPr>
          <w:noProof/>
        </w:rPr>
        <w:fldChar w:fldCharType="end"/>
      </w:r>
    </w:p>
    <w:p w14:paraId="7BCC337D" w14:textId="0506199D" w:rsidR="0089329D" w:rsidRDefault="0089329D" w:rsidP="0089329D">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_Toc152061441 \h </w:instrText>
      </w:r>
      <w:r>
        <w:fldChar w:fldCharType="separate"/>
      </w:r>
      <w:r>
        <w:t>28</w:t>
      </w:r>
      <w:r>
        <w:fldChar w:fldCharType="end"/>
      </w:r>
    </w:p>
    <w:p w14:paraId="63E04EE6" w14:textId="28E08465" w:rsidR="0089329D" w:rsidRDefault="0089329D">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_Toc152061442 \h </w:instrText>
      </w:r>
      <w:r>
        <w:rPr>
          <w:noProof/>
        </w:rPr>
      </w:r>
      <w:r>
        <w:rPr>
          <w:noProof/>
        </w:rPr>
        <w:fldChar w:fldCharType="separate"/>
      </w:r>
      <w:r>
        <w:rPr>
          <w:noProof/>
        </w:rPr>
        <w:t>28</w:t>
      </w:r>
      <w:r>
        <w:rPr>
          <w:noProof/>
        </w:rPr>
        <w:fldChar w:fldCharType="end"/>
      </w:r>
    </w:p>
    <w:p w14:paraId="2F3FBD93" w14:textId="1C515FF8" w:rsidR="0089329D" w:rsidRDefault="0089329D">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_Toc152061443 \h </w:instrText>
      </w:r>
      <w:r>
        <w:rPr>
          <w:noProof/>
        </w:rPr>
      </w:r>
      <w:r>
        <w:rPr>
          <w:noProof/>
        </w:rPr>
        <w:fldChar w:fldCharType="separate"/>
      </w:r>
      <w:r>
        <w:rPr>
          <w:noProof/>
        </w:rPr>
        <w:t>28</w:t>
      </w:r>
      <w:r>
        <w:rPr>
          <w:noProof/>
        </w:rPr>
        <w:fldChar w:fldCharType="end"/>
      </w:r>
    </w:p>
    <w:p w14:paraId="3B587915" w14:textId="1D400FEA" w:rsidR="0089329D" w:rsidRDefault="0089329D">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_Toc152061444 \h </w:instrText>
      </w:r>
      <w:r>
        <w:rPr>
          <w:noProof/>
        </w:rPr>
      </w:r>
      <w:r>
        <w:rPr>
          <w:noProof/>
        </w:rPr>
        <w:fldChar w:fldCharType="separate"/>
      </w:r>
      <w:r>
        <w:rPr>
          <w:noProof/>
        </w:rPr>
        <w:t>29</w:t>
      </w:r>
      <w:r>
        <w:rPr>
          <w:noProof/>
        </w:rPr>
        <w:fldChar w:fldCharType="end"/>
      </w:r>
    </w:p>
    <w:p w14:paraId="4C29FBCF" w14:textId="57D1D43A" w:rsidR="0089329D" w:rsidRDefault="0089329D" w:rsidP="0089329D">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_Toc152061445 \h </w:instrText>
      </w:r>
      <w:r>
        <w:rPr>
          <w:noProof/>
        </w:rPr>
      </w:r>
      <w:r>
        <w:rPr>
          <w:noProof/>
        </w:rPr>
        <w:fldChar w:fldCharType="separate"/>
      </w:r>
      <w:r>
        <w:rPr>
          <w:noProof/>
        </w:rPr>
        <w:t>29</w:t>
      </w:r>
      <w:r>
        <w:rPr>
          <w:noProof/>
        </w:rPr>
        <w:fldChar w:fldCharType="end"/>
      </w:r>
    </w:p>
    <w:p w14:paraId="01AE2499" w14:textId="3243F0B2" w:rsidR="0089329D" w:rsidRDefault="0089329D" w:rsidP="0089329D">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_Toc152061446 \h </w:instrText>
      </w:r>
      <w:r>
        <w:rPr>
          <w:noProof/>
        </w:rPr>
      </w:r>
      <w:r>
        <w:rPr>
          <w:noProof/>
        </w:rPr>
        <w:fldChar w:fldCharType="separate"/>
      </w:r>
      <w:r>
        <w:rPr>
          <w:noProof/>
        </w:rPr>
        <w:t>29</w:t>
      </w:r>
      <w:r>
        <w:rPr>
          <w:noProof/>
        </w:rPr>
        <w:fldChar w:fldCharType="end"/>
      </w:r>
    </w:p>
    <w:p w14:paraId="10BEA061" w14:textId="5FCB018C" w:rsidR="0089329D" w:rsidRDefault="0089329D" w:rsidP="0089329D">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_Toc152061447 \h </w:instrText>
      </w:r>
      <w:r>
        <w:rPr>
          <w:noProof/>
        </w:rPr>
      </w:r>
      <w:r>
        <w:rPr>
          <w:noProof/>
        </w:rPr>
        <w:fldChar w:fldCharType="separate"/>
      </w:r>
      <w:r>
        <w:rPr>
          <w:noProof/>
        </w:rPr>
        <w:t>32</w:t>
      </w:r>
      <w:r>
        <w:rPr>
          <w:noProof/>
        </w:rPr>
        <w:fldChar w:fldCharType="end"/>
      </w:r>
    </w:p>
    <w:p w14:paraId="7C1B75D0" w14:textId="12779E0F" w:rsidR="0089329D" w:rsidRDefault="0089329D" w:rsidP="0089329D">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_Toc152061448 \h </w:instrText>
      </w:r>
      <w:r>
        <w:rPr>
          <w:noProof/>
        </w:rPr>
      </w:r>
      <w:r>
        <w:rPr>
          <w:noProof/>
        </w:rPr>
        <w:fldChar w:fldCharType="separate"/>
      </w:r>
      <w:r>
        <w:rPr>
          <w:noProof/>
        </w:rPr>
        <w:t>33</w:t>
      </w:r>
      <w:r>
        <w:rPr>
          <w:noProof/>
        </w:rPr>
        <w:fldChar w:fldCharType="end"/>
      </w:r>
    </w:p>
    <w:p w14:paraId="4483B5D5" w14:textId="0BAE7768" w:rsidR="0089329D" w:rsidRDefault="0089329D" w:rsidP="0089329D">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_Toc152061449 \h </w:instrText>
      </w:r>
      <w:r>
        <w:rPr>
          <w:noProof/>
        </w:rPr>
      </w:r>
      <w:r>
        <w:rPr>
          <w:noProof/>
        </w:rPr>
        <w:fldChar w:fldCharType="separate"/>
      </w:r>
      <w:r>
        <w:rPr>
          <w:noProof/>
        </w:rPr>
        <w:t>33</w:t>
      </w:r>
      <w:r>
        <w:rPr>
          <w:noProof/>
        </w:rPr>
        <w:fldChar w:fldCharType="end"/>
      </w:r>
    </w:p>
    <w:p w14:paraId="0BE37D3B" w14:textId="799B2EEB" w:rsidR="0089329D" w:rsidRDefault="0089329D" w:rsidP="0089329D">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_Toc152061450 \h </w:instrText>
      </w:r>
      <w:r>
        <w:rPr>
          <w:noProof/>
        </w:rPr>
      </w:r>
      <w:r>
        <w:rPr>
          <w:noProof/>
        </w:rPr>
        <w:fldChar w:fldCharType="separate"/>
      </w:r>
      <w:r>
        <w:rPr>
          <w:noProof/>
        </w:rPr>
        <w:t>34</w:t>
      </w:r>
      <w:r>
        <w:rPr>
          <w:noProof/>
        </w:rPr>
        <w:fldChar w:fldCharType="end"/>
      </w:r>
    </w:p>
    <w:p w14:paraId="3147F389" w14:textId="44AD8A1B" w:rsidR="0089329D" w:rsidRDefault="0089329D" w:rsidP="0089329D">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_Toc152061451 \h </w:instrText>
      </w:r>
      <w:r>
        <w:rPr>
          <w:noProof/>
        </w:rPr>
      </w:r>
      <w:r>
        <w:rPr>
          <w:noProof/>
        </w:rPr>
        <w:fldChar w:fldCharType="separate"/>
      </w:r>
      <w:r>
        <w:rPr>
          <w:noProof/>
        </w:rPr>
        <w:t>35</w:t>
      </w:r>
      <w:r>
        <w:rPr>
          <w:noProof/>
        </w:rPr>
        <w:fldChar w:fldCharType="end"/>
      </w:r>
    </w:p>
    <w:p w14:paraId="3056A3F7" w14:textId="75143526" w:rsidR="0089329D" w:rsidRDefault="0089329D" w:rsidP="0089329D">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_Toc152061452 \h </w:instrText>
      </w:r>
      <w:r>
        <w:rPr>
          <w:noProof/>
        </w:rPr>
      </w:r>
      <w:r>
        <w:rPr>
          <w:noProof/>
        </w:rPr>
        <w:fldChar w:fldCharType="separate"/>
      </w:r>
      <w:r>
        <w:rPr>
          <w:noProof/>
        </w:rPr>
        <w:t>37</w:t>
      </w:r>
      <w:r>
        <w:rPr>
          <w:noProof/>
        </w:rPr>
        <w:fldChar w:fldCharType="end"/>
      </w:r>
    </w:p>
    <w:p w14:paraId="06DD025E" w14:textId="2F567222" w:rsidR="0089329D" w:rsidRDefault="0089329D" w:rsidP="0089329D">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_Toc152061453 \h </w:instrText>
      </w:r>
      <w:r>
        <w:rPr>
          <w:noProof/>
        </w:rPr>
      </w:r>
      <w:r>
        <w:rPr>
          <w:noProof/>
        </w:rPr>
        <w:fldChar w:fldCharType="separate"/>
      </w:r>
      <w:r>
        <w:rPr>
          <w:noProof/>
        </w:rPr>
        <w:t>37</w:t>
      </w:r>
      <w:r>
        <w:rPr>
          <w:noProof/>
        </w:rPr>
        <w:fldChar w:fldCharType="end"/>
      </w:r>
    </w:p>
    <w:p w14:paraId="67B07623" w14:textId="52F8315E" w:rsidR="0089329D" w:rsidRDefault="0089329D">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_Toc152061454 \h </w:instrText>
      </w:r>
      <w:r>
        <w:rPr>
          <w:noProof/>
        </w:rPr>
      </w:r>
      <w:r>
        <w:rPr>
          <w:noProof/>
        </w:rPr>
        <w:fldChar w:fldCharType="separate"/>
      </w:r>
      <w:r>
        <w:rPr>
          <w:noProof/>
        </w:rPr>
        <w:t>38</w:t>
      </w:r>
      <w:r>
        <w:rPr>
          <w:noProof/>
        </w:rPr>
        <w:fldChar w:fldCharType="end"/>
      </w:r>
    </w:p>
    <w:p w14:paraId="77B0FA13" w14:textId="56915C9F" w:rsidR="0089329D" w:rsidRDefault="0089329D" w:rsidP="0089329D">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_Toc152061455 \h </w:instrText>
      </w:r>
      <w:r>
        <w:rPr>
          <w:noProof/>
        </w:rPr>
      </w:r>
      <w:r>
        <w:rPr>
          <w:noProof/>
        </w:rPr>
        <w:fldChar w:fldCharType="separate"/>
      </w:r>
      <w:r>
        <w:rPr>
          <w:noProof/>
        </w:rPr>
        <w:t>39</w:t>
      </w:r>
      <w:r>
        <w:rPr>
          <w:noProof/>
        </w:rPr>
        <w:fldChar w:fldCharType="end"/>
      </w:r>
    </w:p>
    <w:p w14:paraId="5B76912E" w14:textId="5405004C" w:rsidR="0089329D" w:rsidRDefault="0089329D" w:rsidP="0089329D">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_Toc152061456 \h </w:instrText>
      </w:r>
      <w:r>
        <w:rPr>
          <w:noProof/>
        </w:rPr>
      </w:r>
      <w:r>
        <w:rPr>
          <w:noProof/>
        </w:rPr>
        <w:fldChar w:fldCharType="separate"/>
      </w:r>
      <w:r>
        <w:rPr>
          <w:noProof/>
        </w:rPr>
        <w:t>39</w:t>
      </w:r>
      <w:r>
        <w:rPr>
          <w:noProof/>
        </w:rPr>
        <w:fldChar w:fldCharType="end"/>
      </w:r>
    </w:p>
    <w:p w14:paraId="6EAC694D" w14:textId="3AE64B9E" w:rsidR="0089329D" w:rsidRDefault="0089329D" w:rsidP="0089329D">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_Toc152061457 \h </w:instrText>
      </w:r>
      <w:r>
        <w:rPr>
          <w:noProof/>
        </w:rPr>
      </w:r>
      <w:r>
        <w:rPr>
          <w:noProof/>
        </w:rPr>
        <w:fldChar w:fldCharType="separate"/>
      </w:r>
      <w:r>
        <w:rPr>
          <w:noProof/>
        </w:rPr>
        <w:t>39</w:t>
      </w:r>
      <w:r>
        <w:rPr>
          <w:noProof/>
        </w:rPr>
        <w:fldChar w:fldCharType="end"/>
      </w:r>
    </w:p>
    <w:p w14:paraId="675095C6" w14:textId="4C02E0FD" w:rsidR="0089329D" w:rsidRDefault="0089329D" w:rsidP="0089329D">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_Toc152061458 \h </w:instrText>
      </w:r>
      <w:r>
        <w:rPr>
          <w:noProof/>
        </w:rPr>
      </w:r>
      <w:r>
        <w:rPr>
          <w:noProof/>
        </w:rPr>
        <w:fldChar w:fldCharType="separate"/>
      </w:r>
      <w:r>
        <w:rPr>
          <w:noProof/>
        </w:rPr>
        <w:t>40</w:t>
      </w:r>
      <w:r>
        <w:rPr>
          <w:noProof/>
        </w:rPr>
        <w:fldChar w:fldCharType="end"/>
      </w:r>
    </w:p>
    <w:p w14:paraId="198EAEDD" w14:textId="17257BAE" w:rsidR="0089329D" w:rsidRDefault="0089329D" w:rsidP="0089329D">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_Toc152061459 \h </w:instrText>
      </w:r>
      <w:r>
        <w:rPr>
          <w:noProof/>
        </w:rPr>
      </w:r>
      <w:r>
        <w:rPr>
          <w:noProof/>
        </w:rPr>
        <w:fldChar w:fldCharType="separate"/>
      </w:r>
      <w:r>
        <w:rPr>
          <w:noProof/>
        </w:rPr>
        <w:t>40</w:t>
      </w:r>
      <w:r>
        <w:rPr>
          <w:noProof/>
        </w:rPr>
        <w:fldChar w:fldCharType="end"/>
      </w:r>
    </w:p>
    <w:p w14:paraId="11D71746" w14:textId="17CE9041" w:rsidR="0089329D" w:rsidRDefault="0089329D" w:rsidP="0089329D">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_Toc152061460 \h </w:instrText>
      </w:r>
      <w:r>
        <w:rPr>
          <w:noProof/>
        </w:rPr>
      </w:r>
      <w:r>
        <w:rPr>
          <w:noProof/>
        </w:rPr>
        <w:fldChar w:fldCharType="separate"/>
      </w:r>
      <w:r>
        <w:rPr>
          <w:noProof/>
        </w:rPr>
        <w:t>40</w:t>
      </w:r>
      <w:r>
        <w:rPr>
          <w:noProof/>
        </w:rPr>
        <w:fldChar w:fldCharType="end"/>
      </w:r>
    </w:p>
    <w:p w14:paraId="03A49ABF" w14:textId="5E8862D6" w:rsidR="0089329D" w:rsidRDefault="0089329D">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_Toc152061461 \h </w:instrText>
      </w:r>
      <w:r>
        <w:rPr>
          <w:noProof/>
        </w:rPr>
      </w:r>
      <w:r>
        <w:rPr>
          <w:noProof/>
        </w:rPr>
        <w:fldChar w:fldCharType="separate"/>
      </w:r>
      <w:r>
        <w:rPr>
          <w:noProof/>
        </w:rPr>
        <w:t>40</w:t>
      </w:r>
      <w:r>
        <w:rPr>
          <w:noProof/>
        </w:rPr>
        <w:fldChar w:fldCharType="end"/>
      </w:r>
    </w:p>
    <w:p w14:paraId="5CD13B58" w14:textId="57550E0F" w:rsidR="0089329D" w:rsidRDefault="0089329D" w:rsidP="0089329D">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_Toc152061462 \h </w:instrText>
      </w:r>
      <w:r>
        <w:rPr>
          <w:noProof/>
        </w:rPr>
      </w:r>
      <w:r>
        <w:rPr>
          <w:noProof/>
        </w:rPr>
        <w:fldChar w:fldCharType="separate"/>
      </w:r>
      <w:r>
        <w:rPr>
          <w:noProof/>
        </w:rPr>
        <w:t>41</w:t>
      </w:r>
      <w:r>
        <w:rPr>
          <w:noProof/>
        </w:rPr>
        <w:fldChar w:fldCharType="end"/>
      </w:r>
    </w:p>
    <w:p w14:paraId="61DE9461" w14:textId="2A70B9F1" w:rsidR="0089329D" w:rsidRDefault="0089329D">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_Toc152061463 \h </w:instrText>
      </w:r>
      <w:r>
        <w:rPr>
          <w:noProof/>
        </w:rPr>
      </w:r>
      <w:r>
        <w:rPr>
          <w:noProof/>
        </w:rPr>
        <w:fldChar w:fldCharType="separate"/>
      </w:r>
      <w:r>
        <w:rPr>
          <w:noProof/>
        </w:rPr>
        <w:t>41</w:t>
      </w:r>
      <w:r>
        <w:rPr>
          <w:noProof/>
        </w:rPr>
        <w:fldChar w:fldCharType="end"/>
      </w:r>
    </w:p>
    <w:p w14:paraId="32EF3F48" w14:textId="1DDC1184" w:rsidR="0089329D" w:rsidRDefault="0089329D" w:rsidP="0089329D">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_Toc152061464 \h </w:instrText>
      </w:r>
      <w:r>
        <w:rPr>
          <w:noProof/>
        </w:rPr>
      </w:r>
      <w:r>
        <w:rPr>
          <w:noProof/>
        </w:rPr>
        <w:fldChar w:fldCharType="separate"/>
      </w:r>
      <w:r>
        <w:rPr>
          <w:noProof/>
        </w:rPr>
        <w:t>41</w:t>
      </w:r>
      <w:r>
        <w:rPr>
          <w:noProof/>
        </w:rPr>
        <w:fldChar w:fldCharType="end"/>
      </w:r>
    </w:p>
    <w:p w14:paraId="1F5B722B" w14:textId="0B49DAD3" w:rsidR="0089329D" w:rsidRDefault="0089329D" w:rsidP="0089329D">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_Toc152061465 \h </w:instrText>
      </w:r>
      <w:r>
        <w:fldChar w:fldCharType="separate"/>
      </w:r>
      <w:r>
        <w:t>42</w:t>
      </w:r>
      <w:r>
        <w:fldChar w:fldCharType="end"/>
      </w:r>
    </w:p>
    <w:p w14:paraId="12379A44" w14:textId="7BE6CAA2" w:rsidR="0089329D" w:rsidRDefault="0089329D">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_Toc152061466 \h </w:instrText>
      </w:r>
      <w:r>
        <w:rPr>
          <w:noProof/>
        </w:rPr>
      </w:r>
      <w:r>
        <w:rPr>
          <w:noProof/>
        </w:rPr>
        <w:fldChar w:fldCharType="separate"/>
      </w:r>
      <w:r>
        <w:rPr>
          <w:noProof/>
        </w:rPr>
        <w:t>42</w:t>
      </w:r>
      <w:r>
        <w:rPr>
          <w:noProof/>
        </w:rPr>
        <w:fldChar w:fldCharType="end"/>
      </w:r>
    </w:p>
    <w:p w14:paraId="7A25D07B" w14:textId="2E5E5FC8" w:rsidR="0089329D" w:rsidRDefault="0089329D">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_Toc152061467 \h </w:instrText>
      </w:r>
      <w:r>
        <w:rPr>
          <w:noProof/>
        </w:rPr>
      </w:r>
      <w:r>
        <w:rPr>
          <w:noProof/>
        </w:rPr>
        <w:fldChar w:fldCharType="separate"/>
      </w:r>
      <w:r>
        <w:rPr>
          <w:noProof/>
        </w:rPr>
        <w:t>42</w:t>
      </w:r>
      <w:r>
        <w:rPr>
          <w:noProof/>
        </w:rPr>
        <w:fldChar w:fldCharType="end"/>
      </w:r>
    </w:p>
    <w:p w14:paraId="17BBFE37" w14:textId="21E6D96B" w:rsidR="0089329D" w:rsidRDefault="0089329D" w:rsidP="0089329D">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_Toc152061468 \h </w:instrText>
      </w:r>
      <w:r>
        <w:fldChar w:fldCharType="separate"/>
      </w:r>
      <w:r>
        <w:t>44</w:t>
      </w:r>
      <w:r>
        <w:fldChar w:fldCharType="end"/>
      </w:r>
    </w:p>
    <w:p w14:paraId="22143D74" w14:textId="638837F0" w:rsidR="0089329D" w:rsidRDefault="0089329D">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_Toc152061469 \h </w:instrText>
      </w:r>
      <w:r>
        <w:rPr>
          <w:noProof/>
        </w:rPr>
      </w:r>
      <w:r>
        <w:rPr>
          <w:noProof/>
        </w:rPr>
        <w:fldChar w:fldCharType="separate"/>
      </w:r>
      <w:r>
        <w:rPr>
          <w:noProof/>
        </w:rPr>
        <w:t>44</w:t>
      </w:r>
      <w:r>
        <w:rPr>
          <w:noProof/>
        </w:rPr>
        <w:fldChar w:fldCharType="end"/>
      </w:r>
    </w:p>
    <w:p w14:paraId="7D864AD4" w14:textId="316FA856" w:rsidR="0089329D" w:rsidRDefault="0089329D">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_Toc152061470 \h </w:instrText>
      </w:r>
      <w:r>
        <w:rPr>
          <w:noProof/>
        </w:rPr>
      </w:r>
      <w:r>
        <w:rPr>
          <w:noProof/>
        </w:rPr>
        <w:fldChar w:fldCharType="separate"/>
      </w:r>
      <w:r>
        <w:rPr>
          <w:noProof/>
        </w:rPr>
        <w:t>44</w:t>
      </w:r>
      <w:r>
        <w:rPr>
          <w:noProof/>
        </w:rPr>
        <w:fldChar w:fldCharType="end"/>
      </w:r>
    </w:p>
    <w:p w14:paraId="23F18FFE" w14:textId="6B3AF9EC" w:rsidR="0089329D" w:rsidRDefault="0089329D">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_Toc152061471 \h </w:instrText>
      </w:r>
      <w:r>
        <w:rPr>
          <w:noProof/>
        </w:rPr>
      </w:r>
      <w:r>
        <w:rPr>
          <w:noProof/>
        </w:rPr>
        <w:fldChar w:fldCharType="separate"/>
      </w:r>
      <w:r>
        <w:rPr>
          <w:noProof/>
        </w:rPr>
        <w:t>45</w:t>
      </w:r>
      <w:r>
        <w:rPr>
          <w:noProof/>
        </w:rPr>
        <w:fldChar w:fldCharType="end"/>
      </w:r>
    </w:p>
    <w:p w14:paraId="052DC92F" w14:textId="10C12710" w:rsidR="0089329D" w:rsidRDefault="0089329D">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_Toc152061472 \h </w:instrText>
      </w:r>
      <w:r>
        <w:rPr>
          <w:noProof/>
        </w:rPr>
      </w:r>
      <w:r>
        <w:rPr>
          <w:noProof/>
        </w:rPr>
        <w:fldChar w:fldCharType="separate"/>
      </w:r>
      <w:r>
        <w:rPr>
          <w:noProof/>
        </w:rPr>
        <w:t>45</w:t>
      </w:r>
      <w:r>
        <w:rPr>
          <w:noProof/>
        </w:rPr>
        <w:fldChar w:fldCharType="end"/>
      </w:r>
    </w:p>
    <w:p w14:paraId="488BD59C" w14:textId="699092C2" w:rsidR="0089329D" w:rsidRDefault="0089329D">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_Toc152061473 \h </w:instrText>
      </w:r>
      <w:r>
        <w:rPr>
          <w:noProof/>
        </w:rPr>
      </w:r>
      <w:r>
        <w:rPr>
          <w:noProof/>
        </w:rPr>
        <w:fldChar w:fldCharType="separate"/>
      </w:r>
      <w:r>
        <w:rPr>
          <w:noProof/>
        </w:rPr>
        <w:t>47</w:t>
      </w:r>
      <w:r>
        <w:rPr>
          <w:noProof/>
        </w:rPr>
        <w:fldChar w:fldCharType="end"/>
      </w:r>
    </w:p>
    <w:p w14:paraId="378E8ABA" w14:textId="14AF7F5A" w:rsidR="0089329D" w:rsidRDefault="0089329D">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_Toc152061474 \h </w:instrText>
      </w:r>
      <w:r>
        <w:rPr>
          <w:noProof/>
        </w:rPr>
      </w:r>
      <w:r>
        <w:rPr>
          <w:noProof/>
        </w:rPr>
        <w:fldChar w:fldCharType="separate"/>
      </w:r>
      <w:r>
        <w:rPr>
          <w:noProof/>
        </w:rPr>
        <w:t>48</w:t>
      </w:r>
      <w:r>
        <w:rPr>
          <w:noProof/>
        </w:rPr>
        <w:fldChar w:fldCharType="end"/>
      </w:r>
    </w:p>
    <w:p w14:paraId="726CDF3A" w14:textId="1A3ED8AF" w:rsidR="0089329D" w:rsidRDefault="0089329D" w:rsidP="0089329D">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_Toc152061475 \h </w:instrText>
      </w:r>
      <w:r>
        <w:fldChar w:fldCharType="separate"/>
      </w:r>
      <w:r>
        <w:t>50</w:t>
      </w:r>
      <w:r>
        <w:fldChar w:fldCharType="end"/>
      </w:r>
    </w:p>
    <w:p w14:paraId="55BCB638" w14:textId="1DDD5B5E" w:rsidR="0089329D" w:rsidRDefault="0089329D">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_Toc152061476 \h </w:instrText>
      </w:r>
      <w:r>
        <w:rPr>
          <w:noProof/>
        </w:rPr>
      </w:r>
      <w:r>
        <w:rPr>
          <w:noProof/>
        </w:rPr>
        <w:fldChar w:fldCharType="separate"/>
      </w:r>
      <w:r>
        <w:rPr>
          <w:noProof/>
        </w:rPr>
        <w:t>50</w:t>
      </w:r>
      <w:r>
        <w:rPr>
          <w:noProof/>
        </w:rPr>
        <w:fldChar w:fldCharType="end"/>
      </w:r>
    </w:p>
    <w:p w14:paraId="43A76FD0" w14:textId="0D8DAC50" w:rsidR="0089329D" w:rsidRDefault="0089329D" w:rsidP="0089329D">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_Toc152061477 \h </w:instrText>
      </w:r>
      <w:r>
        <w:rPr>
          <w:noProof/>
        </w:rPr>
      </w:r>
      <w:r>
        <w:rPr>
          <w:noProof/>
        </w:rPr>
        <w:fldChar w:fldCharType="separate"/>
      </w:r>
      <w:r>
        <w:rPr>
          <w:noProof/>
        </w:rPr>
        <w:t>50</w:t>
      </w:r>
      <w:r>
        <w:rPr>
          <w:noProof/>
        </w:rPr>
        <w:fldChar w:fldCharType="end"/>
      </w:r>
    </w:p>
    <w:p w14:paraId="097966DE" w14:textId="73C08329" w:rsidR="0089329D" w:rsidRDefault="0089329D" w:rsidP="0089329D">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_Toc152061478 \h </w:instrText>
      </w:r>
      <w:r>
        <w:rPr>
          <w:noProof/>
        </w:rPr>
      </w:r>
      <w:r>
        <w:rPr>
          <w:noProof/>
        </w:rPr>
        <w:fldChar w:fldCharType="separate"/>
      </w:r>
      <w:r>
        <w:rPr>
          <w:noProof/>
        </w:rPr>
        <w:t>50</w:t>
      </w:r>
      <w:r>
        <w:rPr>
          <w:noProof/>
        </w:rPr>
        <w:fldChar w:fldCharType="end"/>
      </w:r>
    </w:p>
    <w:p w14:paraId="116C0022" w14:textId="38DD2022" w:rsidR="0089329D" w:rsidRDefault="0089329D" w:rsidP="0089329D">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_Toc152061479 \h </w:instrText>
      </w:r>
      <w:r>
        <w:rPr>
          <w:noProof/>
        </w:rPr>
      </w:r>
      <w:r>
        <w:rPr>
          <w:noProof/>
        </w:rPr>
        <w:fldChar w:fldCharType="separate"/>
      </w:r>
      <w:r>
        <w:rPr>
          <w:noProof/>
        </w:rPr>
        <w:t>51</w:t>
      </w:r>
      <w:r>
        <w:rPr>
          <w:noProof/>
        </w:rPr>
        <w:fldChar w:fldCharType="end"/>
      </w:r>
    </w:p>
    <w:p w14:paraId="774DD5A4" w14:textId="16BCE67F" w:rsidR="0089329D" w:rsidRDefault="0089329D">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_Toc152061480 \h </w:instrText>
      </w:r>
      <w:r>
        <w:rPr>
          <w:noProof/>
        </w:rPr>
      </w:r>
      <w:r>
        <w:rPr>
          <w:noProof/>
        </w:rPr>
        <w:fldChar w:fldCharType="separate"/>
      </w:r>
      <w:r>
        <w:rPr>
          <w:noProof/>
        </w:rPr>
        <w:t>51</w:t>
      </w:r>
      <w:r>
        <w:rPr>
          <w:noProof/>
        </w:rPr>
        <w:fldChar w:fldCharType="end"/>
      </w:r>
    </w:p>
    <w:p w14:paraId="0009E4C0" w14:textId="5B4A71DF" w:rsidR="0089329D" w:rsidRDefault="0089329D" w:rsidP="0089329D">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_Toc152061481 \h </w:instrText>
      </w:r>
      <w:r>
        <w:rPr>
          <w:noProof/>
        </w:rPr>
      </w:r>
      <w:r>
        <w:rPr>
          <w:noProof/>
        </w:rPr>
        <w:fldChar w:fldCharType="separate"/>
      </w:r>
      <w:r>
        <w:rPr>
          <w:noProof/>
        </w:rPr>
        <w:t>52</w:t>
      </w:r>
      <w:r>
        <w:rPr>
          <w:noProof/>
        </w:rPr>
        <w:fldChar w:fldCharType="end"/>
      </w:r>
    </w:p>
    <w:p w14:paraId="16994A15" w14:textId="2EFF24AE" w:rsidR="0089329D" w:rsidRDefault="0089329D" w:rsidP="0089329D">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_Toc152061482 \h </w:instrText>
      </w:r>
      <w:r>
        <w:rPr>
          <w:noProof/>
        </w:rPr>
      </w:r>
      <w:r>
        <w:rPr>
          <w:noProof/>
        </w:rPr>
        <w:fldChar w:fldCharType="separate"/>
      </w:r>
      <w:r>
        <w:rPr>
          <w:noProof/>
        </w:rPr>
        <w:t>53</w:t>
      </w:r>
      <w:r>
        <w:rPr>
          <w:noProof/>
        </w:rPr>
        <w:fldChar w:fldCharType="end"/>
      </w:r>
    </w:p>
    <w:p w14:paraId="11BBC12E" w14:textId="2C61A428" w:rsidR="0089329D" w:rsidRDefault="0089329D" w:rsidP="0089329D">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_Toc152061483 \h </w:instrText>
      </w:r>
      <w:r>
        <w:rPr>
          <w:noProof/>
        </w:rPr>
      </w:r>
      <w:r>
        <w:rPr>
          <w:noProof/>
        </w:rPr>
        <w:fldChar w:fldCharType="separate"/>
      </w:r>
      <w:r>
        <w:rPr>
          <w:noProof/>
        </w:rPr>
        <w:t>54</w:t>
      </w:r>
      <w:r>
        <w:rPr>
          <w:noProof/>
        </w:rPr>
        <w:fldChar w:fldCharType="end"/>
      </w:r>
    </w:p>
    <w:p w14:paraId="6AEEAFA9" w14:textId="2153C8CF" w:rsidR="0089329D" w:rsidRDefault="0089329D">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_Toc152061484 \h </w:instrText>
      </w:r>
      <w:r>
        <w:rPr>
          <w:noProof/>
        </w:rPr>
      </w:r>
      <w:r>
        <w:rPr>
          <w:noProof/>
        </w:rPr>
        <w:fldChar w:fldCharType="separate"/>
      </w:r>
      <w:r>
        <w:rPr>
          <w:noProof/>
        </w:rPr>
        <w:t>54</w:t>
      </w:r>
      <w:r>
        <w:rPr>
          <w:noProof/>
        </w:rPr>
        <w:fldChar w:fldCharType="end"/>
      </w:r>
    </w:p>
    <w:p w14:paraId="61D5C5A5" w14:textId="6BE3E461" w:rsidR="0089329D" w:rsidRDefault="0089329D">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_Toc152061485 \h </w:instrText>
      </w:r>
      <w:r>
        <w:rPr>
          <w:noProof/>
        </w:rPr>
      </w:r>
      <w:r>
        <w:rPr>
          <w:noProof/>
        </w:rPr>
        <w:fldChar w:fldCharType="separate"/>
      </w:r>
      <w:r>
        <w:rPr>
          <w:noProof/>
        </w:rPr>
        <w:t>55</w:t>
      </w:r>
      <w:r>
        <w:rPr>
          <w:noProof/>
        </w:rPr>
        <w:fldChar w:fldCharType="end"/>
      </w:r>
    </w:p>
    <w:p w14:paraId="610C3E41" w14:textId="417FE3C4" w:rsidR="0089329D" w:rsidRDefault="0089329D">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_Toc152061486 \h </w:instrText>
      </w:r>
      <w:r>
        <w:rPr>
          <w:noProof/>
        </w:rPr>
      </w:r>
      <w:r>
        <w:rPr>
          <w:noProof/>
        </w:rPr>
        <w:fldChar w:fldCharType="separate"/>
      </w:r>
      <w:r>
        <w:rPr>
          <w:noProof/>
        </w:rPr>
        <w:t>55</w:t>
      </w:r>
      <w:r>
        <w:rPr>
          <w:noProof/>
        </w:rPr>
        <w:fldChar w:fldCharType="end"/>
      </w:r>
    </w:p>
    <w:p w14:paraId="2DBD325C" w14:textId="131A850D" w:rsidR="0089329D" w:rsidRDefault="0089329D" w:rsidP="0089329D">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_Toc152061487 \h </w:instrText>
      </w:r>
      <w:r>
        <w:rPr>
          <w:noProof/>
        </w:rPr>
      </w:r>
      <w:r>
        <w:rPr>
          <w:noProof/>
        </w:rPr>
        <w:fldChar w:fldCharType="separate"/>
      </w:r>
      <w:r>
        <w:rPr>
          <w:noProof/>
        </w:rPr>
        <w:t>56</w:t>
      </w:r>
      <w:r>
        <w:rPr>
          <w:noProof/>
        </w:rPr>
        <w:fldChar w:fldCharType="end"/>
      </w:r>
    </w:p>
    <w:p w14:paraId="4E41B8BB" w14:textId="181EF294" w:rsidR="0089329D" w:rsidRDefault="0089329D" w:rsidP="0089329D">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_Toc152061488 \h </w:instrText>
      </w:r>
      <w:r>
        <w:rPr>
          <w:noProof/>
        </w:rPr>
      </w:r>
      <w:r>
        <w:rPr>
          <w:noProof/>
        </w:rPr>
        <w:fldChar w:fldCharType="separate"/>
      </w:r>
      <w:r>
        <w:rPr>
          <w:noProof/>
        </w:rPr>
        <w:t>56</w:t>
      </w:r>
      <w:r>
        <w:rPr>
          <w:noProof/>
        </w:rPr>
        <w:fldChar w:fldCharType="end"/>
      </w:r>
    </w:p>
    <w:p w14:paraId="4A58B872" w14:textId="66A3D8B5" w:rsidR="0089329D" w:rsidRDefault="0089329D" w:rsidP="0089329D">
      <w:pPr>
        <w:pStyle w:val="Inhopg1"/>
        <w:rPr>
          <w:rFonts w:eastAsiaTheme="minorEastAsia"/>
          <w:kern w:val="2"/>
          <w:lang w:eastAsia="nl-NL"/>
          <w14:ligatures w14:val="standardContextual"/>
        </w:rPr>
      </w:pPr>
      <w:r>
        <w:t>A Bijlage: versiehistorie</w:t>
      </w:r>
      <w:r>
        <w:tab/>
      </w:r>
      <w:r>
        <w:fldChar w:fldCharType="begin"/>
      </w:r>
      <w:r>
        <w:instrText xml:space="preserve"> PAGEREF _Toc152061489 \h </w:instrText>
      </w:r>
      <w:r>
        <w:fldChar w:fldCharType="separate"/>
      </w:r>
      <w:r>
        <w:t>58</w:t>
      </w:r>
      <w:r>
        <w:fldChar w:fldCharType="end"/>
      </w:r>
    </w:p>
    <w:p w14:paraId="3C837991" w14:textId="4164CE3C" w:rsidR="00A542F5" w:rsidRDefault="006430F9" w:rsidP="00A542F5">
      <w:r>
        <w:fldChar w:fldCharType="end"/>
      </w:r>
      <w:bookmarkStart w:id="4" w:name="Inleiding"/>
      <w:bookmarkEnd w:id="3"/>
    </w:p>
    <w:p w14:paraId="3FE27A0C" w14:textId="06D88C1A" w:rsidR="00581658" w:rsidRDefault="0062237C" w:rsidP="00A542F5">
      <w:pPr>
        <w:pStyle w:val="Kop1"/>
      </w:pPr>
      <w:bookmarkStart w:id="5" w:name="_Toc152061406"/>
      <w:r w:rsidRPr="00D7079F">
        <w:lastRenderedPageBreak/>
        <w:t>Inleiding</w:t>
      </w:r>
      <w:bookmarkEnd w:id="5"/>
    </w:p>
    <w:bookmarkEnd w:id="4"/>
    <w:p w14:paraId="7470A289" w14:textId="1CA7D1F6"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ins w:id="6" w:author="Wilko Quak" w:date="2023-10-08T23:08:00Z">
        <w:r w:rsidR="00B513F3">
          <w:t>-</w:t>
        </w:r>
      </w:ins>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legt vast welke objecten aan het DSO kunnen worden aangelevred.</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7" w:name="_Ref36562686"/>
      <w:bookmarkStart w:id="8" w:name="Inleiding_context"/>
      <w:bookmarkStart w:id="9" w:name="_Toc152061407"/>
      <w:r>
        <w:t>Context standaard</w:t>
      </w:r>
      <w:bookmarkEnd w:id="7"/>
      <w:bookmarkEnd w:id="9"/>
    </w:p>
    <w:bookmarkEnd w:id="8"/>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(GIO’s)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r w:rsidR="00F7457C" w:rsidRPr="007B6860">
        <w:rPr>
          <w:rFonts w:ascii="Calibri" w:hAnsi="Calibri" w:cs="Calibri"/>
        </w:rPr>
        <w:t>TPOD’s</w:t>
      </w:r>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TPOD’s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10" w:name="_Ref36562691"/>
      <w:bookmarkStart w:id="11" w:name="_Ref92176502"/>
      <w:bookmarkStart w:id="12" w:name="Inleiding_documentatie"/>
      <w:bookmarkStart w:id="13" w:name="_Toc152061408"/>
      <w:r>
        <w:t>Documentatie</w:t>
      </w:r>
      <w:bookmarkEnd w:id="10"/>
      <w:bookmarkEnd w:id="11"/>
      <w:bookmarkEnd w:id="13"/>
    </w:p>
    <w:bookmarkEnd w:id="12"/>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6B3D28D1"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r w:rsidR="00A41640" w:rsidRPr="00022065">
        <w:t>IMOW.xsd</w:t>
      </w:r>
      <w:r w:rsidR="00D82178" w:rsidRPr="00022065">
        <w:t>’s</w:t>
      </w:r>
      <w:r w:rsidR="006E2609" w:rsidRPr="00022065">
        <w:t>.</w:t>
      </w:r>
      <w:r w:rsidR="00102C39" w:rsidRPr="00022065">
        <w:t xml:space="preserve"> Deze XSD’s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ins w:id="14" w:author="Wilko Quak" w:date="2023-11-13T13:42:00Z">
        <w:r w:rsidR="004A77A2">
          <w:t>-</w:t>
        </w:r>
      </w:ins>
      <w:r w:rsidR="008C6107">
        <w:t>OW.</w:t>
      </w:r>
    </w:p>
    <w:p w14:paraId="1B333556" w14:textId="19F90EE4" w:rsidR="006E2609" w:rsidRPr="000143E4" w:rsidRDefault="006E2609" w:rsidP="00EA253D">
      <w:pPr>
        <w:pStyle w:val="Kop7"/>
      </w:pPr>
      <w:r w:rsidRPr="000143E4">
        <w:t>CIM</w:t>
      </w:r>
      <w:ins w:id="15" w:author="Wilko Quak" w:date="2023-11-13T13:43:00Z">
        <w:r w:rsidR="004A77A2">
          <w:t>-</w:t>
        </w:r>
      </w:ins>
      <w:r w:rsidRPr="000143E4">
        <w:t>OW – plan tot publicatie</w:t>
      </w:r>
    </w:p>
    <w:p w14:paraId="76137BE8" w14:textId="63D59034" w:rsidR="00285655" w:rsidRPr="00022065" w:rsidRDefault="0068783F" w:rsidP="00022065">
      <w:r w:rsidRPr="00022065">
        <w:t>Het conceptueel informatiemodel, hierin staat beschreven welke objecttypen het CIM</w:t>
      </w:r>
      <w:ins w:id="16" w:author="Wilko Quak" w:date="2023-11-13T13:43:00Z">
        <w:r w:rsidR="004A77A2">
          <w:t>-</w:t>
        </w:r>
      </w:ins>
      <w:r w:rsidRPr="00022065">
        <w:t>OW</w:t>
      </w:r>
      <w:r w:rsidR="00755B50" w:rsidRPr="00022065">
        <w:t xml:space="preserve"> </w:t>
      </w:r>
      <w:r w:rsidRPr="00022065">
        <w:t>kent en hoe deze zich tot elkaar verhouden. Het CIM</w:t>
      </w:r>
      <w:ins w:id="17" w:author="Wilko Quak" w:date="2023-11-13T13:43:00Z">
        <w:r w:rsidR="004A77A2">
          <w:t>-</w:t>
        </w:r>
      </w:ins>
      <w:r w:rsidRPr="00022065">
        <w:t xml:space="preserve">OW is het leidende informatiemodel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3764520"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 xml:space="preserve">Toepassingsprofielen voor omgevingsdocumenten (TPOD’s)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r w:rsidRPr="00A364B1">
        <w:t>Waterschapsverordening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10F2F2EF" w:rsidR="00285655" w:rsidDel="00AB542F" w:rsidRDefault="000E7333" w:rsidP="00022065">
      <w:pPr>
        <w:rPr>
          <w:del w:id="18" w:author="Wilko Quak" w:date="2023-11-10T09:02:00Z"/>
        </w:rPr>
      </w:pPr>
      <w:r w:rsidRPr="00022065">
        <w:t>Dit document geeft aan welke waarden er gekozen kunnen worden bij</w:t>
      </w:r>
      <w:r w:rsidR="001160F1" w:rsidRPr="00022065">
        <w:t xml:space="preserve"> </w:t>
      </w:r>
      <w:r w:rsidR="00C66151" w:rsidRPr="00022065">
        <w:t xml:space="preserve">aan de waardelijsten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ins w:id="19" w:author="Wilko Quak" w:date="2023-11-10T09:01:00Z">
        <w:r w:rsidR="00AB542F">
          <w:t>(</w:t>
        </w:r>
      </w:ins>
      <w:ins w:id="20" w:author="Wilko Quak" w:date="2023-11-10T09:02:00Z">
        <w:r w:rsidR="00AB542F" w:rsidRPr="00AB542F">
          <w:t>https://stelselcatalogus.omgevingswet.overheid.nl/waardelijsten</w:t>
        </w:r>
        <w:r w:rsidR="00AB542F">
          <w:t xml:space="preserve">) </w:t>
        </w:r>
      </w:ins>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21" w:name="_Ref40341289"/>
      <w:bookmarkStart w:id="22" w:name="Inleiding_leeswijzer"/>
      <w:r w:rsidR="00990A34">
        <w:t xml:space="preserve">. </w:t>
      </w:r>
      <w:del w:id="23" w:author="Wilko Quak" w:date="2023-11-10T09:02:00Z">
        <w:r w:rsidR="00990A34" w:rsidDel="00AB542F">
          <w:delText xml:space="preserve">De stelselcatalogus is te vinden op: </w:delText>
        </w:r>
        <w:r w:rsidDel="00AB542F">
          <w:fldChar w:fldCharType="begin"/>
        </w:r>
        <w:r w:rsidDel="00AB542F">
          <w:delInstrText>HYPERLINK "https://stelselcatalogus.omgevingswet.overheid.nl/waardelijsten"</w:delInstrText>
        </w:r>
        <w:r w:rsidDel="00AB542F">
          <w:fldChar w:fldCharType="separate"/>
        </w:r>
        <w:r w:rsidR="00990A34" w:rsidRPr="008C38C6" w:rsidDel="00AB542F">
          <w:rPr>
            <w:rStyle w:val="Hyperlink"/>
          </w:rPr>
          <w:delText>https://stelselcatalogus.omgevingswet.overheid.nl/waardelijsten</w:delText>
        </w:r>
        <w:r w:rsidDel="00AB542F">
          <w:rPr>
            <w:rStyle w:val="Hyperlink"/>
          </w:rPr>
          <w:fldChar w:fldCharType="end"/>
        </w:r>
        <w:r w:rsidR="00990A34" w:rsidDel="00AB542F">
          <w:delText xml:space="preserve"> </w:delText>
        </w:r>
      </w:del>
    </w:p>
    <w:p w14:paraId="79C0B4F1" w14:textId="77777777" w:rsidR="00AB542F" w:rsidRPr="00022065" w:rsidRDefault="00AB542F" w:rsidP="00022065">
      <w:pPr>
        <w:rPr>
          <w:ins w:id="24" w:author="Wilko Quak" w:date="2023-11-10T09:02:00Z"/>
        </w:rPr>
      </w:pPr>
    </w:p>
    <w:p w14:paraId="28F55C8C" w14:textId="6DAFDC4E" w:rsidR="00240489" w:rsidRDefault="0062237C" w:rsidP="00AB542F">
      <w:pPr>
        <w:pStyle w:val="Kop2"/>
      </w:pPr>
      <w:bookmarkStart w:id="25" w:name="_Ref92176514"/>
      <w:bookmarkStart w:id="26" w:name="_Toc152061409"/>
      <w:r>
        <w:t>Leeswijzer</w:t>
      </w:r>
      <w:bookmarkEnd w:id="21"/>
      <w:bookmarkEnd w:id="25"/>
      <w:bookmarkEnd w:id="26"/>
    </w:p>
    <w:bookmarkEnd w:id="22"/>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informatiemodel</w:t>
      </w:r>
      <w:r w:rsidR="00CA11DE" w:rsidRPr="00022065">
        <w:t xml:space="preserve"> </w:t>
      </w:r>
      <w:r w:rsidR="00990A34">
        <w:t>en zijn onderdelen</w:t>
      </w:r>
      <w:r w:rsidR="00CA11DE" w:rsidRPr="00022065">
        <w:t>. Verder wordt het informatiemodel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ins w:id="27" w:author="Wilko Quak" w:date="2023-11-13T13:43:00Z">
        <w:r w:rsidR="004A77A2">
          <w:t>-</w:t>
        </w:r>
      </w:ins>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28" w:name="_Ref92176530"/>
      <w:bookmarkStart w:id="29" w:name="IMOW"/>
      <w:bookmarkStart w:id="30" w:name="_Toc152061410"/>
      <w:r>
        <w:lastRenderedPageBreak/>
        <w:t xml:space="preserve">Informatiemodel </w:t>
      </w:r>
      <w:r w:rsidR="008E2B01" w:rsidRPr="00A542F5">
        <w:t>O</w:t>
      </w:r>
      <w:r w:rsidRPr="00A542F5">
        <w:t>mgevingswet</w:t>
      </w:r>
      <w:bookmarkEnd w:id="28"/>
      <w:bookmarkEnd w:id="30"/>
    </w:p>
    <w:bookmarkEnd w:id="29"/>
    <w:p w14:paraId="454AD2BE" w14:textId="24F75345"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del w:id="31" w:author="Wilko Quak" w:date="2023-10-27T13:35:00Z">
        <w:r w:rsidR="00CE6E7B" w:rsidRPr="00022065" w:rsidDel="009C6F69">
          <w:delText>geeft een toelichting over</w:delText>
        </w:r>
      </w:del>
      <w:ins w:id="32" w:author="Wilko Quak" w:date="2023-10-27T13:35:00Z">
        <w:r w:rsidR="009C6F69">
          <w:t>beschrijft de cont</w:t>
        </w:r>
      </w:ins>
      <w:ins w:id="33" w:author="Wilko Quak" w:date="2023-10-27T13:36:00Z">
        <w:r w:rsidR="009C6F69">
          <w:t>ext van</w:t>
        </w:r>
      </w:ins>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del w:id="34" w:author="Wilko Quak" w:date="2023-10-27T13:36:00Z">
        <w:r w:rsidR="00CE6E7B" w:rsidRPr="00022065" w:rsidDel="009C6F69">
          <w:delText xml:space="preserve">gekeken </w:delText>
        </w:r>
      </w:del>
      <w:ins w:id="35" w:author="Wilko Quak" w:date="2023-10-27T13:36:00Z">
        <w:r w:rsidR="009C6F69">
          <w:t>vastgelegd</w:t>
        </w:r>
        <w:r w:rsidR="009C6F69" w:rsidRPr="00022065">
          <w:t xml:space="preserve"> </w:t>
        </w:r>
      </w:ins>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del w:id="36" w:author="Wilko Quak" w:date="2023-10-27T13:36:00Z">
        <w:r w:rsidR="00E210E4" w:rsidRPr="00022065" w:rsidDel="009C6F69">
          <w:delText>toegelicht</w:delText>
        </w:r>
      </w:del>
      <w:ins w:id="37" w:author="Wilko Quak" w:date="2023-10-27T13:36:00Z">
        <w:r w:rsidR="009C6F69">
          <w:t>beschreven</w:t>
        </w:r>
      </w:ins>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38" w:name="_Ref36562704"/>
      <w:bookmarkStart w:id="39" w:name="IMOW_context"/>
      <w:bookmarkStart w:id="40" w:name="_Toc152061411"/>
      <w:r>
        <w:t>Context IMOW</w:t>
      </w:r>
      <w:bookmarkEnd w:id="38"/>
      <w:bookmarkEnd w:id="40"/>
    </w:p>
    <w:bookmarkEnd w:id="39"/>
    <w:p w14:paraId="7E5FC587" w14:textId="624A6B5A" w:rsidR="00CC6A99" w:rsidRDefault="005C484C" w:rsidP="00022065">
      <w:r>
        <w:t xml:space="preserve">De IMOW standaard </w:t>
      </w:r>
      <w:del w:id="41" w:author="Wilko Quak" w:date="2023-10-27T13:36:00Z">
        <w:r w:rsidDel="009C6F69">
          <w:delText xml:space="preserve">beschrijft </w:delText>
        </w:r>
      </w:del>
      <w:ins w:id="42" w:author="Wilko Quak" w:date="2023-10-27T13:36:00Z">
        <w:r w:rsidR="009C6F69">
          <w:t xml:space="preserve">schrijft voor </w:t>
        </w:r>
      </w:ins>
      <w:r>
        <w:t xml:space="preserve">hoe je de tekst van een regeling (zoals beschreven in de STOP standaard) </w:t>
      </w:r>
      <w:del w:id="43" w:author="Wilko Quak" w:date="2023-10-27T13:36:00Z">
        <w:r w:rsidDel="009C6F69">
          <w:delText>kunt annoteren</w:delText>
        </w:r>
      </w:del>
      <w:ins w:id="44" w:author="Wilko Quak" w:date="2023-10-27T13:36:00Z">
        <w:r w:rsidR="009C6F69">
          <w:t>annoteert</w:t>
        </w:r>
      </w:ins>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wId</w:t>
      </w:r>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45" w:name="_Ref36562709"/>
      <w:r w:rsidRPr="00022065">
        <w:br w:type="page"/>
      </w:r>
    </w:p>
    <w:p w14:paraId="0C4480E2" w14:textId="7282B018" w:rsidR="00794742" w:rsidRDefault="00794742" w:rsidP="00D7079F">
      <w:pPr>
        <w:pStyle w:val="Kop2"/>
      </w:pPr>
      <w:bookmarkStart w:id="46" w:name="_Ref80972473"/>
      <w:bookmarkStart w:id="47" w:name="IMOW_vrijetekst"/>
      <w:bookmarkStart w:id="48" w:name="_Toc152061412"/>
      <w:r>
        <w:lastRenderedPageBreak/>
        <w:t>Vrijetekststructuur</w:t>
      </w:r>
      <w:bookmarkEnd w:id="45"/>
      <w:bookmarkEnd w:id="46"/>
      <w:bookmarkEnd w:id="48"/>
    </w:p>
    <w:bookmarkEnd w:id="47"/>
    <w:p w14:paraId="39F0317B" w14:textId="77777777" w:rsidR="00CC5400" w:rsidRDefault="00CC5400" w:rsidP="00022065"/>
    <w:p w14:paraId="03BC5BA0" w14:textId="76BFD83B" w:rsidR="00285655" w:rsidRPr="00022065" w:rsidRDefault="00016C93" w:rsidP="00022065">
      <w:del w:id="49" w:author="Wilko Quak" w:date="2023-10-27T13:38:00Z">
        <w:r w:rsidRPr="00022065" w:rsidDel="009C6F69">
          <w:delText xml:space="preserve">De onderstaande afbeelding geeft aan </w:delText>
        </w:r>
        <w:r w:rsidR="00C5514C" w:rsidRPr="00022065" w:rsidDel="009C6F69">
          <w:delText xml:space="preserve">hoe </w:delText>
        </w:r>
      </w:del>
      <w:ins w:id="50" w:author="Wilko Quak" w:date="2023-10-27T13:38:00Z">
        <w:r w:rsidR="009C6F69">
          <w:fldChar w:fldCharType="begin"/>
        </w:r>
        <w:r w:rsidR="009C6F69">
          <w:instrText xml:space="preserve"> REF _Ref149306326 \r \h </w:instrText>
        </w:r>
      </w:ins>
      <w:r w:rsidR="009C6F69">
        <w:fldChar w:fldCharType="separate"/>
      </w:r>
      <w:ins w:id="51" w:author="Wilko Quak" w:date="2023-10-27T13:38:00Z">
        <w:r w:rsidR="009C6F69">
          <w:t>Figuur 3</w:t>
        </w:r>
        <w:r w:rsidR="009C6F69">
          <w:fldChar w:fldCharType="end"/>
        </w:r>
        <w:r w:rsidR="009C6F69">
          <w:t xml:space="preserve"> bevat </w:t>
        </w:r>
      </w:ins>
      <w:r w:rsidR="00C5514C" w:rsidRPr="00022065">
        <w:t xml:space="preserve">het UML-diagram voor </w:t>
      </w:r>
      <w:ins w:id="52" w:author="Wilko Quak" w:date="2023-10-27T13:38:00Z">
        <w:r w:rsidR="009C6F69">
          <w:t xml:space="preserve">de </w:t>
        </w:r>
      </w:ins>
      <w:r w:rsidR="00C5514C" w:rsidRPr="00022065">
        <w:t>vrijetekststructuur</w:t>
      </w:r>
      <w:del w:id="53" w:author="Wilko Quak" w:date="2023-10-27T13:38:00Z">
        <w:r w:rsidR="00C5514C" w:rsidRPr="00022065" w:rsidDel="009C6F69">
          <w:delText xml:space="preserve"> eruitziet</w:delText>
        </w:r>
      </w:del>
      <w:r w:rsidR="00C5514C" w:rsidRPr="00022065">
        <w: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bookmarkStart w:id="54" w:name="_Ref149306326"/>
      <w:r w:rsidRPr="000143E4">
        <w:t>UML-</w:t>
      </w:r>
      <w:r w:rsidR="00F41165" w:rsidRPr="000143E4">
        <w:t>diagram vrijetekststructuur</w:t>
      </w:r>
      <w:bookmarkEnd w:id="54"/>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55" w:name="_Ref36562716"/>
      <w:bookmarkStart w:id="56" w:name="IMOW_artikel"/>
      <w:bookmarkStart w:id="57" w:name="_Toc152061413"/>
      <w:r w:rsidRPr="000143E4">
        <w:t>Artikelstructuur</w:t>
      </w:r>
      <w:bookmarkEnd w:id="55"/>
      <w:bookmarkEnd w:id="57"/>
    </w:p>
    <w:bookmarkEnd w:id="56"/>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58" w:name="_Ref122436527"/>
      <w:r w:rsidRPr="000143E4">
        <w:t xml:space="preserve">UML-diagram </w:t>
      </w:r>
      <w:r w:rsidR="00AA6762">
        <w:t>a</w:t>
      </w:r>
      <w:r w:rsidRPr="000143E4">
        <w:t>rtikelstructuur</w:t>
      </w:r>
      <w:bookmarkEnd w:id="58"/>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(RegelVoorIedereen,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59" w:name="_Ref124236869"/>
      <w:bookmarkStart w:id="60" w:name="_Toc152061414"/>
      <w:r>
        <w:t>Details IMOW</w:t>
      </w:r>
      <w:bookmarkEnd w:id="59"/>
      <w:bookmarkEnd w:id="60"/>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61" w:name="_Ref124235733"/>
      <w:bookmarkStart w:id="62" w:name="_Toc152061415"/>
      <w:r>
        <w:t>OW-object</w:t>
      </w:r>
      <w:bookmarkEnd w:id="61"/>
      <w:bookmarkEnd w:id="62"/>
    </w:p>
    <w:p w14:paraId="609DE91D" w14:textId="03B952A2" w:rsidR="005B1E85" w:rsidRDefault="005B1E85" w:rsidP="00791D5A">
      <w:r>
        <w:t xml:space="preserve">In de lopende tekst wordt gesproken over OW-object. In de uitwisseling (en dus in het UML) </w:t>
      </w:r>
      <w:r w:rsidR="00816BE2">
        <w:t xml:space="preserve">wordt </w:t>
      </w:r>
      <w:r>
        <w:t>OWobject</w:t>
      </w:r>
      <w:r w:rsidR="00816BE2">
        <w:t xml:space="preserve"> gebruikt</w:t>
      </w:r>
      <w:r>
        <w:t>.</w:t>
      </w:r>
      <w:r w:rsidR="00E202EC">
        <w:t xml:space="preserve"> Instanties van de in dit diagram genoemde klasses (en subklasses)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63" w:name="_Ref113026518"/>
      <w:bookmarkStart w:id="64" w:name="_Toc152061416"/>
      <w:r>
        <w:t>OP</w:t>
      </w:r>
      <w:r w:rsidR="005B1E85">
        <w:t>-</w:t>
      </w:r>
      <w:r>
        <w:t>object</w:t>
      </w:r>
      <w:bookmarkEnd w:id="63"/>
      <w:bookmarkEnd w:id="64"/>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streekse verwijzing bevatten naar een geïdentificeerd onderdeel van de STOP tekst. Deze verwijzing is opgenomen in het wId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In de lopende tekst wordt gesproken over OP-object. In de uitwisseling (en dus in het UML) wordt OPobject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65" w:name="_Ref113026420"/>
      <w:bookmarkStart w:id="66" w:name="_Toc152061417"/>
      <w:r>
        <w:t>Activiteit</w:t>
      </w:r>
      <w:bookmarkEnd w:id="66"/>
    </w:p>
    <w:p w14:paraId="39478B9E" w14:textId="77777777" w:rsidR="00D43A95" w:rsidRDefault="00AF4A82">
      <w:pPr>
        <w:keepNext/>
        <w:rPr>
          <w:ins w:id="67" w:author="Wilko Quak" w:date="2023-11-07T15:04:00Z"/>
        </w:rPr>
        <w:pPrChange w:id="68" w:author="Wilko Quak" w:date="2023-11-07T15:04:00Z">
          <w:pPr/>
        </w:pPrChange>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5">
                      <a:extLst>
                        <a:ext uri="{96DAC541-7B7A-43D3-8B79-37D633B846F1}">
                          <asvg:svgBlip xmlns:asvg="http://schemas.microsoft.com/office/drawing/2016/SVG/main" r:embed="rId26"/>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pPr>
        <w:pStyle w:val="Figuurbijschrift"/>
        <w:pPrChange w:id="69" w:author="Wilko Quak" w:date="2023-11-07T15:05:00Z">
          <w:pPr/>
        </w:pPrChange>
      </w:pPr>
      <w:ins w:id="70" w:author="Wilko Quak" w:date="2023-11-07T15:04:00Z">
        <w:r>
          <w:t>UML</w:t>
        </w:r>
      </w:ins>
      <w:ins w:id="71" w:author="Wilko Quak" w:date="2023-11-07T15:06:00Z">
        <w:r>
          <w:t>-</w:t>
        </w:r>
      </w:ins>
      <w:ins w:id="72" w:author="Wilko Quak" w:date="2023-11-07T15:04:00Z">
        <w:r>
          <w:t>diagram Activiteit</w:t>
        </w:r>
      </w:ins>
    </w:p>
    <w:p w14:paraId="68FA3E75" w14:textId="4E46E670" w:rsidR="0069374F" w:rsidRDefault="00476AC8" w:rsidP="0069374F">
      <w:pPr>
        <w:pStyle w:val="Kop3"/>
      </w:pPr>
      <w:bookmarkStart w:id="73" w:name="_Toc152061418"/>
      <w:r>
        <w:t>Locatie</w:t>
      </w:r>
      <w:bookmarkEnd w:id="65"/>
      <w:bookmarkEnd w:id="73"/>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74" w:name="_Ref113026552"/>
      <w:bookmarkStart w:id="75" w:name="_Toc152061419"/>
      <w:r>
        <w:t>Kaart en Kaar</w:t>
      </w:r>
      <w:r w:rsidR="002455C1">
        <w:t>t</w:t>
      </w:r>
      <w:r>
        <w:t>laag</w:t>
      </w:r>
      <w:bookmarkEnd w:id="74"/>
      <w:bookmarkEnd w:id="75"/>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9">
                      <a:extLst>
                        <a:ext uri="{96DAC541-7B7A-43D3-8B79-37D633B846F1}">
                          <asvg:svgBlip xmlns:asvg="http://schemas.microsoft.com/office/drawing/2016/SVG/main" r:embed="rId30"/>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76" w:name="_Ref113026557"/>
      <w:bookmarkStart w:id="77" w:name="_Toc152061420"/>
      <w:r>
        <w:t>SymbolisatieItem</w:t>
      </w:r>
      <w:bookmarkEnd w:id="76"/>
      <w:bookmarkEnd w:id="77"/>
    </w:p>
    <w:p w14:paraId="0E66A91B" w14:textId="2F59D955" w:rsidR="00CA3F67" w:rsidRPr="00CA3F67" w:rsidRDefault="00CA3F67" w:rsidP="006876D1">
      <w:r>
        <w:t>Met SymbolisatieItem 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1">
                      <a:extLst>
                        <a:ext uri="{96DAC541-7B7A-43D3-8B79-37D633B846F1}">
                          <asvg:svgBlip xmlns:asvg="http://schemas.microsoft.com/office/drawing/2016/SVG/main" r:embed="rId32"/>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UML-diagram SymbolisatieItem</w:t>
      </w:r>
    </w:p>
    <w:p w14:paraId="4BEB9F19" w14:textId="77777777" w:rsidR="00C40C0F" w:rsidRDefault="00D63423" w:rsidP="00D7079F">
      <w:pPr>
        <w:pStyle w:val="Kop2"/>
      </w:pPr>
      <w:bookmarkStart w:id="78" w:name="_Ref124236892"/>
      <w:bookmarkStart w:id="79" w:name="_Toc152061421"/>
      <w:r>
        <w:t>Verhouding OP en OW</w:t>
      </w:r>
      <w:bookmarkEnd w:id="78"/>
      <w:bookmarkEnd w:id="79"/>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80" w:name="IMOW_OPenOW_vrijetekstOP"/>
    </w:p>
    <w:p w14:paraId="5C36F869" w14:textId="2B3954A1" w:rsidR="00CA054E" w:rsidRDefault="00CA054E" w:rsidP="00D7079F">
      <w:pPr>
        <w:pStyle w:val="Kop3"/>
      </w:pPr>
      <w:bookmarkStart w:id="81" w:name="_Toc152061422"/>
      <w:r>
        <w:t>Vrijetekststructuur in OP</w:t>
      </w:r>
      <w:bookmarkEnd w:id="81"/>
    </w:p>
    <w:bookmarkEnd w:id="80"/>
    <w:p w14:paraId="7D275DBA" w14:textId="5BA306C4" w:rsidR="00285655" w:rsidRPr="00022065" w:rsidRDefault="004C5AB8" w:rsidP="00022065">
      <w:ins w:id="82" w:author="Wilko Quak" w:date="2023-10-27T10:02:00Z">
        <w:r>
          <w:t xml:space="preserve">Vrijetekststructuur in </w:t>
        </w:r>
      </w:ins>
      <w:r w:rsidR="0062269D" w:rsidRPr="00022065">
        <w:t xml:space="preserve">OP bouwt </w:t>
      </w:r>
      <w:del w:id="83" w:author="Wilko Quak" w:date="2023-10-27T10:03:00Z">
        <w:r w:rsidR="0062269D" w:rsidRPr="00022065" w:rsidDel="004C5AB8">
          <w:delText>vrijetekststructuur op door te duiden dat het mogelijk is om</w:delText>
        </w:r>
      </w:del>
      <w:ins w:id="84" w:author="Wilko Quak" w:date="2023-10-27T10:03:00Z">
        <w:r>
          <w:t>gebruikt</w:t>
        </w:r>
      </w:ins>
      <w:r w:rsidR="0062269D" w:rsidRPr="00022065">
        <w:t xml:space="preserve"> twee elementtypen</w:t>
      </w:r>
      <w:del w:id="85" w:author="Wilko Quak" w:date="2023-10-27T10:03:00Z">
        <w:r w:rsidR="0062269D" w:rsidRPr="00022065" w:rsidDel="004C5AB8">
          <w:delText xml:space="preserve"> te gebruiken bij vrijetekst</w:delText>
        </w:r>
      </w:del>
      <w:r w:rsidR="0062269D" w:rsidRPr="00022065">
        <w:t xml:space="preserve">,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del w:id="86" w:author="Wilko Quak" w:date="2023-10-27T10:03:00Z">
        <w:r w:rsidR="00025B2F" w:rsidRPr="00022065" w:rsidDel="004C5AB8">
          <w:delText xml:space="preserve">Dit betekent dat </w:delText>
        </w:r>
      </w:del>
      <w:ins w:id="87" w:author="Wilko Quak" w:date="2023-10-27T10:03:00Z">
        <w:r>
          <w:t xml:space="preserve">De </w:t>
        </w:r>
      </w:ins>
      <w:r w:rsidR="00025B2F" w:rsidRPr="00022065">
        <w:t xml:space="preserve">Divisie </w:t>
      </w:r>
      <w:ins w:id="88" w:author="Wilko Quak" w:date="2023-10-27T10:04:00Z">
        <w:r>
          <w:t xml:space="preserve">wordt </w:t>
        </w:r>
      </w:ins>
      <w:r w:rsidR="00025B2F" w:rsidRPr="00022065">
        <w:t xml:space="preserve">gebruikt </w:t>
      </w:r>
      <w:del w:id="89" w:author="Wilko Quak" w:date="2023-10-27T10:03:00Z">
        <w:r w:rsidR="00025B2F" w:rsidRPr="00022065" w:rsidDel="004C5AB8">
          <w:delText xml:space="preserve">wordt </w:delText>
        </w:r>
      </w:del>
      <w:r w:rsidR="00025B2F" w:rsidRPr="00022065">
        <w:t xml:space="preserve">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ins w:id="90" w:author="Wilko Quak" w:date="2023-10-27T10:04:00Z">
        <w:r w:rsidR="004C5AB8">
          <w:t>wId (</w:t>
        </w:r>
      </w:ins>
      <w:r w:rsidRPr="00022065">
        <w:t>identificatie</w:t>
      </w:r>
      <w:ins w:id="91" w:author="Wilko Quak" w:date="2023-10-27T10:04:00Z">
        <w:r w:rsidR="004C5AB8">
          <w:t>)</w:t>
        </w:r>
      </w:ins>
      <w:r w:rsidRPr="00022065">
        <w:t xml:space="preserve"> </w:t>
      </w:r>
      <w:r w:rsidR="000E7777">
        <w:t>in</w:t>
      </w:r>
      <w:r w:rsidRPr="00022065">
        <w:t xml:space="preserve"> OP ofwel de wId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r w:rsidR="000E7777">
        <w:t>wId</w:t>
      </w:r>
      <w:r w:rsidR="000E1B8B" w:rsidRPr="00022065">
        <w:t xml:space="preserve"> van de regeling. Zo zorgt het OW dat er op het diepste inhoudelijke niveau een verwijzing is naar het OP-deel.</w:t>
      </w:r>
    </w:p>
    <w:p w14:paraId="60068255" w14:textId="54B1F984" w:rsidR="00BF61FE" w:rsidRDefault="00BF61FE" w:rsidP="00D7079F">
      <w:pPr>
        <w:pStyle w:val="Kop3"/>
      </w:pPr>
      <w:bookmarkStart w:id="92" w:name="IMOW_OPenOW_artikelOP"/>
      <w:bookmarkStart w:id="93" w:name="_Toc152061423"/>
      <w:r>
        <w:t>Artikelsgewijze structuur in OP</w:t>
      </w:r>
      <w:bookmarkEnd w:id="93"/>
    </w:p>
    <w:bookmarkEnd w:id="92"/>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meerdere Artikelen, een Paragraaf kan op zijn beurt weer meerdere Artikelen of Subparagra</w:t>
      </w:r>
      <w:r w:rsidR="00CC7DE5" w:rsidRPr="00022065">
        <w:t>f</w:t>
      </w:r>
      <w:r w:rsidR="00C9256F" w:rsidRPr="00022065">
        <w:t xml:space="preserve">en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wId van het artikel </w:t>
      </w:r>
      <w:r w:rsidR="004F6815" w:rsidRPr="00022065">
        <w:t xml:space="preserve">en naar de identificatie van </w:t>
      </w:r>
      <w:r w:rsidR="004F6815" w:rsidRPr="00022065">
        <w:lastRenderedPageBreak/>
        <w:t>de regeling vanuit OP</w:t>
      </w:r>
      <w:r w:rsidR="00087EC5" w:rsidRPr="00022065">
        <w:t xml:space="preserve">, de </w:t>
      </w:r>
      <w:r w:rsidR="00101ADE" w:rsidRPr="00022065">
        <w:t>W</w:t>
      </w:r>
      <w:r w:rsidR="00A82B15" w:rsidRPr="00022065">
        <w:t>ork</w:t>
      </w:r>
      <w:r w:rsidR="00101ADE" w:rsidRPr="00022065">
        <w:t>ID</w:t>
      </w:r>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OP-deel.</w:t>
      </w:r>
    </w:p>
    <w:p w14:paraId="7AEB1600" w14:textId="34B6E826" w:rsidR="00E41A48" w:rsidRDefault="000E1B8B" w:rsidP="00D7079F">
      <w:pPr>
        <w:pStyle w:val="Kop3"/>
      </w:pPr>
      <w:bookmarkStart w:id="94" w:name="IMOW_OPenOW_GIOOP"/>
      <w:bookmarkStart w:id="95" w:name="_Toc152061424"/>
      <w:r>
        <w:t>Geometrie in OP</w:t>
      </w:r>
      <w:bookmarkEnd w:id="95"/>
    </w:p>
    <w:bookmarkEnd w:id="94"/>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GIO’s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GIO’s en OW via Locaties).</w:t>
      </w:r>
      <w:bookmarkStart w:id="96" w:name="Techn"/>
    </w:p>
    <w:p w14:paraId="3F5FA62D" w14:textId="09B433E6" w:rsidR="00A62B89" w:rsidRDefault="00A62B89" w:rsidP="00D7079F">
      <w:pPr>
        <w:pStyle w:val="Kop1"/>
      </w:pPr>
      <w:bookmarkStart w:id="97" w:name="_Ref92176541"/>
      <w:bookmarkStart w:id="98" w:name="_Toc152061425"/>
      <w:r>
        <w:lastRenderedPageBreak/>
        <w:t xml:space="preserve">Technische implementatie </w:t>
      </w:r>
      <w:r w:rsidR="00D664A4">
        <w:t>IMOW</w:t>
      </w:r>
      <w:bookmarkEnd w:id="97"/>
      <w:bookmarkEnd w:id="98"/>
    </w:p>
    <w:bookmarkEnd w:id="96"/>
    <w:p w14:paraId="08DDE8C8" w14:textId="1FF5614B" w:rsidR="00285655" w:rsidRPr="00022065" w:rsidRDefault="00803F59" w:rsidP="00022065">
      <w:r w:rsidRPr="00022065">
        <w:t xml:space="preserve">Dit hoofdstuk </w:t>
      </w:r>
      <w:r w:rsidR="00B71F4E">
        <w:t>schrijft</w:t>
      </w:r>
      <w:r w:rsidRPr="00022065">
        <w:t xml:space="preserve"> </w:t>
      </w:r>
      <w:del w:id="99" w:author="Wilko Quak" w:date="2023-11-01T23:38:00Z">
        <w:r w:rsidRPr="00022065" w:rsidDel="00000F57">
          <w:delText xml:space="preserve">hoe </w:delText>
        </w:r>
      </w:del>
      <w:ins w:id="100" w:author="Wilko Quak" w:date="2023-11-01T23:38:00Z">
        <w:r w:rsidR="00000F57">
          <w:t>de technische invulling van</w:t>
        </w:r>
        <w:r w:rsidR="00000F57" w:rsidRPr="00022065">
          <w:t xml:space="preserve"> </w:t>
        </w:r>
      </w:ins>
      <w:r w:rsidRPr="00022065">
        <w:t xml:space="preserve">het </w:t>
      </w:r>
      <w:r w:rsidR="00CA7437" w:rsidRPr="00022065">
        <w:t xml:space="preserve">IMOW </w:t>
      </w:r>
      <w:r w:rsidR="00F213AA" w:rsidRPr="00022065">
        <w:t xml:space="preserve">technisch </w:t>
      </w:r>
      <w:ins w:id="101" w:author="Wilko Quak" w:date="2023-11-01T23:38:00Z">
        <w:r w:rsidR="00000F57">
          <w:t>voor</w:t>
        </w:r>
      </w:ins>
      <w:del w:id="102" w:author="Wilko Quak" w:date="2023-11-01T23:38:00Z">
        <w:r w:rsidR="00CA7437" w:rsidRPr="00022065" w:rsidDel="00000F57">
          <w:delText>ingevuld dient te worden</w:delText>
        </w:r>
      </w:del>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103" w:name="_Ref61449143"/>
      <w:bookmarkStart w:id="104" w:name="Techn_OW"/>
    </w:p>
    <w:p w14:paraId="55D70865" w14:textId="4E6E48B3" w:rsidR="00285655" w:rsidRDefault="00E9641B" w:rsidP="00D7079F">
      <w:pPr>
        <w:pStyle w:val="Kop2"/>
      </w:pPr>
      <w:bookmarkStart w:id="105" w:name="_Ref92176199"/>
      <w:bookmarkStart w:id="106" w:name="_Ref92176652"/>
      <w:bookmarkStart w:id="107" w:name="_Ref92189831"/>
      <w:bookmarkStart w:id="108" w:name="_Toc152061426"/>
      <w:r w:rsidRPr="00047C0D">
        <w:t>OW</w:t>
      </w:r>
      <w:r>
        <w:t>-</w:t>
      </w:r>
      <w:r w:rsidRPr="00047C0D">
        <w:t>bestanden</w:t>
      </w:r>
      <w:bookmarkEnd w:id="103"/>
      <w:bookmarkEnd w:id="104"/>
      <w:bookmarkEnd w:id="105"/>
      <w:bookmarkEnd w:id="106"/>
      <w:bookmarkEnd w:id="107"/>
      <w:bookmarkEnd w:id="108"/>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of in het geval van een Ambtsgebied een verwijzing naar de bestuurlijkeGrenzen-voorziening</w:t>
      </w:r>
      <w:r w:rsidRPr="00A364B1">
        <w:t>)</w:t>
      </w:r>
    </w:p>
    <w:p w14:paraId="1F7B65E8" w14:textId="77777777" w:rsidR="00E9641B" w:rsidRPr="000143E4" w:rsidRDefault="00E9641B" w:rsidP="00D7079F">
      <w:pPr>
        <w:pStyle w:val="Kop3"/>
        <w:rPr>
          <w:lang w:val="en-US"/>
        </w:rPr>
      </w:pPr>
      <w:bookmarkStart w:id="109" w:name="Techn_OW_manifest"/>
      <w:bookmarkStart w:id="110" w:name="_Toc152061427"/>
      <w:r w:rsidRPr="000143E4">
        <w:rPr>
          <w:lang w:val="en-US"/>
        </w:rPr>
        <w:t>OW-manifest</w:t>
      </w:r>
      <w:bookmarkEnd w:id="110"/>
    </w:p>
    <w:bookmarkEnd w:id="109"/>
    <w:p w14:paraId="0DAF8A46" w14:textId="78FD0163" w:rsidR="00FD2093" w:rsidRPr="00022065" w:rsidRDefault="00E9641B" w:rsidP="00022065">
      <w:r w:rsidRPr="00022065">
        <w:t xml:space="preserve">De OW bestanden zijn opgesomd in het </w:t>
      </w:r>
      <w:del w:id="111" w:author="Wilko Quak" w:date="2023-11-01T23:39:00Z">
        <w:r w:rsidRPr="00022065" w:rsidDel="00000F57">
          <w:delText xml:space="preserve">ow </w:delText>
        </w:r>
      </w:del>
      <w:ins w:id="112" w:author="Wilko Quak" w:date="2023-11-01T23:39:00Z">
        <w:r w:rsidR="00000F57">
          <w:t>OW</w:t>
        </w:r>
      </w:ins>
      <w:del w:id="113" w:author="Wilko Quak" w:date="2023-11-01T23:39:00Z">
        <w:r w:rsidRPr="00022065" w:rsidDel="00000F57">
          <w:delText xml:space="preserve">specifieke </w:delText>
        </w:r>
      </w:del>
      <w:r w:rsidRPr="00022065">
        <w:t xml:space="preserve">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114" w:name="Techn_OW_Regeltekst"/>
    </w:p>
    <w:p w14:paraId="4BFC4412" w14:textId="06ABF841" w:rsidR="00A239E5" w:rsidRDefault="00A239E5" w:rsidP="00D7079F">
      <w:pPr>
        <w:pStyle w:val="Kop3"/>
        <w:rPr>
          <w:rFonts w:eastAsia="Times New Roman"/>
        </w:rPr>
      </w:pPr>
      <w:bookmarkStart w:id="115" w:name="_Toc152061428"/>
      <w:r>
        <w:rPr>
          <w:rFonts w:eastAsia="Times New Roman"/>
        </w:rPr>
        <w:t>Regeltekst</w:t>
      </w:r>
      <w:bookmarkEnd w:id="115"/>
    </w:p>
    <w:bookmarkEnd w:id="114"/>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verwijzen naar het IMOP, dit zijn wId en wIdRegeling.</w:t>
      </w:r>
    </w:p>
    <w:p w14:paraId="7600AE53" w14:textId="34678853" w:rsidR="00A94FD9" w:rsidRPr="00022065" w:rsidRDefault="00A94FD9" w:rsidP="00022065">
      <w:r w:rsidRPr="00022065">
        <w:t>wId verwijst naar het ID van het artikel of lid uit IMOP.</w:t>
      </w:r>
    </w:p>
    <w:p w14:paraId="02E5B66B" w14:textId="7027989E" w:rsidR="00A94FD9" w:rsidRPr="00022065" w:rsidRDefault="00A94FD9" w:rsidP="00022065">
      <w:r w:rsidRPr="00022065">
        <w:t>wIdRegeling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w:t>
      </w:r>
      <w:r w:rsidR="0004422C" w:rsidRPr="00022065">
        <w:lastRenderedPageBreak/>
        <w:t xml:space="preserve">of lid. </w:t>
      </w:r>
      <w:r w:rsidR="00C37FD1" w:rsidRPr="00022065">
        <w:t xml:space="preserve">Juridische Regel is een abstract objecttype dat drie subtypen heeft, namelijk: </w:t>
      </w:r>
      <w:r w:rsidR="00B92CBB" w:rsidRPr="00022065">
        <w:t xml:space="preserve">RegelVoorIedereen,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145E7F4" w:rsidR="00E9641B" w:rsidRPr="00022065" w:rsidRDefault="00E9641B" w:rsidP="00022065">
      <w:r w:rsidRPr="00022065">
        <w:t>De Juridische regel</w:t>
      </w:r>
      <w:r w:rsidR="00461F1A" w:rsidRPr="00022065">
        <w:t>s</w:t>
      </w:r>
      <w:r w:rsidRPr="00022065">
        <w:t xml:space="preserve"> </w:t>
      </w:r>
      <w:r w:rsidR="00461F1A" w:rsidRPr="00022065">
        <w:t xml:space="preserve">hebben </w:t>
      </w:r>
      <w:del w:id="116" w:author="Wilko Quak" w:date="2023-11-01T23:40:00Z">
        <w:r w:rsidR="00DA26C7" w:rsidRPr="00022065" w:rsidDel="00000F57">
          <w:delText xml:space="preserve">sinds </w:delText>
        </w:r>
        <w:r w:rsidR="003F6A8A" w:rsidRPr="00022065" w:rsidDel="00000F57">
          <w:delText xml:space="preserve">versie </w:delText>
        </w:r>
        <w:r w:rsidR="00DA26C7" w:rsidRPr="00022065" w:rsidDel="00000F57">
          <w:delText xml:space="preserve">1.0 </w:delText>
        </w:r>
      </w:del>
      <w:r w:rsidR="00DA26C7" w:rsidRPr="00022065">
        <w:t xml:space="preserve">een </w:t>
      </w:r>
      <w:r w:rsidRPr="00022065">
        <w:t>identificatie</w:t>
      </w:r>
      <w:r w:rsidR="00461F1A" w:rsidRPr="00022065">
        <w:t>,</w:t>
      </w:r>
      <w:del w:id="117" w:author="Wilko Quak" w:date="2023-11-01T23:40:00Z">
        <w:r w:rsidR="00DA26C7" w:rsidRPr="00022065" w:rsidDel="00000F57">
          <w:delText xml:space="preserve"> dit is toegevoegd om te zorgen dat deze te muteren zijn</w:delText>
        </w:r>
      </w:del>
      <w:r w:rsidR="00DA26C7" w:rsidRPr="00022065">
        <w:t xml:space="preserve">. Tevens hebben </w:t>
      </w:r>
      <w:r w:rsidR="00461F1A" w:rsidRPr="00022065">
        <w:t xml:space="preserve">ze een attribuut genaamd: </w:t>
      </w:r>
      <w:r w:rsidRPr="00022065">
        <w:t>‘artikelOfLid’,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r w:rsidRPr="00022065">
        <w:t>Regeltekst.identificatie.</w:t>
      </w:r>
    </w:p>
    <w:p w14:paraId="71E5E88A" w14:textId="77777777" w:rsidR="00E9641B" w:rsidRPr="00022065" w:rsidRDefault="00E9641B" w:rsidP="00022065"/>
    <w:p w14:paraId="397052CA" w14:textId="0538E5DF"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De XSD’s kennen hiervoor een Ref element, zoals ActiviteitenRef. Vul hierin de identificatie in van het gerelateerde object</w:t>
      </w:r>
      <w:del w:id="118" w:author="Wilko Quak" w:date="2023-11-01T23:41:00Z">
        <w:r w:rsidRPr="00022065" w:rsidDel="00000F57">
          <w:delText>type</w:delText>
        </w:r>
      </w:del>
      <w:r w:rsidRPr="00022065">
        <w:t xml:space="preserve">, oftewel de </w:t>
      </w:r>
      <w:r w:rsidR="00B4315E" w:rsidRPr="00022065">
        <w:t>waarde</w:t>
      </w:r>
      <w:r w:rsidRPr="00022065">
        <w:t xml:space="preserve"> die staat in het element identificatie </w:t>
      </w:r>
      <w:del w:id="119" w:author="Wilko Quak" w:date="2023-11-01T23:41:00Z">
        <w:r w:rsidRPr="00022065" w:rsidDel="00000F57">
          <w:delText>van het desbetreffende object.</w:delText>
        </w:r>
      </w:del>
      <w:ins w:id="120" w:author="Wilko Quak" w:date="2023-11-01T23:41:00Z">
        <w:r w:rsidR="00000F57">
          <w:t>.</w:t>
        </w:r>
      </w:ins>
    </w:p>
    <w:p w14:paraId="5B3E89C3" w14:textId="0937D8F5" w:rsidR="00113D73" w:rsidRDefault="00113D73" w:rsidP="00D7079F">
      <w:pPr>
        <w:pStyle w:val="Kop3"/>
        <w:rPr>
          <w:rFonts w:eastAsia="Times New Roman"/>
        </w:rPr>
      </w:pPr>
      <w:bookmarkStart w:id="121" w:name="Techn_OW_annotaties"/>
      <w:bookmarkStart w:id="122" w:name="_Toc152061429"/>
      <w:r w:rsidRPr="000524BE">
        <w:t>OW-specifieke annotaties</w:t>
      </w:r>
      <w:bookmarkEnd w:id="122"/>
    </w:p>
    <w:bookmarkEnd w:id="12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Zo heeft een Activiteit een relatie naar een Locatie. De XSD’s kennen hiervoor een Ref</w:t>
      </w:r>
      <w:r w:rsidR="007E0F2E" w:rsidRPr="00022065">
        <w:t>erentie-</w:t>
      </w:r>
      <w:r w:rsidRPr="00022065">
        <w:t xml:space="preserve">element, zoals LocatieRef.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123" w:name="_Ref49518173"/>
      <w:bookmarkStart w:id="124" w:name="_Ref49518209"/>
      <w:bookmarkStart w:id="125" w:name="_Ref52186390"/>
      <w:bookmarkStart w:id="126" w:name="Techn_OW_GML"/>
      <w:bookmarkStart w:id="127" w:name="_Toc152061430"/>
      <w:r>
        <w:t>GML-bestanden</w:t>
      </w:r>
      <w:bookmarkEnd w:id="123"/>
      <w:bookmarkEnd w:id="124"/>
      <w:bookmarkEnd w:id="125"/>
      <w:bookmarkEnd w:id="127"/>
    </w:p>
    <w:p w14:paraId="0B4F913B" w14:textId="651EA20B" w:rsidR="0011778D" w:rsidRDefault="0011778D" w:rsidP="00022065">
      <w:bookmarkStart w:id="128" w:name="_Ref36562789"/>
      <w:bookmarkEnd w:id="12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3"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4"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lastRenderedPageBreak/>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srsName in te vullen op het hoogste niveau van een geometrie. Dat betekent dat van een samengestelde geometrie, een multi-geometrie, alleen op het niveau van de samenstelling de srsName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srsName="urn:ogc:def:crs:EPSG::28992"</w:t>
      </w:r>
    </w:p>
    <w:p w14:paraId="5C6E90A9" w14:textId="77777777" w:rsidR="0011778D" w:rsidRPr="003F6A8A" w:rsidRDefault="0011778D" w:rsidP="009572A3">
      <w:pPr>
        <w:pStyle w:val="Opsommingtekens1"/>
        <w:rPr>
          <w:lang w:val="en-US"/>
        </w:rPr>
      </w:pPr>
      <w:r w:rsidRPr="003F6A8A">
        <w:rPr>
          <w:lang w:val="en-US"/>
        </w:rPr>
        <w:t>ETRS89 (2D): srsName="urn:ogc:def:crs:EPSG::4258"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De beschrijving van de respectievelijke EPSG codes zijn te vinden onder de url's met het format: "http://www.opengis.net/def/crs/EPSG/0/""epsgcode".</w:t>
      </w:r>
      <w:r w:rsidR="009460F0">
        <w:t xml:space="preserve"> Bijvoorbeeld voor EPSG 28992 is dat: </w:t>
      </w:r>
      <w:hyperlink r:id="rId35"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r w:rsidRPr="006876D1">
        <w:rPr>
          <w:b/>
          <w:bCs/>
        </w:rPr>
        <w:t>gml:id:</w:t>
      </w:r>
      <w:r w:rsidRPr="00022065">
        <w:t> Voor implementatie in GML zijn er aanvullende specificaties als het gaat om het invullen van een gml:id attribuut. Dit gml:id attribuut heeft geen informatiewaarde maar is nodig om interne en externe referenties te realiseren voor gebruik binnen het gml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Indien de optionele gml:id wordt toegepast dient deze globaal uniek te zijn en mag de waarde conform de gml specificaties alleen met een letter of een underscore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ins w:id="129" w:author="Wilko Quak" w:date="2023-11-10T14:06:00Z">
        <w:r w:rsidR="00C40167">
          <w:t xml:space="preserve"> </w:t>
        </w:r>
      </w:ins>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130" w:name="_Ref80972474"/>
      <w:bookmarkStart w:id="131" w:name="Techn_aanlever"/>
      <w:bookmarkStart w:id="132" w:name="_Toc152061431"/>
      <w:r>
        <w:t xml:space="preserve">Eisen </w:t>
      </w:r>
      <w:r w:rsidR="00F07782">
        <w:t>bij aanleveren</w:t>
      </w:r>
      <w:bookmarkEnd w:id="128"/>
      <w:bookmarkEnd w:id="130"/>
      <w:bookmarkEnd w:id="132"/>
    </w:p>
    <w:bookmarkEnd w:id="131"/>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wordt toegelicht hoe de XSD’s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waardelijsten beschreven</w:t>
      </w:r>
      <w:r w:rsidR="00880766">
        <w:t>.</w:t>
      </w:r>
      <w:ins w:id="133" w:author="Wilko Quak" w:date="2023-11-10T14:13:00Z">
        <w:r w:rsidR="00C40167">
          <w:t xml:space="preserve"> In</w:t>
        </w:r>
      </w:ins>
      <w:ins w:id="134" w:author="Wilko Quak" w:date="2023-11-10T14:12:00Z">
        <w:r w:rsidR="00C40167">
          <w:t xml:space="preserve"> </w:t>
        </w:r>
      </w:ins>
      <w:ins w:id="135" w:author="Wilko Quak" w:date="2023-11-10T14:13:00Z">
        <w:r w:rsidR="00C40167">
          <w:fldChar w:fldCharType="begin"/>
        </w:r>
        <w:r w:rsidR="00C40167">
          <w:instrText xml:space="preserve"> REF _Ref150518000 \r \h </w:instrText>
        </w:r>
      </w:ins>
      <w:r w:rsidR="00C40167">
        <w:fldChar w:fldCharType="separate"/>
      </w:r>
      <w:ins w:id="136" w:author="Wilko Quak" w:date="2023-11-10T14:13:00Z">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ins>
      <w:r w:rsidR="00C40167">
        <w:fldChar w:fldCharType="separate"/>
      </w:r>
      <w:ins w:id="137" w:author="Wilko Quak" w:date="2023-11-10T14:13:00Z">
        <w:r w:rsidR="00C40167">
          <w:t>3.2.7</w:t>
        </w:r>
        <w:r w:rsidR="00C40167">
          <w:fldChar w:fldCharType="end"/>
        </w:r>
        <w:r w:rsidR="00C40167">
          <w:t xml:space="preserve"> stelt eisen aan het </w:t>
        </w:r>
        <w:r w:rsidR="00C40167">
          <w:lastRenderedPageBreak/>
          <w:t xml:space="preserve">verwijzen </w:t>
        </w:r>
      </w:ins>
      <w:ins w:id="138" w:author="Wilko Quak" w:date="2023-11-10T14:14:00Z">
        <w:r w:rsidR="00C40167">
          <w:t xml:space="preserve">tussen verschillende OW-objecten. </w:t>
        </w:r>
      </w:ins>
      <w:ins w:id="139" w:author="Wilko Quak" w:date="2023-11-10T14:45:00Z">
        <w:r w:rsidR="00A63F06">
          <w:t xml:space="preserve">Paragraaf </w:t>
        </w:r>
        <w:r w:rsidR="00A63F06">
          <w:fldChar w:fldCharType="begin"/>
        </w:r>
        <w:r w:rsidR="00A63F06">
          <w:instrText xml:space="preserve"> REF _Ref150519876 \r \h </w:instrText>
        </w:r>
      </w:ins>
      <w:r w:rsidR="00A63F06">
        <w:fldChar w:fldCharType="separate"/>
      </w:r>
      <w:ins w:id="140" w:author="Wilko Quak" w:date="2023-11-10T14:45:00Z">
        <w:r w:rsidR="00A63F06">
          <w:t>3.2.8</w:t>
        </w:r>
        <w:r w:rsidR="00A63F06">
          <w:fldChar w:fldCharType="end"/>
        </w:r>
        <w:r w:rsidR="00A63F06">
          <w:t xml:space="preserve"> legt vast hoe de functionele structuur wor</w:t>
        </w:r>
      </w:ins>
      <w:ins w:id="141" w:author="Wilko Quak" w:date="2023-11-10T14:46:00Z">
        <w:r w:rsidR="00A63F06">
          <w:t xml:space="preserve">dt behouden. </w:t>
        </w:r>
      </w:ins>
      <w:ins w:id="142" w:author="Wilko Quak" w:date="2023-11-10T14:14:00Z">
        <w:r w:rsidR="00C40167">
          <w:t xml:space="preserve">Paragraaf </w:t>
        </w:r>
        <w:r w:rsidR="00C40167">
          <w:fldChar w:fldCharType="begin"/>
        </w:r>
        <w:r w:rsidR="00C40167">
          <w:instrText xml:space="preserve"> REF _Ref150515612 \r \h </w:instrText>
        </w:r>
      </w:ins>
      <w:r w:rsidR="00C40167">
        <w:fldChar w:fldCharType="separate"/>
      </w:r>
      <w:ins w:id="143" w:author="Wilko Quak" w:date="2023-11-10T14:14:00Z">
        <w:r w:rsidR="00C40167">
          <w:t>3.2.8</w:t>
        </w:r>
        <w:r w:rsidR="00C40167">
          <w:fldChar w:fldCharType="end"/>
        </w:r>
        <w:r w:rsidR="00C40167">
          <w:t xml:space="preserve"> stelt extra regels voor documenten van het type tijdelijk regelingdeel.</w:t>
        </w:r>
      </w:ins>
    </w:p>
    <w:p w14:paraId="5E94A976" w14:textId="666EC038" w:rsidR="001505FD" w:rsidRPr="00047C0D" w:rsidRDefault="00471725" w:rsidP="00D7079F">
      <w:pPr>
        <w:pStyle w:val="Kop3"/>
      </w:pPr>
      <w:bookmarkStart w:id="144" w:name="_Ref31714815"/>
      <w:bookmarkStart w:id="145" w:name="_Ref31714824"/>
      <w:bookmarkStart w:id="146" w:name="_Ref37400187"/>
      <w:bookmarkStart w:id="147" w:name="_Ref75176935"/>
      <w:bookmarkStart w:id="148" w:name="Techn_aanlever_identificaties"/>
      <w:bookmarkStart w:id="149" w:name="_Toc152061432"/>
      <w:r>
        <w:t>I</w:t>
      </w:r>
      <w:r w:rsidR="001505FD" w:rsidRPr="00047C0D">
        <w:t>dentificatie</w:t>
      </w:r>
      <w:r>
        <w:t xml:space="preserve"> van </w:t>
      </w:r>
      <w:r w:rsidR="00FA707F">
        <w:t>OW-object</w:t>
      </w:r>
      <w:r>
        <w:t>en</w:t>
      </w:r>
      <w:bookmarkEnd w:id="144"/>
      <w:bookmarkEnd w:id="145"/>
      <w:bookmarkEnd w:id="146"/>
      <w:bookmarkEnd w:id="147"/>
      <w:bookmarkEnd w:id="149"/>
    </w:p>
    <w:bookmarkEnd w:id="148"/>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Onderdeel van reg. exp.</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r w:rsidRPr="00022065">
              <w:t>nl.imow</w:t>
            </w:r>
            <w:r w:rsidR="00471725" w:rsidRPr="00022065">
              <w:t>-</w:t>
            </w:r>
          </w:p>
        </w:tc>
        <w:tc>
          <w:tcPr>
            <w:tcW w:w="5381" w:type="dxa"/>
          </w:tcPr>
          <w:p w14:paraId="1E138693" w14:textId="144B18F9" w:rsidR="001913F6" w:rsidRPr="00022065" w:rsidRDefault="00C16366" w:rsidP="00022065">
            <w:r w:rsidRPr="00022065">
              <w:t>Alle gegevens die worden aangeleverd vanuit het IMOW dienen te starten met nl.imow</w:t>
            </w:r>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(gm|pv|ws|mn</w:t>
            </w:r>
            <w:r w:rsidR="009977E4" w:rsidRPr="00022065">
              <w:t>|mnre</w:t>
            </w:r>
            <w:r w:rsidRPr="00022065">
              <w:t>)</w:t>
            </w:r>
          </w:p>
        </w:tc>
        <w:tc>
          <w:tcPr>
            <w:tcW w:w="5381" w:type="dxa"/>
          </w:tcPr>
          <w:p w14:paraId="71DBC2BD" w14:textId="54D8E827" w:rsidR="001505FD" w:rsidRPr="00022065" w:rsidRDefault="001505FD" w:rsidP="00022065">
            <w:r w:rsidRPr="00022065">
              <w:t>keuze voor een code voor de bestuurslaag</w:t>
            </w:r>
            <w:del w:id="150" w:author="Wilko Quak" w:date="2023-11-13T12:27:00Z">
              <w:r w:rsidR="00EF7165" w:rsidRPr="00022065" w:rsidDel="00101532">
                <w:delText>*</w:delText>
              </w:r>
            </w:del>
            <w:r w:rsidRPr="00022065">
              <w:t xml:space="preserve"> van de bronhouder: gm voor gemeente, pv voor provincie, ws voor waterschap of mn</w:t>
            </w:r>
            <w:r w:rsidR="00D23180" w:rsidRPr="00022065">
              <w:t>re</w:t>
            </w:r>
            <w:r w:rsidRPr="00022065">
              <w:t xml:space="preserve"> voor ministerie</w:t>
            </w:r>
            <w:ins w:id="151" w:author="Wilko Quak" w:date="2023-11-13T12:30:00Z">
              <w:r w:rsidR="00101532">
                <w:t xml:space="preserve">. </w:t>
              </w:r>
            </w:ins>
            <w:ins w:id="152" w:author="Wilko Quak" w:date="2023-11-13T12:33:00Z">
              <w:r w:rsidR="00101532">
                <w:t>De b</w:t>
              </w:r>
            </w:ins>
            <w:ins w:id="153" w:author="Wilko Quak" w:date="2023-11-13T12:30:00Z">
              <w:r w:rsidR="00101532">
                <w:t xml:space="preserve">ronhouder is het bevoegd gezag dat het besluit neemt waarmee de </w:t>
              </w:r>
            </w:ins>
            <w:ins w:id="154" w:author="Wilko Quak" w:date="2023-11-13T12:32:00Z">
              <w:r w:rsidR="00101532">
                <w:t>Regeling</w:t>
              </w:r>
            </w:ins>
            <w:ins w:id="155" w:author="Wilko Quak" w:date="2023-11-13T12:30:00Z">
              <w:r w:rsidR="00101532">
                <w:t xml:space="preserve"> wordt ingesteld of gewijzigd.</w:t>
              </w:r>
            </w:ins>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del w:id="156" w:author="Wilko Quak" w:date="2023-11-10T14:14:00Z">
              <w:r w:rsidR="008422C8" w:rsidRPr="00022065" w:rsidDel="00C40167">
                <w:delText>**</w:delText>
              </w:r>
            </w:del>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C208E2A" w:rsidR="00285655" w:rsidRPr="00022065" w:rsidDel="00101532" w:rsidRDefault="00EF7165" w:rsidP="00022065">
      <w:pPr>
        <w:rPr>
          <w:del w:id="157" w:author="Wilko Quak" w:date="2023-11-13T12:27:00Z"/>
        </w:rPr>
      </w:pPr>
      <w:del w:id="158" w:author="Wilko Quak" w:date="2023-11-13T12:27:00Z">
        <w:r w:rsidRPr="00022065" w:rsidDel="00101532">
          <w:delText xml:space="preserve">* In </w:delText>
        </w:r>
        <w:r w:rsidR="007E1D1C" w:rsidRPr="00022065" w:rsidDel="00101532">
          <w:delText>de</w:delText>
        </w:r>
        <w:r w:rsidR="00537715" w:rsidRPr="00022065" w:rsidDel="00101532">
          <w:delText xml:space="preserve"> code van de bestuurslagen mogen de bestuurslagen geen hoofdletters bevatten.</w:delText>
        </w:r>
      </w:del>
    </w:p>
    <w:p w14:paraId="53B3EA77" w14:textId="6EADB579" w:rsidR="001A1F5C" w:rsidRPr="00022065" w:rsidDel="00C40167" w:rsidRDefault="008422C8" w:rsidP="00022065">
      <w:pPr>
        <w:rPr>
          <w:del w:id="159" w:author="Wilko Quak" w:date="2023-11-10T14:14:00Z"/>
        </w:rPr>
      </w:pPr>
      <w:del w:id="160" w:author="Wilko Quak" w:date="2023-11-10T14:14:00Z">
        <w:r w:rsidRPr="00022065" w:rsidDel="00C40167">
          <w:delText>** de uitzondering voor ambtsgebied-identific</w:delText>
        </w:r>
        <w:r w:rsidR="00382AC4" w:rsidRPr="00022065" w:rsidDel="00C40167">
          <w:delText xml:space="preserve">aties is er uitgehaald, dit betekent dat een ambtsgebied-ID zich op de reguliere wijze verhoudt tot </w:delText>
        </w:r>
        <w:r w:rsidR="005E7F3D" w:rsidRPr="00022065" w:rsidDel="00C40167">
          <w:delText>andere OW-objecten.</w:delText>
        </w:r>
      </w:del>
    </w:p>
    <w:p w14:paraId="380E21BD" w14:textId="77777777" w:rsidR="00CA597B" w:rsidRPr="00022065" w:rsidRDefault="00CA597B" w:rsidP="00022065"/>
    <w:p w14:paraId="36553333" w14:textId="08C2E66A" w:rsidR="00043663" w:rsidRPr="00022065" w:rsidRDefault="008D28BB" w:rsidP="00022065">
      <w:r w:rsidRPr="00022065">
        <w:t xml:space="preserve">Het </w:t>
      </w:r>
      <w:r w:rsidR="00DA1B0B" w:rsidRPr="00022065">
        <w:t>bestuurlijkeGrenzenID</w:t>
      </w:r>
    </w:p>
    <w:p w14:paraId="26BD9F7F" w14:textId="36FAD628" w:rsidR="001A1F5C" w:rsidRPr="00022065" w:rsidRDefault="001A1F5C" w:rsidP="00022065">
      <w:r w:rsidRPr="00022065">
        <w:lastRenderedPageBreak/>
        <w:t xml:space="preserve">Voor Ambtsgebieden is een </w:t>
      </w:r>
      <w:r w:rsidR="008D28BB" w:rsidRPr="00022065">
        <w:t xml:space="preserve">extra </w:t>
      </w:r>
      <w:r w:rsidR="00043663" w:rsidRPr="00022065">
        <w:t>identificatie nodig</w:t>
      </w:r>
      <w:r w:rsidR="008D28BB" w:rsidRPr="00022065">
        <w:t xml:space="preserve"> die verwijst naar de bestuurlijkeGrenzen-voorziening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b</w:t>
      </w:r>
      <w:r w:rsidR="00DA1B0B" w:rsidRPr="00022065">
        <w:t>estuurlijkeGrenzenID</w:t>
      </w:r>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Onderdeel van reg. exp.</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zoals bekend in de bestuurlijkeGrenzen-voorziening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161" w:name="_Ref36460877"/>
      <w:bookmarkStart w:id="162" w:name="Techn_aanlever_status"/>
      <w:bookmarkStart w:id="163" w:name="_Toc152061433"/>
      <w:r>
        <w:t>Status</w:t>
      </w:r>
      <w:bookmarkEnd w:id="161"/>
      <w:bookmarkEnd w:id="163"/>
    </w:p>
    <w:bookmarkEnd w:id="162"/>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164" w:name="_Ref36460902"/>
      <w:bookmarkStart w:id="165" w:name="Techn_aanlever_procedurestatus"/>
      <w:bookmarkStart w:id="166" w:name="_Toc152061434"/>
      <w:r>
        <w:t>Procedurestatus</w:t>
      </w:r>
      <w:bookmarkStart w:id="167" w:name="_Ref147442293"/>
      <w:bookmarkEnd w:id="164"/>
      <w:bookmarkEnd w:id="165"/>
      <w:bookmarkEnd w:id="166"/>
    </w:p>
    <w:bookmarkEnd w:id="167"/>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168" w:name="_Ref92189168"/>
      <w:bookmarkStart w:id="169" w:name="Techn_aanlever_XSD"/>
      <w:bookmarkStart w:id="170" w:name="_Toc152061435"/>
      <w:r>
        <w:t>XSD-bestanden</w:t>
      </w:r>
      <w:bookmarkEnd w:id="168"/>
      <w:bookmarkEnd w:id="170"/>
    </w:p>
    <w:bookmarkEnd w:id="169"/>
    <w:p w14:paraId="58CDFF92" w14:textId="2E4C1213" w:rsidR="00C5690B" w:rsidRDefault="00C5690B" w:rsidP="00022065">
      <w:r>
        <w:t xml:space="preserve">OW-objecten moeten worden aangeleverd in XML bestanden. </w:t>
      </w:r>
      <w:r w:rsidR="00930C5B">
        <w:t>Een aanlevering</w:t>
      </w:r>
      <w:r>
        <w:t xml:space="preserve"> met XML-bestanden </w:t>
      </w:r>
      <w:r w:rsidR="00930C5B">
        <w:t>moet valide zijn</w:t>
      </w:r>
      <w:r>
        <w:t xml:space="preserve"> volgens de XML-schema bestanden </w:t>
      </w:r>
      <w:r w:rsidR="00930C5B">
        <w:t>uit</w:t>
      </w:r>
      <w:r w:rsidRPr="00C5690B">
        <w:t xml:space="preserve"> </w:t>
      </w:r>
      <w:hyperlink r:id="rId36" w:history="1">
        <w:r w:rsidR="00930C5B" w:rsidRPr="00EC6328">
          <w:rPr>
            <w:rStyle w:val="Hyperlink"/>
          </w:rPr>
          <w:t>https://register.geostandaarden.nl/xmlschema/tpod/v2.0.0/</w:t>
        </w:r>
      </w:hyperlink>
      <w:r w:rsidR="00930C5B">
        <w:t xml:space="preserve"> .</w:t>
      </w:r>
    </w:p>
    <w:p w14:paraId="5B650377" w14:textId="77777777" w:rsidR="00C5690B" w:rsidRPr="00A24008" w:rsidRDefault="00C5690B" w:rsidP="00022065">
      <w:pPr>
        <w:rPr>
          <w:lang w:val="en-US"/>
        </w:rPr>
      </w:pPr>
    </w:p>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171" w:name="_Ref124235539"/>
      <w:bookmarkStart w:id="172" w:name="Techn_aanlever_waardelijsten"/>
      <w:bookmarkStart w:id="173" w:name="_Toc152061436"/>
      <w:r>
        <w:lastRenderedPageBreak/>
        <w:t>Waardelijsten</w:t>
      </w:r>
      <w:bookmarkEnd w:id="171"/>
      <w:bookmarkEnd w:id="173"/>
    </w:p>
    <w:bookmarkEnd w:id="172"/>
    <w:p w14:paraId="72607DAB" w14:textId="5C2B4EE8" w:rsidR="004E6768" w:rsidRPr="00022065" w:rsidRDefault="004E6768" w:rsidP="00022065">
      <w:r w:rsidRPr="00022065">
        <w:t>In CIM</w:t>
      </w:r>
      <w:ins w:id="174" w:author="Wilko Quak" w:date="2023-10-05T17:20:00Z">
        <w:r w:rsidR="00634452">
          <w:t>-</w:t>
        </w:r>
      </w:ins>
      <w:r w:rsidRPr="00022065">
        <w:t xml:space="preserve">OW is te vinden welke </w:t>
      </w:r>
      <w:r w:rsidR="00F01CBD" w:rsidRPr="00022065">
        <w:t>attributen</w:t>
      </w:r>
      <w:r w:rsidRPr="00022065">
        <w:t xml:space="preserve"> als datatype een waardelijst hebben. Bijvoorbeeld, een activiteit heeft een </w:t>
      </w:r>
      <w:r w:rsidR="00F01CBD" w:rsidRPr="00022065">
        <w:t>attribuut</w:t>
      </w:r>
      <w:r w:rsidRPr="00022065">
        <w:t xml:space="preserve"> </w:t>
      </w:r>
      <w:r w:rsidR="00555F50" w:rsidRPr="00022065">
        <w:t>groep</w:t>
      </w:r>
      <w:r w:rsidRPr="00022065">
        <w:t xml:space="preserve">, waarvan de waarde uit de waardelijst ActiviteitenGroep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waardelijst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pPr>
        <w:rPr>
          <w:ins w:id="175" w:author="Wilko Quak" w:date="2023-10-05T17:18:00Z"/>
        </w:rPr>
      </w:pPr>
      <w:r w:rsidRPr="00022065">
        <w:t>Vervolgens controleert het DSO of de waarde voorkomt in de stelselcatalogus.</w:t>
      </w:r>
      <w:r w:rsidR="00B22E1E" w:rsidRPr="00022065">
        <w:t xml:space="preserve"> </w:t>
      </w:r>
      <w:r w:rsidRPr="00022065">
        <w:t>De stelselcatalogus is publiekelijk beschikbaar.</w:t>
      </w:r>
      <w:bookmarkStart w:id="176" w:name="_Ref38039326"/>
      <w:bookmarkStart w:id="177" w:name="XML"/>
    </w:p>
    <w:p w14:paraId="6F5FDC8F" w14:textId="57C18C1C" w:rsidR="00ED2A94" w:rsidRPr="00ED2A94" w:rsidRDefault="000D3CB5" w:rsidP="004B3BD6">
      <w:pPr>
        <w:pStyle w:val="Kop3"/>
        <w:rPr>
          <w:ins w:id="178" w:author="Wilko Quak" w:date="2023-10-05T17:20:00Z"/>
        </w:rPr>
      </w:pPr>
      <w:bookmarkStart w:id="179" w:name="_Ref150518000"/>
      <w:bookmarkStart w:id="180" w:name="_Toc152061437"/>
      <w:ins w:id="181" w:author="Wilko Quak" w:date="2023-11-10T13:18:00Z">
        <w:r>
          <w:t xml:space="preserve">Toekennen van </w:t>
        </w:r>
      </w:ins>
      <w:ins w:id="182" w:author="Wilko Quak" w:date="2023-11-10T09:17:00Z">
        <w:r w:rsidR="002C6AA1">
          <w:t>OW-object</w:t>
        </w:r>
      </w:ins>
      <w:ins w:id="183" w:author="Wilko Quak" w:date="2023-11-10T13:18:00Z">
        <w:r>
          <w:t>en aan regelingen</w:t>
        </w:r>
      </w:ins>
      <w:bookmarkEnd w:id="179"/>
      <w:bookmarkEnd w:id="180"/>
    </w:p>
    <w:p w14:paraId="4A1A2969" w14:textId="5655F6E4" w:rsidR="00634452" w:rsidRDefault="00AB542F">
      <w:pPr>
        <w:rPr>
          <w:ins w:id="184" w:author="Wilko Quak" w:date="2023-10-06T15:45:00Z"/>
        </w:rPr>
      </w:pPr>
      <w:ins w:id="185" w:author="Wilko Quak" w:date="2023-11-10T09:08:00Z">
        <w:r>
          <w:t>Een OW-object hoort bij een regeling.</w:t>
        </w:r>
      </w:ins>
      <w:ins w:id="186" w:author="Wilko Quak" w:date="2023-11-10T09:09:00Z">
        <w:r w:rsidR="002C6AA1">
          <w:t xml:space="preserve"> Als een besluit een regeling wijzigt horen de OW-objecten </w:t>
        </w:r>
      </w:ins>
      <w:ins w:id="187" w:author="Wilko Quak" w:date="2023-11-10T13:29:00Z">
        <w:r w:rsidR="00755850">
          <w:t xml:space="preserve">die </w:t>
        </w:r>
      </w:ins>
      <w:ins w:id="188" w:author="Wilko Quak" w:date="2023-11-10T09:09:00Z">
        <w:r w:rsidR="002C6AA1">
          <w:t>in dat besluit</w:t>
        </w:r>
      </w:ins>
      <w:ins w:id="189" w:author="Wilko Quak" w:date="2023-11-10T13:29:00Z">
        <w:r w:rsidR="00755850">
          <w:t xml:space="preserve"> ontstaan</w:t>
        </w:r>
      </w:ins>
      <w:ins w:id="190" w:author="Wilko Quak" w:date="2023-11-10T09:09:00Z">
        <w:r w:rsidR="002C6AA1">
          <w:t xml:space="preserve"> bij die regeling. </w:t>
        </w:r>
      </w:ins>
      <w:ins w:id="191" w:author="Wilko Quak" w:date="2023-11-10T14:47:00Z">
        <w:r w:rsidR="00A63F06">
          <w:t>Je kunt</w:t>
        </w:r>
      </w:ins>
      <w:ins w:id="192" w:author="Wilko Quak" w:date="2023-11-10T09:10:00Z">
        <w:r w:rsidR="002C6AA1">
          <w:t xml:space="preserve"> OW-objecten alleen </w:t>
        </w:r>
      </w:ins>
      <w:ins w:id="193" w:author="Wilko Quak" w:date="2023-11-10T14:47:00Z">
        <w:r w:rsidR="00A63F06">
          <w:t>wijzigen</w:t>
        </w:r>
      </w:ins>
      <w:ins w:id="194" w:author="Wilko Quak" w:date="2023-11-10T09:10:00Z">
        <w:r w:rsidR="002C6AA1">
          <w:t xml:space="preserve"> in wijzigbesluiten </w:t>
        </w:r>
      </w:ins>
      <w:ins w:id="195" w:author="Wilko Quak" w:date="2023-11-10T14:47:00Z">
        <w:r w:rsidR="00A63F06">
          <w:t>die die</w:t>
        </w:r>
      </w:ins>
      <w:ins w:id="196" w:author="Wilko Quak" w:date="2023-11-10T09:10:00Z">
        <w:r w:rsidR="002C6AA1">
          <w:t xml:space="preserve"> betreffende regeling</w:t>
        </w:r>
      </w:ins>
      <w:ins w:id="197" w:author="Wilko Quak" w:date="2023-11-10T14:48:00Z">
        <w:r w:rsidR="00A63F06">
          <w:t xml:space="preserve"> wijzigen</w:t>
        </w:r>
      </w:ins>
      <w:ins w:id="198" w:author="Wilko Quak" w:date="2023-11-10T09:10:00Z">
        <w:r w:rsidR="002C6AA1">
          <w:t xml:space="preserve">. </w:t>
        </w:r>
      </w:ins>
      <w:ins w:id="199" w:author="Wilko Quak" w:date="2023-11-10T09:11:00Z">
        <w:r w:rsidR="002C6AA1">
          <w:t>Dit is vastgelegd in de volgende regels:</w:t>
        </w:r>
      </w:ins>
    </w:p>
    <w:p w14:paraId="45C57260" w14:textId="77777777" w:rsidR="00B21376" w:rsidRDefault="00B21376">
      <w:pPr>
        <w:rPr>
          <w:ins w:id="200" w:author="Wilko Quak" w:date="2023-10-06T15:45:00Z"/>
        </w:rPr>
      </w:pPr>
    </w:p>
    <w:p w14:paraId="731B5F0F" w14:textId="3B81ADDA" w:rsidR="00B21376" w:rsidRPr="00B513F3" w:rsidRDefault="00B21376">
      <w:pPr>
        <w:rPr>
          <w:ins w:id="201" w:author="Wilko Quak" w:date="2023-10-05T17:19:00Z"/>
          <w:bCs/>
        </w:rPr>
        <w:pPrChange w:id="202" w:author="Wilko Quak" w:date="2023-10-05T17:20:00Z">
          <w:pPr>
            <w:pStyle w:val="Kop3"/>
          </w:pPr>
        </w:pPrChange>
      </w:pPr>
      <w:ins w:id="203" w:author="Wilko Quak" w:date="2023-10-06T15:45:00Z">
        <w:r>
          <w:rPr>
            <w:b/>
            <w:bCs/>
          </w:rPr>
          <w:t xml:space="preserve">Regel: </w:t>
        </w:r>
      </w:ins>
      <w:ins w:id="204" w:author="Wilko Quak" w:date="2023-10-06T16:00:00Z">
        <w:r w:rsidR="00F9005D" w:rsidRPr="00F9005D">
          <w:t xml:space="preserve">Het </w:t>
        </w:r>
      </w:ins>
      <w:ins w:id="205" w:author="Wilko Quak" w:date="2023-10-06T16:02:00Z">
        <w:r w:rsidR="00F9005D">
          <w:t>W</w:t>
        </w:r>
      </w:ins>
      <w:ins w:id="206" w:author="Wilko Quak" w:date="2023-10-06T16:00:00Z">
        <w:r w:rsidR="00F9005D" w:rsidRPr="00F9005D">
          <w:t xml:space="preserve">orkIDRegeling van de OW-Aanlevering waarin een OW-object ontstaat bepaalt bij welke </w:t>
        </w:r>
      </w:ins>
      <w:ins w:id="207" w:author="Wilko Quak" w:date="2023-11-28T11:00:00Z">
        <w:r w:rsidR="0089329D">
          <w:t>r</w:t>
        </w:r>
      </w:ins>
      <w:ins w:id="208" w:author="Wilko Quak" w:date="2023-10-06T16:00:00Z">
        <w:r w:rsidR="00F9005D" w:rsidRPr="00F9005D">
          <w:t>egeling een OW-object hoort.</w:t>
        </w:r>
      </w:ins>
    </w:p>
    <w:p w14:paraId="1684D7CA" w14:textId="2D9F74A4" w:rsidR="00634452" w:rsidRDefault="00634452" w:rsidP="00634452">
      <w:pPr>
        <w:rPr>
          <w:ins w:id="209" w:author="Wilko Quak" w:date="2023-10-06T16:02:00Z"/>
        </w:rPr>
      </w:pPr>
    </w:p>
    <w:p w14:paraId="0A2EB3D5" w14:textId="5DE5B47F" w:rsidR="00CC4D2F" w:rsidRDefault="00F9005D" w:rsidP="00634452">
      <w:pPr>
        <w:rPr>
          <w:ins w:id="210" w:author="Wilko Quak" w:date="2023-10-06T16:41:00Z"/>
        </w:rPr>
      </w:pPr>
      <w:ins w:id="211" w:author="Wilko Quak" w:date="2023-10-06T16:02:00Z">
        <w:r w:rsidRPr="00F9005D">
          <w:rPr>
            <w:b/>
            <w:bCs/>
            <w:rPrChange w:id="212" w:author="Wilko Quak" w:date="2023-10-06T16:02:00Z">
              <w:rPr/>
            </w:rPrChange>
          </w:rPr>
          <w:t>Regel</w:t>
        </w:r>
        <w:r w:rsidRPr="00F9005D">
          <w:t xml:space="preserve">: </w:t>
        </w:r>
      </w:ins>
      <w:ins w:id="213" w:author="Wilko Quak" w:date="2023-11-05T13:25:00Z">
        <w:r w:rsidR="002A0D34" w:rsidRPr="002A0D34">
          <w:t xml:space="preserve">Een OW-object mag alleen gewijzigd worden in een OW-aanlevering die hoort bij een besluit dat de </w:t>
        </w:r>
      </w:ins>
      <w:ins w:id="214" w:author="Wilko Quak" w:date="2023-11-28T11:00:00Z">
        <w:r w:rsidR="0089329D">
          <w:t>r</w:t>
        </w:r>
      </w:ins>
      <w:ins w:id="215" w:author="Wilko Quak" w:date="2023-11-05T13:25:00Z">
        <w:r w:rsidR="002A0D34" w:rsidRPr="002A0D34">
          <w:t xml:space="preserve">egeling wijzigt waar </w:t>
        </w:r>
      </w:ins>
      <w:ins w:id="216" w:author="Wilko Quak" w:date="2023-11-05T13:26:00Z">
        <w:r w:rsidR="002A0D34">
          <w:t>het</w:t>
        </w:r>
      </w:ins>
      <w:ins w:id="217" w:author="Wilko Quak" w:date="2023-11-05T13:25:00Z">
        <w:r w:rsidR="002A0D34" w:rsidRPr="002A0D34">
          <w:t xml:space="preserve"> OW-object bij hoort</w:t>
        </w:r>
      </w:ins>
      <w:ins w:id="218" w:author="Wilko Quak" w:date="2023-11-10T14:41:00Z">
        <w:r w:rsidR="00A63F06">
          <w:t>.</w:t>
        </w:r>
      </w:ins>
      <w:ins w:id="219" w:author="Wilko Quak" w:date="2023-11-07T13:15:00Z">
        <w:r w:rsidR="000C5F34">
          <w:t xml:space="preserve"> </w:t>
        </w:r>
      </w:ins>
      <w:ins w:id="220" w:author="Wilko Quak" w:date="2023-11-07T13:17:00Z">
        <w:r w:rsidR="000C5F34">
          <w:t>(TPOD1200)</w:t>
        </w:r>
      </w:ins>
    </w:p>
    <w:p w14:paraId="60ED5DE4" w14:textId="2853952D" w:rsidR="00ED2A94" w:rsidRDefault="000D3CB5" w:rsidP="004B3BD6">
      <w:pPr>
        <w:pStyle w:val="Kop3"/>
        <w:rPr>
          <w:ins w:id="221" w:author="Wilko Quak" w:date="2023-11-10T09:18:00Z"/>
        </w:rPr>
      </w:pPr>
      <w:bookmarkStart w:id="222" w:name="_Ref150518039"/>
      <w:bookmarkStart w:id="223" w:name="_Toc152061438"/>
      <w:ins w:id="224" w:author="Wilko Quak" w:date="2023-11-10T13:18:00Z">
        <w:r>
          <w:t>Verwijz</w:t>
        </w:r>
      </w:ins>
      <w:ins w:id="225" w:author="Wilko Quak" w:date="2023-11-10T13:19:00Z">
        <w:r>
          <w:t>ingen tussen OW-objecten</w:t>
        </w:r>
      </w:ins>
      <w:bookmarkEnd w:id="222"/>
      <w:bookmarkEnd w:id="223"/>
    </w:p>
    <w:p w14:paraId="5F4CBF68" w14:textId="01E5025A" w:rsidR="002C6AA1" w:rsidRDefault="00217029" w:rsidP="002C6AA1">
      <w:pPr>
        <w:rPr>
          <w:ins w:id="226" w:author="Wilko Quak" w:date="2023-11-10T09:41:00Z"/>
        </w:rPr>
      </w:pPr>
      <w:ins w:id="227" w:author="Wilko Quak" w:date="2023-11-10T09:23:00Z">
        <w:r>
          <w:t>In</w:t>
        </w:r>
      </w:ins>
      <w:ins w:id="228" w:author="Wilko Quak" w:date="2023-11-10T09:18:00Z">
        <w:r w:rsidR="002C6AA1">
          <w:t xml:space="preserve"> OZON</w:t>
        </w:r>
      </w:ins>
      <w:ins w:id="229" w:author="Wilko Quak" w:date="2023-11-10T09:19:00Z">
        <w:r>
          <w:t xml:space="preserve"> </w:t>
        </w:r>
      </w:ins>
      <w:ins w:id="230" w:author="Wilko Quak" w:date="2023-11-10T09:39:00Z">
        <w:r w:rsidR="000C1A7B">
          <w:t xml:space="preserve">mag </w:t>
        </w:r>
      </w:ins>
      <w:ins w:id="231" w:author="Wilko Quak" w:date="2023-11-10T09:19:00Z">
        <w:r>
          <w:t xml:space="preserve">een actief OW-object niet verwijzen naar een </w:t>
        </w:r>
      </w:ins>
      <w:ins w:id="232" w:author="Wilko Quak" w:date="2023-11-10T09:20:00Z">
        <w:r>
          <w:t>beëindigd OW-object</w:t>
        </w:r>
      </w:ins>
      <w:ins w:id="233" w:author="Wilko Quak" w:date="2023-11-10T09:23:00Z">
        <w:r>
          <w:t>. Daarom moet een</w:t>
        </w:r>
      </w:ins>
      <w:ins w:id="234" w:author="Wilko Quak" w:date="2023-11-10T09:22:00Z">
        <w:r>
          <w:t xml:space="preserve"> besluit dat </w:t>
        </w:r>
      </w:ins>
      <w:ins w:id="235" w:author="Wilko Quak" w:date="2023-11-10T09:23:00Z">
        <w:r>
          <w:t xml:space="preserve">een </w:t>
        </w:r>
      </w:ins>
      <w:ins w:id="236" w:author="Wilko Quak" w:date="2023-11-10T09:22:00Z">
        <w:r>
          <w:t>OW-</w:t>
        </w:r>
      </w:ins>
      <w:ins w:id="237" w:author="Wilko Quak" w:date="2023-11-10T09:23:00Z">
        <w:r>
          <w:t xml:space="preserve">object </w:t>
        </w:r>
      </w:ins>
      <w:ins w:id="238" w:author="Wilko Quak" w:date="2023-11-10T13:30:00Z">
        <w:r w:rsidR="00755850">
          <w:t>beëindigt</w:t>
        </w:r>
      </w:ins>
      <w:ins w:id="239" w:author="Wilko Quak" w:date="2023-11-10T09:23:00Z">
        <w:r>
          <w:t xml:space="preserve"> </w:t>
        </w:r>
      </w:ins>
      <w:ins w:id="240" w:author="Wilko Quak" w:date="2023-11-10T09:24:00Z">
        <w:r>
          <w:t>ook alle verwijzingen</w:t>
        </w:r>
      </w:ins>
      <w:ins w:id="241" w:author="Wilko Quak" w:date="2023-11-10T09:37:00Z">
        <w:r w:rsidR="000C1A7B">
          <w:t xml:space="preserve"> naar dat OW-object </w:t>
        </w:r>
      </w:ins>
      <w:ins w:id="242" w:author="Wilko Quak" w:date="2023-11-28T11:01:00Z">
        <w:r w:rsidR="0089329D">
          <w:t>beëindigen</w:t>
        </w:r>
      </w:ins>
      <w:ins w:id="243" w:author="Wilko Quak" w:date="2023-11-10T09:37:00Z">
        <w:r w:rsidR="000C1A7B">
          <w:t xml:space="preserve">. </w:t>
        </w:r>
      </w:ins>
      <w:ins w:id="244" w:author="Wilko Quak" w:date="2023-11-10T09:39:00Z">
        <w:r w:rsidR="000C1A7B">
          <w:t xml:space="preserve">Dit </w:t>
        </w:r>
      </w:ins>
      <w:ins w:id="245" w:author="Wilko Quak" w:date="2023-11-28T11:01:00Z">
        <w:r w:rsidR="0089329D">
          <w:t>kan alleen</w:t>
        </w:r>
      </w:ins>
      <w:ins w:id="246" w:author="Wilko Quak" w:date="2023-11-10T09:39:00Z">
        <w:r w:rsidR="000C1A7B">
          <w:t xml:space="preserve"> </w:t>
        </w:r>
        <w:r w:rsidR="00F17B81">
          <w:t xml:space="preserve">als het </w:t>
        </w:r>
      </w:ins>
      <w:ins w:id="247" w:author="Wilko Quak" w:date="2023-11-10T09:40:00Z">
        <w:r w:rsidR="00F17B81">
          <w:t xml:space="preserve">bevoegd gezag die verwijzingen </w:t>
        </w:r>
        <w:r w:rsidR="00F17B81" w:rsidRPr="00833F44">
          <w:rPr>
            <w:b/>
            <w:bCs/>
            <w:rPrChange w:id="248" w:author="Wilko Quak" w:date="2023-11-27T11:55:00Z">
              <w:rPr/>
            </w:rPrChange>
          </w:rPr>
          <w:t>kan</w:t>
        </w:r>
        <w:r w:rsidR="00F17B81">
          <w:t xml:space="preserve"> wijzigen</w:t>
        </w:r>
      </w:ins>
      <w:ins w:id="249" w:author="Wilko Quak" w:date="2023-11-27T11:55:00Z">
        <w:r w:rsidR="00833F44">
          <w:t xml:space="preserve">, hiertoe introduceren we een regel die verwijzingen naar </w:t>
        </w:r>
      </w:ins>
      <w:ins w:id="250" w:author="Wilko Quak" w:date="2023-11-27T11:56:00Z">
        <w:r w:rsidR="00833F44">
          <w:t>OW-objecten van andere bevoegd gezagen inperkt</w:t>
        </w:r>
      </w:ins>
      <w:ins w:id="251" w:author="Wilko Quak" w:date="2023-11-27T11:57:00Z">
        <w:r w:rsidR="00833F44">
          <w:t>:</w:t>
        </w:r>
      </w:ins>
    </w:p>
    <w:p w14:paraId="12BEC313" w14:textId="77777777" w:rsidR="00F17B81" w:rsidRPr="002C6AA1" w:rsidRDefault="00F17B81">
      <w:pPr>
        <w:rPr>
          <w:ins w:id="252" w:author="Wilko Quak" w:date="2023-10-06T16:51:00Z"/>
        </w:rPr>
        <w:pPrChange w:id="253" w:author="Wilko Quak" w:date="2023-11-10T09:18:00Z">
          <w:pPr>
            <w:pStyle w:val="Kop3"/>
          </w:pPr>
        </w:pPrChange>
      </w:pPr>
    </w:p>
    <w:p w14:paraId="031E3735" w14:textId="6655A7B8" w:rsidR="00833F44" w:rsidRDefault="005C75C2" w:rsidP="00487E49">
      <w:pPr>
        <w:rPr>
          <w:ins w:id="254" w:author="Wilko Quak" w:date="2023-11-27T12:01:00Z"/>
        </w:rPr>
      </w:pPr>
      <w:ins w:id="255" w:author="Wilko Quak" w:date="2023-10-06T16:59:00Z">
        <w:r w:rsidRPr="005C75C2">
          <w:rPr>
            <w:b/>
            <w:bCs/>
            <w:rPrChange w:id="256" w:author="Wilko Quak" w:date="2023-10-06T16:59:00Z">
              <w:rPr/>
            </w:rPrChange>
          </w:rPr>
          <w:t>Regel</w:t>
        </w:r>
        <w:r w:rsidRPr="005C75C2">
          <w:t>:</w:t>
        </w:r>
      </w:ins>
    </w:p>
    <w:p w14:paraId="1E288E1C" w14:textId="02D5BC35" w:rsidR="00487E49" w:rsidRDefault="00E175A4" w:rsidP="00833F44">
      <w:pPr>
        <w:pStyle w:val="Lijstalinea"/>
        <w:numPr>
          <w:ilvl w:val="0"/>
          <w:numId w:val="54"/>
        </w:numPr>
        <w:ind w:left="408"/>
        <w:rPr>
          <w:ins w:id="257" w:author="Wilko Quak" w:date="2023-11-27T12:01:00Z"/>
        </w:rPr>
      </w:pPr>
      <w:bookmarkStart w:id="258" w:name="_Hlk150446630"/>
      <w:ins w:id="259" w:author="Wilko Quak" w:date="2023-11-27T11:51:00Z">
        <w:r>
          <w:t>Een</w:t>
        </w:r>
        <w:r w:rsidRPr="00E175A4">
          <w:t xml:space="preserve"> OW-object behorend bij een regeling niet zijnde een tijdelijk regelingdeel mag alleen verwijzen naar een OW-object behorend bij een </w:t>
        </w:r>
      </w:ins>
      <w:ins w:id="260" w:author="Wilko Quak" w:date="2023-11-28T11:02:00Z">
        <w:r w:rsidR="0089329D">
          <w:t>r</w:t>
        </w:r>
      </w:ins>
      <w:ins w:id="261" w:author="Wilko Quak" w:date="2023-11-27T11:51:00Z">
        <w:r w:rsidRPr="00E175A4">
          <w:t xml:space="preserve">egeling van hetzelfde bevoegd gezag, met uitzondering van de relatie bovenliggendeActiviteit van het OW-object Activiteit, waarvoor de specifieke regels van paragraaf </w:t>
        </w:r>
      </w:ins>
      <w:ins w:id="262" w:author="Wilko Quak" w:date="2023-11-27T11:58:00Z">
        <w:r w:rsidR="00833F44">
          <w:fldChar w:fldCharType="begin"/>
        </w:r>
        <w:r w:rsidR="00833F44">
          <w:instrText xml:space="preserve"> REF _Ref150519876 \n \h </w:instrText>
        </w:r>
      </w:ins>
      <w:r w:rsidR="00833F44">
        <w:fldChar w:fldCharType="separate"/>
      </w:r>
      <w:ins w:id="263" w:author="Wilko Quak" w:date="2023-11-27T11:58:00Z">
        <w:r w:rsidR="00833F44">
          <w:t>3.2.8</w:t>
        </w:r>
        <w:r w:rsidR="00833F44">
          <w:fldChar w:fldCharType="end"/>
        </w:r>
        <w:r w:rsidR="00833F44">
          <w:t xml:space="preserve"> </w:t>
        </w:r>
      </w:ins>
      <w:ins w:id="264" w:author="Wilko Quak" w:date="2023-11-27T11:51:00Z">
        <w:r w:rsidRPr="00E175A4">
          <w:t>gelden;</w:t>
        </w:r>
      </w:ins>
    </w:p>
    <w:p w14:paraId="15647530" w14:textId="3773314F" w:rsidR="00833F44" w:rsidRDefault="00833F44" w:rsidP="00833F44">
      <w:pPr>
        <w:pStyle w:val="Lijstalinea"/>
        <w:numPr>
          <w:ilvl w:val="0"/>
          <w:numId w:val="54"/>
        </w:numPr>
        <w:ind w:left="408"/>
        <w:rPr>
          <w:ins w:id="265" w:author="Wilko Quak" w:date="2023-11-27T12:01:00Z"/>
        </w:rPr>
      </w:pPr>
      <w:ins w:id="266" w:author="Wilko Quak" w:date="2023-11-27T12:01:00Z">
        <w:r>
          <w:t>e</w:t>
        </w:r>
        <w:r w:rsidRPr="00833F44">
          <w:t>en OW-object behorend bij een regeling niet zijnde een tijdelijk regelingdeel mag niet verwijzen naar een OW-object behorend bij een tijdelijk regelingdeel</w:t>
        </w:r>
        <w:r>
          <w:t>;</w:t>
        </w:r>
      </w:ins>
    </w:p>
    <w:p w14:paraId="35E0245E" w14:textId="3EEC6745" w:rsidR="00833F44" w:rsidRDefault="00347E53">
      <w:pPr>
        <w:pStyle w:val="Lijstalinea"/>
        <w:numPr>
          <w:ilvl w:val="0"/>
          <w:numId w:val="54"/>
        </w:numPr>
        <w:ind w:left="408"/>
        <w:rPr>
          <w:ins w:id="267" w:author="Wilko Quak" w:date="2023-11-27T11:57:00Z"/>
        </w:rPr>
        <w:pPrChange w:id="268" w:author="Wilko Quak" w:date="2023-11-27T12:01:00Z">
          <w:pPr/>
        </w:pPrChange>
      </w:pPr>
      <w:ins w:id="269" w:author="Wilko Quak" w:date="2023-11-27T12:01:00Z">
        <w:r w:rsidRPr="00347E53">
          <w:t xml:space="preserve">een OW-object behorend bij een tijdelijk regelingdeel mag alleen verwijzen naar een OW-object behorend bij hetzelfde tijdelijk regelingdeel, met uitzondering van de relatie bovenliggendeActiviteit van de tophaak-Activiteit van het tijdelijk regelingdeel, waarvoor de specifieke regels van paragraaf </w:t>
        </w:r>
      </w:ins>
      <w:ins w:id="270" w:author="Wilko Quak" w:date="2023-11-27T13:06:00Z">
        <w:r w:rsidR="0096789F">
          <w:fldChar w:fldCharType="begin"/>
        </w:r>
        <w:r w:rsidR="0096789F">
          <w:instrText xml:space="preserve"> REF _Ref150515612 \n \h </w:instrText>
        </w:r>
      </w:ins>
      <w:r w:rsidR="0096789F">
        <w:fldChar w:fldCharType="separate"/>
      </w:r>
      <w:ins w:id="271" w:author="Wilko Quak" w:date="2023-11-27T13:06:00Z">
        <w:r w:rsidR="0096789F">
          <w:t>3.2.9</w:t>
        </w:r>
        <w:r w:rsidR="0096789F">
          <w:fldChar w:fldCharType="end"/>
        </w:r>
      </w:ins>
      <w:ins w:id="272" w:author="Wilko Quak" w:date="2023-11-28T11:02:00Z">
        <w:r w:rsidR="0089329D">
          <w:t xml:space="preserve"> </w:t>
        </w:r>
      </w:ins>
      <w:ins w:id="273" w:author="Wilko Quak" w:date="2023-11-27T12:01:00Z">
        <w:r w:rsidRPr="00347E53">
          <w:t>gelden.</w:t>
        </w:r>
      </w:ins>
    </w:p>
    <w:p w14:paraId="63C3898F" w14:textId="77777777" w:rsidR="00833F44" w:rsidRDefault="00833F44" w:rsidP="00487E49">
      <w:pPr>
        <w:rPr>
          <w:ins w:id="274" w:author="Wilko Quak" w:date="2023-11-27T11:57:00Z"/>
        </w:rPr>
      </w:pPr>
    </w:p>
    <w:bookmarkEnd w:id="258"/>
    <w:p w14:paraId="476680E7" w14:textId="1BF8774D" w:rsidR="00F17B81" w:rsidRDefault="00F17B81" w:rsidP="00487E49">
      <w:pPr>
        <w:rPr>
          <w:ins w:id="275" w:author="Wilko Quak" w:date="2023-11-10T09:44:00Z"/>
        </w:rPr>
      </w:pPr>
    </w:p>
    <w:p w14:paraId="08BD28A2" w14:textId="67A285BA" w:rsidR="006F4B53" w:rsidRDefault="00A63F06">
      <w:pPr>
        <w:pStyle w:val="Kop3"/>
        <w:rPr>
          <w:ins w:id="276" w:author="Wilko Quak" w:date="2023-10-24T09:42:00Z"/>
        </w:rPr>
        <w:pPrChange w:id="277" w:author="Wilko Quak" w:date="2023-11-10T14:43:00Z">
          <w:pPr/>
        </w:pPrChange>
      </w:pPr>
      <w:bookmarkStart w:id="278" w:name="_Ref150519876"/>
      <w:bookmarkStart w:id="279" w:name="_Toc152061439"/>
      <w:ins w:id="280" w:author="Wilko Quak" w:date="2023-11-10T14:43:00Z">
        <w:r>
          <w:lastRenderedPageBreak/>
          <w:t>De functionele structuur</w:t>
        </w:r>
      </w:ins>
      <w:bookmarkEnd w:id="278"/>
      <w:bookmarkEnd w:id="279"/>
    </w:p>
    <w:p w14:paraId="7FA6F466" w14:textId="639E19D8" w:rsidR="006F4B53" w:rsidRPr="006F4B53" w:rsidRDefault="00755850">
      <w:pPr>
        <w:rPr>
          <w:ins w:id="281" w:author="Wilko Quak" w:date="2023-10-24T09:33:00Z"/>
        </w:rPr>
        <w:pPrChange w:id="282" w:author="Wilko Quak" w:date="2023-10-24T09:42:00Z">
          <w:pPr>
            <w:pStyle w:val="Kop4"/>
          </w:pPr>
        </w:pPrChange>
      </w:pPr>
      <w:ins w:id="283" w:author="Wilko Quak" w:date="2023-11-10T13:37:00Z">
        <w:r>
          <w:t>De</w:t>
        </w:r>
      </w:ins>
      <w:ins w:id="284" w:author="Wilko Quak" w:date="2023-11-10T13:34:00Z">
        <w:r>
          <w:t xml:space="preserve"> a</w:t>
        </w:r>
      </w:ins>
      <w:ins w:id="285" w:author="Wilko Quak" w:date="2023-10-24T10:26:00Z">
        <w:r w:rsidR="00FF675B">
          <w:t xml:space="preserve">ctiviteiten in het stelsel </w:t>
        </w:r>
      </w:ins>
      <w:ins w:id="286" w:author="Wilko Quak" w:date="2023-11-10T13:34:00Z">
        <w:r>
          <w:t xml:space="preserve">vormen </w:t>
        </w:r>
      </w:ins>
      <w:ins w:id="287" w:author="Wilko Quak" w:date="2023-11-28T09:11:00Z">
        <w:r w:rsidR="009B5397">
          <w:t>samen</w:t>
        </w:r>
      </w:ins>
      <w:ins w:id="288" w:author="Wilko Quak" w:date="2023-10-24T10:26:00Z">
        <w:r w:rsidR="00FF675B">
          <w:t xml:space="preserve"> de ‘</w:t>
        </w:r>
      </w:ins>
      <w:ins w:id="289" w:author="Wilko Quak" w:date="2023-11-10T14:43:00Z">
        <w:r w:rsidR="00A63F06">
          <w:t>f</w:t>
        </w:r>
      </w:ins>
      <w:ins w:id="290" w:author="Wilko Quak" w:date="2023-10-24T10:26:00Z">
        <w:r w:rsidR="00FF675B">
          <w:t xml:space="preserve">unctionele structuur’. </w:t>
        </w:r>
      </w:ins>
      <w:ins w:id="291" w:author="Wilko Quak" w:date="2023-10-24T10:27:00Z">
        <w:r w:rsidR="00FF675B">
          <w:t xml:space="preserve"> </w:t>
        </w:r>
      </w:ins>
      <w:ins w:id="292" w:author="Wilko Quak" w:date="2023-11-10T13:35:00Z">
        <w:r>
          <w:t xml:space="preserve">Deze </w:t>
        </w:r>
      </w:ins>
      <w:ins w:id="293" w:author="Wilko Quak" w:date="2023-11-28T09:11:00Z">
        <w:r w:rsidR="009B5397">
          <w:t>boom</w:t>
        </w:r>
      </w:ins>
      <w:ins w:id="294" w:author="Wilko Quak" w:date="2023-11-27T13:13:00Z">
        <w:r w:rsidR="0096789F">
          <w:t>structuur</w:t>
        </w:r>
      </w:ins>
      <w:ins w:id="295" w:author="Wilko Quak" w:date="2023-11-10T13:35:00Z">
        <w:r>
          <w:t xml:space="preserve"> </w:t>
        </w:r>
      </w:ins>
      <w:ins w:id="296" w:author="Wilko Quak" w:date="2023-11-27T13:14:00Z">
        <w:r w:rsidR="0096789F">
          <w:t>bevat</w:t>
        </w:r>
      </w:ins>
      <w:ins w:id="297" w:author="Wilko Quak" w:date="2023-11-10T13:35:00Z">
        <w:r>
          <w:t xml:space="preserve"> </w:t>
        </w:r>
      </w:ins>
      <w:ins w:id="298" w:author="Wilko Quak" w:date="2023-11-27T13:14:00Z">
        <w:r w:rsidR="0096789F">
          <w:t>alle</w:t>
        </w:r>
      </w:ins>
      <w:ins w:id="299" w:author="Wilko Quak" w:date="2023-11-10T13:35:00Z">
        <w:r>
          <w:t xml:space="preserve"> Activiteit objecten </w:t>
        </w:r>
      </w:ins>
      <w:ins w:id="300" w:author="Wilko Quak" w:date="2023-11-10T13:37:00Z">
        <w:r>
          <w:t>in de regelingen</w:t>
        </w:r>
      </w:ins>
      <w:ins w:id="301" w:author="Wilko Quak" w:date="2023-11-27T13:14:00Z">
        <w:r w:rsidR="0096789F">
          <w:t xml:space="preserve"> en de hiërarchie wordt bepaald door de </w:t>
        </w:r>
      </w:ins>
      <w:ins w:id="302" w:author="Wilko Quak" w:date="2023-11-27T13:15:00Z">
        <w:r w:rsidR="0096789F">
          <w:t xml:space="preserve">bovenliggendeActiviteit relatie van </w:t>
        </w:r>
      </w:ins>
      <w:ins w:id="303" w:author="Wilko Quak" w:date="2023-11-28T09:12:00Z">
        <w:r w:rsidR="009B5397">
          <w:t>de OW-Objecten van het type Activiteit</w:t>
        </w:r>
      </w:ins>
      <w:ins w:id="304" w:author="Wilko Quak" w:date="2023-11-10T13:37:00Z">
        <w:r w:rsidR="004D6062">
          <w:t>.</w:t>
        </w:r>
      </w:ins>
      <w:ins w:id="305" w:author="Wilko Quak" w:date="2023-11-10T13:36:00Z">
        <w:r>
          <w:t xml:space="preserve"> </w:t>
        </w:r>
      </w:ins>
      <w:ins w:id="306" w:author="Wilko Quak" w:date="2023-10-24T10:29:00Z">
        <w:r w:rsidR="00FF675B">
          <w:t xml:space="preserve">In </w:t>
        </w:r>
      </w:ins>
      <w:ins w:id="307" w:author="Wilko Quak" w:date="2023-11-27T13:18:00Z">
        <w:r w:rsidR="009F151B">
          <w:fldChar w:fldCharType="begin"/>
        </w:r>
        <w:r w:rsidR="009F151B">
          <w:instrText xml:space="preserve"> REF _Ref149040499 \n \h </w:instrText>
        </w:r>
      </w:ins>
      <w:r w:rsidR="009F151B">
        <w:fldChar w:fldCharType="separate"/>
      </w:r>
      <w:ins w:id="308" w:author="Wilko Quak" w:date="2023-11-27T13:18:00Z">
        <w:r w:rsidR="009F151B">
          <w:t>Figuur 11</w:t>
        </w:r>
        <w:r w:rsidR="009F151B">
          <w:fldChar w:fldCharType="end"/>
        </w:r>
        <w:r w:rsidR="009F151B">
          <w:t xml:space="preserve"> </w:t>
        </w:r>
      </w:ins>
      <w:ins w:id="309" w:author="Wilko Quak" w:date="2023-10-24T11:48:00Z">
        <w:r w:rsidR="00ED21DC">
          <w:t xml:space="preserve">is de </w:t>
        </w:r>
      </w:ins>
      <w:ins w:id="310" w:author="Wilko Quak" w:date="2023-11-10T13:40:00Z">
        <w:r w:rsidR="004D6062">
          <w:t>h</w:t>
        </w:r>
      </w:ins>
      <w:ins w:id="311" w:author="Wilko Quak" w:date="2023-11-10T13:41:00Z">
        <w:r w:rsidR="004D6062">
          <w:t>et bovenste deel</w:t>
        </w:r>
      </w:ins>
      <w:ins w:id="312" w:author="Wilko Quak" w:date="2023-10-24T11:48:00Z">
        <w:r w:rsidR="00ED21DC">
          <w:t xml:space="preserve"> v</w:t>
        </w:r>
      </w:ins>
      <w:ins w:id="313" w:author="Wilko Quak" w:date="2023-10-24T11:49:00Z">
        <w:r w:rsidR="00ED21DC">
          <w:t xml:space="preserve">an </w:t>
        </w:r>
      </w:ins>
      <w:ins w:id="314" w:author="Wilko Quak" w:date="2023-11-10T13:39:00Z">
        <w:r w:rsidR="004D6062">
          <w:t>functionele structuur geteken</w:t>
        </w:r>
      </w:ins>
      <w:ins w:id="315" w:author="Wilko Quak" w:date="2023-11-28T09:22:00Z">
        <w:r w:rsidR="00E36A64">
          <w:t xml:space="preserve">d. </w:t>
        </w:r>
        <w:r w:rsidR="00E36A64" w:rsidRPr="00E36A64">
          <w:t xml:space="preserve">Met Placeholder-Regeling wordt bedoeld de </w:t>
        </w:r>
      </w:ins>
      <w:ins w:id="316" w:author="Wilko Quak" w:date="2023-11-28T11:03:00Z">
        <w:r w:rsidR="00785BE6">
          <w:t>r</w:t>
        </w:r>
      </w:ins>
      <w:ins w:id="317" w:author="Wilko Quak" w:date="2023-11-28T09:22:00Z">
        <w:r w:rsidR="00E36A64" w:rsidRPr="00E36A64">
          <w:t>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AMvB’s en de Omgevingsregeling</w:t>
        </w:r>
      </w:ins>
      <w:ins w:id="318" w:author="Wilko Quak" w:date="2023-11-10T13:41:00Z">
        <w:r w:rsidR="004D6062">
          <w:t xml:space="preserve">. </w:t>
        </w:r>
      </w:ins>
      <w:ins w:id="319" w:author="Wilko Quak" w:date="2023-11-27T13:15:00Z">
        <w:r w:rsidR="009F151B" w:rsidRPr="009F151B">
          <w:t xml:space="preserve">De regels in deze paragaaf </w:t>
        </w:r>
      </w:ins>
      <w:ins w:id="320" w:author="Wilko Quak" w:date="2023-11-27T13:16:00Z">
        <w:r w:rsidR="009F151B">
          <w:t xml:space="preserve">zorgen ervoor dat de </w:t>
        </w:r>
      </w:ins>
      <w:ins w:id="321" w:author="Wilko Quak" w:date="2023-11-27T13:17:00Z">
        <w:r w:rsidR="009F151B">
          <w:t>hiërarchie van de functionele structuur behouden blijft bij wijzigingen.</w:t>
        </w:r>
      </w:ins>
    </w:p>
    <w:p w14:paraId="68102E5D" w14:textId="77777777" w:rsidR="00667DDB" w:rsidRDefault="00667DDB" w:rsidP="00667DDB">
      <w:pPr>
        <w:rPr>
          <w:ins w:id="322" w:author="Wilko Quak" w:date="2023-10-24T09:33:00Z"/>
        </w:rPr>
      </w:pPr>
    </w:p>
    <w:p w14:paraId="78D9F022" w14:textId="77777777" w:rsidR="00FF675B" w:rsidRDefault="00667DDB">
      <w:pPr>
        <w:keepNext/>
        <w:jc w:val="center"/>
        <w:rPr>
          <w:ins w:id="323" w:author="Wilko Quak" w:date="2023-10-24T10:28:00Z"/>
        </w:rPr>
        <w:pPrChange w:id="324" w:author="Wilko Quak" w:date="2023-11-10T14:52:00Z">
          <w:pPr/>
        </w:pPrChange>
      </w:pPr>
      <w:ins w:id="325" w:author="Wilko Quak" w:date="2023-10-24T09:36:00Z">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37"/>
                      <a:stretch>
                        <a:fillRect/>
                      </a:stretch>
                    </pic:blipFill>
                    <pic:spPr>
                      <a:xfrm>
                        <a:off x="0" y="0"/>
                        <a:ext cx="3872977" cy="2307305"/>
                      </a:xfrm>
                      <a:prstGeom prst="rect">
                        <a:avLst/>
                      </a:prstGeom>
                    </pic:spPr>
                  </pic:pic>
                </a:graphicData>
              </a:graphic>
            </wp:inline>
          </w:drawing>
        </w:r>
      </w:ins>
    </w:p>
    <w:p w14:paraId="09179869" w14:textId="6C6D9299" w:rsidR="00667DDB" w:rsidRPr="00667DDB" w:rsidRDefault="00FF675B">
      <w:pPr>
        <w:pStyle w:val="Figuurbijschrift"/>
        <w:jc w:val="center"/>
        <w:rPr>
          <w:ins w:id="326" w:author="Wilko Quak" w:date="2023-10-06T17:03:00Z"/>
        </w:rPr>
        <w:pPrChange w:id="327" w:author="Wilko Quak" w:date="2023-11-10T14:52:00Z">
          <w:pPr>
            <w:pStyle w:val="Kop4"/>
          </w:pPr>
        </w:pPrChange>
      </w:pPr>
      <w:bookmarkStart w:id="328" w:name="_Ref149040499"/>
      <w:ins w:id="329" w:author="Wilko Quak" w:date="2023-10-24T10:28:00Z">
        <w:r>
          <w:t xml:space="preserve">: de top van de </w:t>
        </w:r>
      </w:ins>
      <w:ins w:id="330" w:author="Wilko Quak" w:date="2023-11-07T13:02:00Z">
        <w:r w:rsidR="004B3BD6">
          <w:t>hiërarchie</w:t>
        </w:r>
      </w:ins>
      <w:ins w:id="331" w:author="Wilko Quak" w:date="2023-10-24T10:28:00Z">
        <w:r>
          <w:t xml:space="preserve"> van de </w:t>
        </w:r>
      </w:ins>
      <w:ins w:id="332" w:author="Wilko Quak" w:date="2023-11-10T15:43:00Z">
        <w:r w:rsidR="00442731">
          <w:t>f</w:t>
        </w:r>
      </w:ins>
      <w:ins w:id="333" w:author="Wilko Quak" w:date="2023-10-24T10:28:00Z">
        <w:r>
          <w:t>unctionele structuur</w:t>
        </w:r>
      </w:ins>
      <w:bookmarkEnd w:id="328"/>
    </w:p>
    <w:p w14:paraId="52EEDC33" w14:textId="77777777" w:rsidR="005C75C2" w:rsidRDefault="005C75C2" w:rsidP="005C75C2">
      <w:pPr>
        <w:rPr>
          <w:ins w:id="334" w:author="Wilko Quak" w:date="2023-10-06T17:03:00Z"/>
        </w:rPr>
      </w:pPr>
    </w:p>
    <w:p w14:paraId="7E5B4F2D" w14:textId="57C56A32" w:rsidR="005C75C2" w:rsidRDefault="009B5397" w:rsidP="005C75C2">
      <w:pPr>
        <w:rPr>
          <w:ins w:id="335" w:author="Wilko Quak" w:date="2023-11-28T09:13:00Z"/>
        </w:rPr>
      </w:pPr>
      <w:ins w:id="336" w:author="Wilko Quak" w:date="2023-11-28T09:16:00Z">
        <w:r>
          <w:t xml:space="preserve">De </w:t>
        </w:r>
      </w:ins>
      <w:ins w:id="337" w:author="Wilko Quak" w:date="2023-11-28T09:17:00Z">
        <w:r>
          <w:t xml:space="preserve">volgende </w:t>
        </w:r>
      </w:ins>
      <w:ins w:id="338" w:author="Wilko Quak" w:date="2023-11-28T09:18:00Z">
        <w:r>
          <w:t>regel schrijft de naam en aanwezigheid van een tophaak Activiteit in regelingen voor:</w:t>
        </w:r>
      </w:ins>
    </w:p>
    <w:p w14:paraId="300B6979" w14:textId="77777777" w:rsidR="009B5397" w:rsidRDefault="009B5397" w:rsidP="005C75C2">
      <w:pPr>
        <w:rPr>
          <w:ins w:id="339" w:author="Wilko Quak" w:date="2023-11-28T09:13:00Z"/>
        </w:rPr>
      </w:pPr>
    </w:p>
    <w:p w14:paraId="131B6BDF" w14:textId="6600FEB7" w:rsidR="009B5397" w:rsidRDefault="009B5397" w:rsidP="005C75C2">
      <w:pPr>
        <w:rPr>
          <w:ins w:id="340" w:author="Wilko Quak" w:date="2023-11-28T09:14:00Z"/>
        </w:rPr>
      </w:pPr>
      <w:ins w:id="341" w:author="Wilko Quak" w:date="2023-11-28T09:13:00Z">
        <w:r>
          <w:rPr>
            <w:b/>
            <w:bCs/>
          </w:rPr>
          <w:t xml:space="preserve">Regel: </w:t>
        </w:r>
      </w:ins>
      <w:ins w:id="342" w:author="Wilko Quak" w:date="2023-11-28T09:14:00Z">
        <w:r w:rsidRPr="009B5397">
          <w:rPr>
            <w:rPrChange w:id="343" w:author="Wilko Quak" w:date="2023-11-28T09:14:00Z">
              <w:rPr>
                <w:b/>
                <w:bCs/>
              </w:rPr>
            </w:rPrChange>
          </w:rPr>
          <w:t>Met uitzondering van AMvB en ministeriële regeling moet in iedere Regeling waarin één of meer Activiteiten zijn geannoteerd één zogenaamde tophaak voorkomen:</w:t>
        </w:r>
      </w:ins>
    </w:p>
    <w:p w14:paraId="33EDC717" w14:textId="08F46296" w:rsidR="009B5397" w:rsidRPr="007B3932" w:rsidRDefault="009B5397" w:rsidP="009B5397">
      <w:pPr>
        <w:pStyle w:val="Lijstalinea"/>
        <w:numPr>
          <w:ilvl w:val="0"/>
          <w:numId w:val="55"/>
        </w:numPr>
        <w:rPr>
          <w:ins w:id="344" w:author="Wilko Quak" w:date="2023-11-28T09:15:00Z"/>
          <w:rPrChange w:id="345" w:author="Wilko Quak" w:date="2023-11-28T10:41:00Z">
            <w:rPr>
              <w:ins w:id="346" w:author="Wilko Quak" w:date="2023-11-28T09:15:00Z"/>
              <w:b/>
              <w:bCs/>
            </w:rPr>
          </w:rPrChange>
        </w:rPr>
      </w:pPr>
      <w:ins w:id="347" w:author="Wilko Quak" w:date="2023-11-28T09:15:00Z">
        <w:r w:rsidRPr="007B3932">
          <w:rPr>
            <w:rPrChange w:id="348" w:author="Wilko Quak" w:date="2023-11-28T10:41:00Z">
              <w:rPr>
                <w:b/>
                <w:bCs/>
              </w:rPr>
            </w:rPrChange>
          </w:rPr>
          <w:t>voor de omgevingsverordening is dat de meest bovenliggende Activiteit van die Regeling; de naam van deze Activiteit moet zijn ‘Activiteit gereguleerd in de omgevingsverordening &lt;naam provincie&gt;’;</w:t>
        </w:r>
      </w:ins>
    </w:p>
    <w:p w14:paraId="43FB7A92" w14:textId="5EE3C112" w:rsidR="009B5397" w:rsidRPr="007B3932" w:rsidRDefault="009B5397" w:rsidP="009B5397">
      <w:pPr>
        <w:pStyle w:val="Lijstalinea"/>
        <w:numPr>
          <w:ilvl w:val="0"/>
          <w:numId w:val="55"/>
        </w:numPr>
        <w:rPr>
          <w:ins w:id="349" w:author="Wilko Quak" w:date="2023-11-28T09:15:00Z"/>
          <w:rPrChange w:id="350" w:author="Wilko Quak" w:date="2023-11-28T10:41:00Z">
            <w:rPr>
              <w:ins w:id="351" w:author="Wilko Quak" w:date="2023-11-28T09:15:00Z"/>
              <w:b/>
              <w:bCs/>
            </w:rPr>
          </w:rPrChange>
        </w:rPr>
      </w:pPr>
      <w:ins w:id="352" w:author="Wilko Quak" w:date="2023-11-28T09:15:00Z">
        <w:r w:rsidRPr="007B3932">
          <w:rPr>
            <w:rPrChange w:id="353" w:author="Wilko Quak" w:date="2023-11-28T10:41:00Z">
              <w:rPr>
                <w:b/>
                <w:bCs/>
              </w:rPr>
            </w:rPrChange>
          </w:rPr>
          <w:t>voor de waterschapsverordening is dat de meest bovenliggende Activiteit van die Regeling; de naam van deze Activiteit moet zijn ‘Activiteit gereguleerd in de waterschapsverordening &lt;naam waterschap&gt;’;</w:t>
        </w:r>
      </w:ins>
    </w:p>
    <w:p w14:paraId="49317240" w14:textId="219A1C3E" w:rsidR="009B5397" w:rsidRPr="007B3932" w:rsidRDefault="009B5397">
      <w:pPr>
        <w:pStyle w:val="Lijstalinea"/>
        <w:numPr>
          <w:ilvl w:val="0"/>
          <w:numId w:val="55"/>
        </w:numPr>
        <w:rPr>
          <w:ins w:id="354" w:author="Wilko Quak" w:date="2023-10-06T17:04:00Z"/>
        </w:rPr>
        <w:pPrChange w:id="355" w:author="Wilko Quak" w:date="2023-11-28T09:14:00Z">
          <w:pPr/>
        </w:pPrChange>
      </w:pPr>
      <w:ins w:id="356" w:author="Wilko Quak" w:date="2023-11-28T09:15:00Z">
        <w:r w:rsidRPr="007B3932">
          <w:rPr>
            <w:rPrChange w:id="357" w:author="Wilko Quak" w:date="2023-11-28T10:41:00Z">
              <w:rPr>
                <w:b/>
                <w:bCs/>
              </w:rPr>
            </w:rPrChange>
          </w:rPr>
          <w:t>voor het omgevingsplan is dat de meest bovenliggende Activiteit van die Regeling; de naam van deze Activiteit moet zijn ‘Activiteit gereguleerd in het omgevingsplan gemeente &lt;naam gemeente&gt;’.</w:t>
        </w:r>
      </w:ins>
    </w:p>
    <w:p w14:paraId="750CAC48" w14:textId="77777777" w:rsidR="000F3977" w:rsidRDefault="000F3977" w:rsidP="000F3977">
      <w:pPr>
        <w:rPr>
          <w:ins w:id="358" w:author="Wilko Quak" w:date="2023-10-06T17:04:00Z"/>
        </w:rPr>
      </w:pPr>
    </w:p>
    <w:p w14:paraId="60C184D5" w14:textId="45C8B517" w:rsidR="000D3CB5" w:rsidRDefault="009B5397" w:rsidP="005C75C2">
      <w:pPr>
        <w:rPr>
          <w:ins w:id="359" w:author="Wilko Quak" w:date="2023-11-28T09:19:00Z"/>
        </w:rPr>
      </w:pPr>
      <w:bookmarkStart w:id="360" w:name="_Hlk150259318"/>
      <w:ins w:id="361" w:author="Wilko Quak" w:date="2023-11-28T09:18:00Z">
        <w:r>
          <w:t>De v</w:t>
        </w:r>
      </w:ins>
      <w:ins w:id="362" w:author="Wilko Quak" w:date="2023-11-28T09:19:00Z">
        <w:r>
          <w:t>olgende regel</w:t>
        </w:r>
      </w:ins>
      <w:ins w:id="363" w:author="Wilko Quak" w:date="2023-11-28T11:07:00Z">
        <w:r w:rsidR="00785BE6">
          <w:t>s</w:t>
        </w:r>
      </w:ins>
      <w:ins w:id="364" w:author="Wilko Quak" w:date="2023-11-28T09:19:00Z">
        <w:r>
          <w:t xml:space="preserve"> </w:t>
        </w:r>
      </w:ins>
      <w:ins w:id="365" w:author="Wilko Quak" w:date="2023-11-28T11:07:00Z">
        <w:r w:rsidR="00785BE6">
          <w:t>schrjven</w:t>
        </w:r>
      </w:ins>
      <w:ins w:id="366" w:author="Wilko Quak" w:date="2023-11-28T09:19:00Z">
        <w:r>
          <w:t xml:space="preserve"> </w:t>
        </w:r>
      </w:ins>
      <w:ins w:id="367" w:author="Wilko Quak" w:date="2023-11-28T11:04:00Z">
        <w:r w:rsidR="00785BE6">
          <w:t xml:space="preserve">voor hoe </w:t>
        </w:r>
      </w:ins>
      <w:ins w:id="368" w:author="Wilko Quak" w:date="2023-11-28T09:19:00Z">
        <w:r>
          <w:t xml:space="preserve">de relatie bovenliggendeActiviteit </w:t>
        </w:r>
      </w:ins>
      <w:ins w:id="369" w:author="Wilko Quak" w:date="2023-11-28T11:04:00Z">
        <w:r w:rsidR="00785BE6">
          <w:t>moet worden ingevuld</w:t>
        </w:r>
      </w:ins>
      <w:ins w:id="370" w:author="Wilko Quak" w:date="2023-11-28T09:19:00Z">
        <w:r>
          <w:t>:</w:t>
        </w:r>
      </w:ins>
    </w:p>
    <w:p w14:paraId="38F5F8B2" w14:textId="77777777" w:rsidR="009B5397" w:rsidRDefault="009B5397" w:rsidP="005C75C2">
      <w:pPr>
        <w:rPr>
          <w:ins w:id="371" w:author="Wilko Quak" w:date="2023-11-28T09:19:00Z"/>
        </w:rPr>
      </w:pPr>
    </w:p>
    <w:p w14:paraId="28258411" w14:textId="02E815A5" w:rsidR="00E36A64" w:rsidRDefault="009B5397" w:rsidP="00785BE6">
      <w:pPr>
        <w:rPr>
          <w:ins w:id="372" w:author="Wilko Quak" w:date="2023-11-28T11:05:00Z"/>
        </w:rPr>
        <w:pPrChange w:id="373" w:author="Wilko Quak" w:date="2023-11-28T11:06:00Z">
          <w:pPr>
            <w:pStyle w:val="Lijstalinea"/>
            <w:numPr>
              <w:numId w:val="56"/>
            </w:numPr>
            <w:ind w:hanging="360"/>
          </w:pPr>
        </w:pPrChange>
      </w:pPr>
      <w:ins w:id="374" w:author="Wilko Quak" w:date="2023-11-28T09:19:00Z">
        <w:r>
          <w:rPr>
            <w:b/>
            <w:bCs/>
          </w:rPr>
          <w:t xml:space="preserve">Regel: </w:t>
        </w:r>
      </w:ins>
      <w:ins w:id="375" w:author="Wilko Quak" w:date="2023-11-28T11:06:00Z">
        <w:r w:rsidR="00785BE6">
          <w:t xml:space="preserve"> </w:t>
        </w:r>
      </w:ins>
      <w:ins w:id="376" w:author="Wilko Quak" w:date="2023-11-28T09:20:00Z">
        <w:r w:rsidR="00E36A64">
          <w:t>Voor omgevingsverordening, waterschapsverordening en omgevingsplan geldt, in afwijking van het bepaalde in paragraaf</w:t>
        </w:r>
      </w:ins>
      <w:ins w:id="377" w:author="Wilko Quak" w:date="2023-11-28T09:31:00Z">
        <w:r w:rsidR="0068312D">
          <w:t xml:space="preserve"> </w:t>
        </w:r>
        <w:r w:rsidR="0068312D">
          <w:fldChar w:fldCharType="begin"/>
        </w:r>
        <w:r w:rsidR="0068312D">
          <w:instrText xml:space="preserve"> REF _Ref150518039 \n \h </w:instrText>
        </w:r>
      </w:ins>
      <w:r w:rsidR="0068312D">
        <w:fldChar w:fldCharType="separate"/>
      </w:r>
      <w:ins w:id="378" w:author="Wilko Quak" w:date="2023-11-28T09:31:00Z">
        <w:r w:rsidR="0068312D">
          <w:t>3.2.7</w:t>
        </w:r>
        <w:r w:rsidR="0068312D">
          <w:fldChar w:fldCharType="end"/>
        </w:r>
      </w:ins>
      <w:ins w:id="379" w:author="Wilko Quak" w:date="2023-11-28T09:20:00Z">
        <w:r w:rsidR="00E36A64">
          <w:t xml:space="preserve">, dat de relatie bovenliggendeActiviteit van een </w:t>
        </w:r>
        <w:r w:rsidR="00E36A64">
          <w:lastRenderedPageBreak/>
          <w:t>Activiteit niet zijnde de tophaak uitsluitend mag verwijzen naar een andere Activiteit die hoort bij dezelfde Regeling.</w:t>
        </w:r>
      </w:ins>
    </w:p>
    <w:p w14:paraId="05195E2F" w14:textId="77777777" w:rsidR="00785BE6" w:rsidRDefault="00785BE6" w:rsidP="00785BE6">
      <w:pPr>
        <w:rPr>
          <w:ins w:id="380" w:author="Wilko Quak" w:date="2023-11-28T09:20:00Z"/>
        </w:rPr>
        <w:pPrChange w:id="381" w:author="Wilko Quak" w:date="2023-11-28T11:07:00Z">
          <w:pPr>
            <w:pStyle w:val="Lijstalinea"/>
            <w:numPr>
              <w:numId w:val="56"/>
            </w:numPr>
            <w:ind w:hanging="360"/>
          </w:pPr>
        </w:pPrChange>
      </w:pPr>
    </w:p>
    <w:p w14:paraId="5A62218B" w14:textId="3684413B" w:rsidR="00E36A64" w:rsidRDefault="00785BE6" w:rsidP="00785BE6">
      <w:pPr>
        <w:rPr>
          <w:ins w:id="382" w:author="Wilko Quak" w:date="2023-11-28T09:20:00Z"/>
        </w:rPr>
      </w:pPr>
      <w:ins w:id="383" w:author="Wilko Quak" w:date="2023-11-28T11:06:00Z">
        <w:r w:rsidRPr="00785BE6">
          <w:rPr>
            <w:b/>
            <w:bCs/>
            <w:rPrChange w:id="384" w:author="Wilko Quak" w:date="2023-11-28T11:06:00Z">
              <w:rPr/>
            </w:rPrChange>
          </w:rPr>
          <w:t>Regel</w:t>
        </w:r>
        <w:r>
          <w:t xml:space="preserve">: </w:t>
        </w:r>
      </w:ins>
      <w:ins w:id="385" w:author="Wilko Quak" w:date="2023-11-28T09:20:00Z">
        <w:r w:rsidR="00E36A64">
          <w:t>Voor de relatie bovenliggendeActiviteit van de tophaken geldt, in afwijking van het bepaalde in paragraaf</w:t>
        </w:r>
      </w:ins>
      <w:ins w:id="386" w:author="Wilko Quak" w:date="2023-11-28T09:31:00Z">
        <w:r w:rsidR="0068312D">
          <w:t xml:space="preserve"> </w:t>
        </w:r>
        <w:r w:rsidR="0068312D">
          <w:fldChar w:fldCharType="begin"/>
        </w:r>
        <w:r w:rsidR="0068312D">
          <w:instrText xml:space="preserve"> REF _Ref150518039 \n \h </w:instrText>
        </w:r>
      </w:ins>
      <w:r w:rsidR="0068312D">
        <w:fldChar w:fldCharType="separate"/>
      </w:r>
      <w:ins w:id="387" w:author="Wilko Quak" w:date="2023-11-28T09:31:00Z">
        <w:r w:rsidR="0068312D">
          <w:t>3.2.7</w:t>
        </w:r>
        <w:r w:rsidR="0068312D">
          <w:fldChar w:fldCharType="end"/>
        </w:r>
      </w:ins>
      <w:ins w:id="388" w:author="Wilko Quak" w:date="2023-11-28T09:20:00Z">
        <w:r w:rsidR="00E36A64">
          <w:t>, het volgende:</w:t>
        </w:r>
      </w:ins>
    </w:p>
    <w:p w14:paraId="01ADBCDF" w14:textId="509CE1E8" w:rsidR="00E36A64" w:rsidRDefault="00785BE6" w:rsidP="00785BE6">
      <w:pPr>
        <w:pStyle w:val="Lijstalinea"/>
        <w:numPr>
          <w:ilvl w:val="0"/>
          <w:numId w:val="56"/>
        </w:numPr>
        <w:ind w:left="708"/>
        <w:rPr>
          <w:ins w:id="389" w:author="Wilko Quak" w:date="2023-11-28T09:20:00Z"/>
        </w:rPr>
        <w:pPrChange w:id="390" w:author="Wilko Quak" w:date="2023-11-28T11:06:00Z">
          <w:pPr/>
        </w:pPrChange>
      </w:pPr>
      <w:ins w:id="391" w:author="Wilko Quak" w:date="2023-11-28T11:06:00Z">
        <w:r>
          <w:t>i</w:t>
        </w:r>
      </w:ins>
      <w:ins w:id="392" w:author="Wilko Quak" w:date="2023-11-28T09:20:00Z">
        <w:r w:rsidR="00E36A64">
          <w:t>n de omgevingsverordening moet de relatie bovenliggendeActiviteit van de tophaak verwijzen naar de ‘Activiteit gereguleerd in de omgevingsverordening’ in de Placeholder-Regeling;</w:t>
        </w:r>
      </w:ins>
    </w:p>
    <w:p w14:paraId="7165DD07" w14:textId="77777777" w:rsidR="00E36A64" w:rsidRDefault="00E36A64" w:rsidP="00785BE6">
      <w:pPr>
        <w:pStyle w:val="Lijstalinea"/>
        <w:numPr>
          <w:ilvl w:val="0"/>
          <w:numId w:val="56"/>
        </w:numPr>
        <w:ind w:left="708"/>
        <w:rPr>
          <w:ins w:id="393" w:author="Wilko Quak" w:date="2023-11-28T09:21:00Z"/>
        </w:rPr>
        <w:pPrChange w:id="394" w:author="Wilko Quak" w:date="2023-11-28T11:06:00Z">
          <w:pPr>
            <w:pStyle w:val="Lijstalinea"/>
            <w:numPr>
              <w:numId w:val="56"/>
            </w:numPr>
            <w:ind w:left="1068" w:hanging="360"/>
          </w:pPr>
        </w:pPrChange>
      </w:pPr>
      <w:ins w:id="395" w:author="Wilko Quak" w:date="2023-11-28T09:20:00Z">
        <w:r>
          <w:t>in de waterschapsverordening moet de relatie bovenliggendeActiviteit van de tophaak moet verwijzen naar de ‘Activiteit gereguleerd in de waterschapsverordening’ in de Placeholder-Regeling;</w:t>
        </w:r>
      </w:ins>
    </w:p>
    <w:p w14:paraId="282186FA" w14:textId="77777777" w:rsidR="00E36A64" w:rsidRDefault="00E36A64" w:rsidP="00785BE6">
      <w:pPr>
        <w:pStyle w:val="Lijstalinea"/>
        <w:numPr>
          <w:ilvl w:val="0"/>
          <w:numId w:val="56"/>
        </w:numPr>
        <w:ind w:left="708"/>
        <w:rPr>
          <w:ins w:id="396" w:author="Wilko Quak" w:date="2023-11-28T09:21:00Z"/>
        </w:rPr>
        <w:pPrChange w:id="397" w:author="Wilko Quak" w:date="2023-11-28T11:06:00Z">
          <w:pPr>
            <w:pStyle w:val="Lijstalinea"/>
            <w:numPr>
              <w:numId w:val="56"/>
            </w:numPr>
            <w:ind w:left="1068" w:hanging="360"/>
          </w:pPr>
        </w:pPrChange>
      </w:pPr>
      <w:ins w:id="398" w:author="Wilko Quak" w:date="2023-11-28T09:20:00Z">
        <w:r>
          <w:t>in het omgevingsplan moet de relatie bovenliggendeActiviteit van de tophaak moet verwijzen naar de ‘Activiteit gereguleerd in het omgevingsplan’ in de Placeholder-Regeling;</w:t>
        </w:r>
      </w:ins>
    </w:p>
    <w:p w14:paraId="3958FE6A" w14:textId="4C81BC4C" w:rsidR="00E36A64" w:rsidRPr="009B5397" w:rsidRDefault="00E36A64" w:rsidP="00785BE6">
      <w:pPr>
        <w:pStyle w:val="Lijstalinea"/>
        <w:numPr>
          <w:ilvl w:val="0"/>
          <w:numId w:val="56"/>
        </w:numPr>
        <w:ind w:left="708"/>
        <w:rPr>
          <w:ins w:id="399" w:author="Wilko Quak" w:date="2023-11-10T13:19:00Z"/>
        </w:rPr>
        <w:pPrChange w:id="400" w:author="Wilko Quak" w:date="2023-11-28T11:06:00Z">
          <w:pPr/>
        </w:pPrChange>
      </w:pPr>
      <w:ins w:id="401" w:author="Wilko Quak" w:date="2023-11-28T09:20:00Z">
        <w:r>
          <w:t>in AMvB en ministeriële regeling mag de relatie bovenliggendeActiviteit van een Activiteit uitsluitend verwijzen naar de ‘Activiteit gereguleerd bij AMvB’ of naar een andere Activiteit die hoort bij de Placeholder-Regeling, bij een AMvB of bij een ministeriële regeling.</w:t>
        </w:r>
      </w:ins>
    </w:p>
    <w:p w14:paraId="7F3046AE" w14:textId="3224FEF2" w:rsidR="000D3CB5" w:rsidRDefault="000D3CB5">
      <w:pPr>
        <w:pStyle w:val="Kop3"/>
        <w:rPr>
          <w:ins w:id="402" w:author="Wilko Quak" w:date="2023-11-10T13:21:00Z"/>
        </w:rPr>
        <w:pPrChange w:id="403" w:author="Wilko Quak" w:date="2023-11-10T14:05:00Z">
          <w:pPr/>
        </w:pPrChange>
      </w:pPr>
      <w:bookmarkStart w:id="404" w:name="_Ref150515612"/>
      <w:bookmarkStart w:id="405" w:name="_Toc152061440"/>
      <w:ins w:id="406" w:author="Wilko Quak" w:date="2023-11-10T13:19:00Z">
        <w:r>
          <w:t>Tijdelijk regelingdelen</w:t>
        </w:r>
      </w:ins>
      <w:bookmarkEnd w:id="404"/>
      <w:bookmarkEnd w:id="405"/>
    </w:p>
    <w:p w14:paraId="2FEBED10" w14:textId="180CF95C" w:rsidR="000D3CB5" w:rsidRDefault="00442731" w:rsidP="000D3CB5">
      <w:pPr>
        <w:rPr>
          <w:ins w:id="407" w:author="Wilko Quak" w:date="2023-11-28T09:33:00Z"/>
        </w:rPr>
      </w:pPr>
      <w:ins w:id="408" w:author="Wilko Quak" w:date="2023-11-10T15:44:00Z">
        <w:r>
          <w:t>Tijdelijk</w:t>
        </w:r>
      </w:ins>
      <w:ins w:id="409" w:author="Wilko Quak" w:date="2023-11-10T13:21:00Z">
        <w:r w:rsidR="000D3CB5">
          <w:t xml:space="preserve"> regelingdelen,</w:t>
        </w:r>
      </w:ins>
      <w:ins w:id="410" w:author="Wilko Quak" w:date="2023-11-10T15:44:00Z">
        <w:r>
          <w:t xml:space="preserve"> zoals beschreven in de STOP standaard </w:t>
        </w:r>
      </w:ins>
      <w:ins w:id="411" w:author="Wilko Quak" w:date="2023-11-10T15:45:00Z">
        <w:r>
          <w:t>kunnen</w:t>
        </w:r>
      </w:ins>
      <w:ins w:id="412" w:author="Wilko Quak" w:date="2023-11-10T13:21:00Z">
        <w:r w:rsidR="000D3CB5">
          <w:t xml:space="preserve"> door een ander bevoegd gezag worden ingetrokken dan het bevoegd gezag waardoor het is aangemaakt</w:t>
        </w:r>
      </w:ins>
      <w:ins w:id="413" w:author="Wilko Quak" w:date="2023-11-10T15:45:00Z">
        <w:r>
          <w:t>.</w:t>
        </w:r>
      </w:ins>
      <w:ins w:id="414" w:author="Wilko Quak" w:date="2023-11-10T15:46:00Z">
        <w:r>
          <w:t xml:space="preserve"> </w:t>
        </w:r>
      </w:ins>
      <w:ins w:id="415" w:author="Wilko Quak" w:date="2023-11-28T09:33:00Z">
        <w:r w:rsidR="0068312D">
          <w:t xml:space="preserve">Voor een tijdelijk regelingdeel </w:t>
        </w:r>
      </w:ins>
      <w:ins w:id="416" w:author="Wilko Quak" w:date="2023-11-28T11:09:00Z">
        <w:r w:rsidR="00785BE6">
          <w:t>geldt de volgende regel:</w:t>
        </w:r>
      </w:ins>
    </w:p>
    <w:p w14:paraId="73A97C9F" w14:textId="77777777" w:rsidR="0068312D" w:rsidRDefault="0068312D" w:rsidP="0068312D">
      <w:pPr>
        <w:rPr>
          <w:ins w:id="417" w:author="Wilko Quak" w:date="2023-11-28T09:34:00Z"/>
        </w:rPr>
      </w:pPr>
    </w:p>
    <w:p w14:paraId="721FCDF5" w14:textId="76BF58CD" w:rsidR="0068312D" w:rsidRDefault="0068312D" w:rsidP="0068312D">
      <w:pPr>
        <w:rPr>
          <w:ins w:id="418" w:author="Wilko Quak" w:date="2023-11-28T09:34:00Z"/>
          <w:b/>
          <w:bCs/>
        </w:rPr>
      </w:pPr>
      <w:ins w:id="419" w:author="Wilko Quak" w:date="2023-11-28T09:34:00Z">
        <w:r>
          <w:rPr>
            <w:b/>
            <w:bCs/>
          </w:rPr>
          <w:t>Regel:</w:t>
        </w:r>
      </w:ins>
    </w:p>
    <w:p w14:paraId="5B69D24C" w14:textId="6B9C9108" w:rsidR="0068312D" w:rsidRPr="0068312D" w:rsidRDefault="0068312D" w:rsidP="0068312D">
      <w:pPr>
        <w:pStyle w:val="Lijstalinea"/>
        <w:numPr>
          <w:ilvl w:val="0"/>
          <w:numId w:val="58"/>
        </w:numPr>
        <w:rPr>
          <w:ins w:id="420" w:author="Wilko Quak" w:date="2023-11-28T09:34:00Z"/>
          <w:rPrChange w:id="421" w:author="Wilko Quak" w:date="2023-11-28T09:34:00Z">
            <w:rPr>
              <w:ins w:id="422" w:author="Wilko Quak" w:date="2023-11-28T09:34:00Z"/>
              <w:b/>
              <w:bCs/>
            </w:rPr>
          </w:rPrChange>
        </w:rPr>
      </w:pPr>
      <w:ins w:id="423" w:author="Wilko Quak" w:date="2023-11-28T09:34:00Z">
        <w:r w:rsidRPr="0068312D">
          <w:rPr>
            <w:rPrChange w:id="424" w:author="Wilko Quak" w:date="2023-11-28T09:34:00Z">
              <w:rPr>
                <w:b/>
                <w:bCs/>
              </w:rPr>
            </w:rPrChange>
          </w:rPr>
          <w:t>in een tijdelijk regelingdeel waarin één of meer Activiteiten zijn geannoteerd moet één zogenaamde tophaak voorkomen;</w:t>
        </w:r>
      </w:ins>
    </w:p>
    <w:p w14:paraId="05B5A26D" w14:textId="52E143D7" w:rsidR="0068312D" w:rsidRPr="0068312D" w:rsidRDefault="0068312D" w:rsidP="0068312D">
      <w:pPr>
        <w:pStyle w:val="Lijstalinea"/>
        <w:numPr>
          <w:ilvl w:val="0"/>
          <w:numId w:val="58"/>
        </w:numPr>
        <w:rPr>
          <w:ins w:id="425" w:author="Wilko Quak" w:date="2023-11-28T09:34:00Z"/>
          <w:rPrChange w:id="426" w:author="Wilko Quak" w:date="2023-11-28T09:34:00Z">
            <w:rPr>
              <w:ins w:id="427" w:author="Wilko Quak" w:date="2023-11-28T09:34:00Z"/>
              <w:b/>
              <w:bCs/>
            </w:rPr>
          </w:rPrChange>
        </w:rPr>
      </w:pPr>
      <w:ins w:id="428" w:author="Wilko Quak" w:date="2023-11-28T09:34:00Z">
        <w:r w:rsidRPr="0068312D">
          <w:rPr>
            <w:rPrChange w:id="429" w:author="Wilko Quak" w:date="2023-11-28T09:34:00Z">
              <w:rPr>
                <w:b/>
                <w:bCs/>
              </w:rPr>
            </w:rPrChange>
          </w:rPr>
          <w:t>de tophaak is de meest bovenliggende Activiteit van het tijdelijk regelingdeel;</w:t>
        </w:r>
      </w:ins>
    </w:p>
    <w:p w14:paraId="5F5626BF" w14:textId="2424E9E5" w:rsidR="0068312D" w:rsidRDefault="0068312D" w:rsidP="0068312D">
      <w:pPr>
        <w:pStyle w:val="Lijstalinea"/>
        <w:numPr>
          <w:ilvl w:val="0"/>
          <w:numId w:val="58"/>
        </w:numPr>
        <w:rPr>
          <w:ins w:id="430" w:author="Wilko Quak" w:date="2023-11-28T09:35:00Z"/>
        </w:rPr>
      </w:pPr>
      <w:ins w:id="431" w:author="Wilko Quak" w:date="2023-11-28T09:34:00Z">
        <w:r w:rsidRPr="0068312D">
          <w:rPr>
            <w:rPrChange w:id="432" w:author="Wilko Quak" w:date="2023-11-28T09:34:00Z">
              <w:rPr>
                <w:b/>
                <w:bCs/>
              </w:rPr>
            </w:rPrChange>
          </w:rPr>
          <w:t>de naam van de tophaak annex de meest bovenliggende Activiteit moet zijn ‘Activiteit gereguleerd in &lt;citeertitel tijdelijk regelingdeel&gt;’;</w:t>
        </w:r>
      </w:ins>
    </w:p>
    <w:p w14:paraId="5763B262" w14:textId="11B05F9F" w:rsidR="0068312D" w:rsidRPr="0068312D" w:rsidRDefault="0068312D">
      <w:pPr>
        <w:pStyle w:val="Lijstalinea"/>
        <w:numPr>
          <w:ilvl w:val="0"/>
          <w:numId w:val="58"/>
        </w:numPr>
        <w:rPr>
          <w:ins w:id="433" w:author="Wilko Quak" w:date="2023-11-10T13:21:00Z"/>
        </w:rPr>
        <w:pPrChange w:id="434" w:author="Wilko Quak" w:date="2023-11-28T09:34:00Z">
          <w:pPr/>
        </w:pPrChange>
      </w:pPr>
      <w:ins w:id="435" w:author="Wilko Quak" w:date="2023-11-28T09:35:00Z">
        <w:r w:rsidRPr="0068312D">
          <w:t>voor een tijdelijk regelingdeel geldt dat de relatie bovenliggendeActiviteit van de tophaak moet verwijzen naar de tophaak van de regeling waaraan het tijdelijk regelingdeel door middel van het element isTijdelijkdeelVan gekoppeld is</w:t>
        </w:r>
        <w:r>
          <w:t>.</w:t>
        </w:r>
      </w:ins>
    </w:p>
    <w:p w14:paraId="08F24FD0" w14:textId="77777777" w:rsidR="000D3CB5" w:rsidRDefault="000D3CB5" w:rsidP="000D3CB5">
      <w:pPr>
        <w:rPr>
          <w:ins w:id="436" w:author="Wilko Quak" w:date="2023-11-10T13:21:00Z"/>
        </w:rPr>
      </w:pPr>
    </w:p>
    <w:p w14:paraId="1EE0A5B5" w14:textId="0B81818D" w:rsidR="000D3CB5" w:rsidRPr="000D3CB5" w:rsidDel="00833F44" w:rsidRDefault="000D3CB5" w:rsidP="000D3CB5">
      <w:pPr>
        <w:rPr>
          <w:del w:id="437" w:author="Wilko Quak" w:date="2023-11-27T12:00:00Z"/>
        </w:rPr>
      </w:pPr>
    </w:p>
    <w:p w14:paraId="6A4F7086" w14:textId="5E7EDBFE" w:rsidR="00761541" w:rsidRDefault="00761541" w:rsidP="00D7079F">
      <w:pPr>
        <w:pStyle w:val="Kop1"/>
      </w:pPr>
      <w:bookmarkStart w:id="438" w:name="_Ref90035910"/>
      <w:bookmarkStart w:id="439" w:name="_Toc152061441"/>
      <w:bookmarkEnd w:id="360"/>
      <w:r>
        <w:lastRenderedPageBreak/>
        <w:t>XML-omschrijving</w:t>
      </w:r>
      <w:bookmarkEnd w:id="176"/>
      <w:bookmarkEnd w:id="438"/>
      <w:bookmarkEnd w:id="439"/>
    </w:p>
    <w:bookmarkEnd w:id="177"/>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SymbolisatieItem.</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440" w:name="_Ref66372752"/>
      <w:bookmarkStart w:id="441" w:name="_Ref74325115"/>
      <w:bookmarkStart w:id="442" w:name="XML_manifest"/>
      <w:bookmarkStart w:id="443" w:name="_Ref36562888"/>
      <w:bookmarkStart w:id="444" w:name="_Toc152061442"/>
      <w:r>
        <w:t>Manifest</w:t>
      </w:r>
      <w:bookmarkEnd w:id="440"/>
      <w:bookmarkEnd w:id="441"/>
      <w:bookmarkEnd w:id="444"/>
    </w:p>
    <w:bookmarkEnd w:id="442"/>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M(ultipliciteit)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r>
              <w:rPr>
                <w:bCs w:val="0"/>
                <w:szCs w:val="18"/>
              </w:rPr>
              <w:t>IMOWversie</w:t>
            </w:r>
            <w:del w:id="445" w:author="Wilko Quak" w:date="2023-10-24T13:57:00Z">
              <w:r w:rsidR="009A34C7" w:rsidDel="00C11516">
                <w:rPr>
                  <w:bCs w:val="0"/>
                  <w:szCs w:val="18"/>
                </w:rPr>
                <w:delText>*</w:delText>
              </w:r>
              <w:r w:rsidR="0050361C" w:rsidDel="00C11516">
                <w:rPr>
                  <w:bCs w:val="0"/>
                  <w:szCs w:val="18"/>
                </w:rPr>
                <w:delText>*</w:delText>
              </w:r>
            </w:del>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EDCAA25" w:rsidR="002B69FE" w:rsidRPr="00E46DA0" w:rsidRDefault="00D52D55" w:rsidP="004A2B1E">
            <w:pPr>
              <w:pStyle w:val="Tabel"/>
              <w:rPr>
                <w:bCs w:val="0"/>
                <w:szCs w:val="18"/>
              </w:rPr>
            </w:pPr>
            <w:r>
              <w:rPr>
                <w:bCs w:val="0"/>
                <w:szCs w:val="18"/>
              </w:rPr>
              <w:t>De IMOW-versie waarmee is aangeleverd</w:t>
            </w:r>
            <w:ins w:id="446" w:author="Wilko Quak" w:date="2023-11-07T14:24:00Z">
              <w:r w:rsidR="00F45857">
                <w:rPr>
                  <w:bCs w:val="0"/>
                  <w:szCs w:val="18"/>
                </w:rPr>
                <w:t xml:space="preserve"> in het formaat x.y</w:t>
              </w:r>
            </w:ins>
            <w:r w:rsidR="006E353B">
              <w:rPr>
                <w:bCs w:val="0"/>
                <w:szCs w:val="18"/>
              </w:rPr>
              <w:t>.</w:t>
            </w:r>
            <w:del w:id="447" w:author="Wilko Quak" w:date="2023-11-07T14:24:00Z">
              <w:r w:rsidR="006E353B" w:rsidDel="00F45857">
                <w:rPr>
                  <w:bCs w:val="0"/>
                  <w:szCs w:val="18"/>
                </w:rPr>
                <w:delText xml:space="preserve"> Dit </w:delText>
              </w:r>
              <w:r w:rsidR="00F7457C" w:rsidDel="00F45857">
                <w:rPr>
                  <w:bCs w:val="0"/>
                  <w:szCs w:val="18"/>
                </w:rPr>
                <w:delText>optionele</w:delText>
              </w:r>
              <w:r w:rsidR="006E353B" w:rsidDel="00F45857">
                <w:rPr>
                  <w:bCs w:val="0"/>
                  <w:szCs w:val="18"/>
                </w:rPr>
                <w:delText xml:space="preserve"> kenmerk is toegevoegd in versie 2</w:delText>
              </w:r>
            </w:del>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r>
              <w:rPr>
                <w:bCs w:val="0"/>
                <w:szCs w:val="18"/>
              </w:rPr>
              <w:t>WorkIDRegeling</w:t>
            </w:r>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r>
              <w:rPr>
                <w:bCs w:val="0"/>
                <w:szCs w:val="18"/>
              </w:rPr>
              <w:t>DoelID</w:t>
            </w:r>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r w:rsidRPr="00E46DA0">
              <w:rPr>
                <w:bCs w:val="0"/>
                <w:szCs w:val="18"/>
              </w:rPr>
              <w:t>objectType</w:t>
            </w:r>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4DAC0F92" w:rsidR="00E01CF7" w:rsidRPr="00022065" w:rsidDel="00752F83" w:rsidRDefault="00E01CF7" w:rsidP="00022065">
      <w:pPr>
        <w:rPr>
          <w:del w:id="448" w:author="Wilko Quak" w:date="2023-10-05T23:21:00Z"/>
        </w:rPr>
      </w:pPr>
      <w:bookmarkStart w:id="449" w:name="_Ref49513250"/>
      <w:bookmarkEnd w:id="443"/>
      <w:del w:id="450" w:author="Wilko Quak" w:date="2023-10-05T23:21:00Z">
        <w:r w:rsidRPr="00022065" w:rsidDel="00752F83">
          <w:delText>*</w:delText>
        </w:r>
        <w:r w:rsidR="0050361C" w:rsidRPr="00022065" w:rsidDel="00752F83">
          <w:delText xml:space="preserve">* </w:delText>
        </w:r>
        <w:r w:rsidR="003E7C3E" w:rsidRPr="00022065" w:rsidDel="00752F83">
          <w:delText>toe</w:delText>
        </w:r>
        <w:r w:rsidR="009A34C7" w:rsidRPr="00022065" w:rsidDel="00752F83">
          <w:delText>ge</w:delText>
        </w:r>
        <w:r w:rsidR="003E7C3E" w:rsidRPr="00022065" w:rsidDel="00752F83">
          <w:delText>voeg</w:delText>
        </w:r>
        <w:r w:rsidR="009A34C7" w:rsidRPr="00022065" w:rsidDel="00752F83">
          <w:delText>d</w:delText>
        </w:r>
        <w:r w:rsidR="003E7C3E" w:rsidRPr="00022065" w:rsidDel="00752F83">
          <w:delText xml:space="preserve"> in IMOW v2.0</w:delText>
        </w:r>
        <w:r w:rsidR="00081643" w:rsidRPr="00022065" w:rsidDel="00752F83">
          <w:delText>.0</w:delText>
        </w:r>
        <w:r w:rsidR="00B51572" w:rsidRPr="00022065" w:rsidDel="00752F83">
          <w:delText>.</w:delText>
        </w:r>
      </w:del>
    </w:p>
    <w:p w14:paraId="30716957" w14:textId="08B7B918" w:rsidR="00CA4FF3" w:rsidRDefault="00BB1720" w:rsidP="00D7079F">
      <w:pPr>
        <w:pStyle w:val="Kop2"/>
      </w:pPr>
      <w:bookmarkStart w:id="451" w:name="_Ref80972317"/>
      <w:bookmarkStart w:id="452" w:name="XML_owBestand"/>
      <w:bookmarkStart w:id="453" w:name="_Toc152061443"/>
      <w:r>
        <w:t>owBestand</w:t>
      </w:r>
      <w:bookmarkEnd w:id="449"/>
      <w:bookmarkEnd w:id="451"/>
      <w:bookmarkEnd w:id="453"/>
    </w:p>
    <w:bookmarkEnd w:id="452"/>
    <w:p w14:paraId="3DB153C7" w14:textId="1DA59B85" w:rsidR="00CA4FF3" w:rsidRPr="00022065" w:rsidRDefault="00CA4FF3" w:rsidP="00022065">
      <w:r w:rsidRPr="00022065">
        <w:t xml:space="preserve">Het </w:t>
      </w:r>
      <w:r w:rsidR="00BB1720" w:rsidRPr="00022065">
        <w:t>owBestand</w:t>
      </w:r>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M(ultipliciteit)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r w:rsidRPr="003D3AF1">
              <w:rPr>
                <w:bCs w:val="0"/>
              </w:rPr>
              <w:t>owBestand</w:t>
            </w:r>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r w:rsidRPr="003D3AF1">
              <w:rPr>
                <w:bCs w:val="0"/>
              </w:rPr>
              <w:t>standBestand</w:t>
            </w:r>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lastRenderedPageBreak/>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r w:rsidRPr="00E46DA0">
              <w:rPr>
                <w:bCs w:val="0"/>
                <w:szCs w:val="18"/>
              </w:rPr>
              <w:t>leveringsId</w:t>
            </w:r>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r w:rsidRPr="00E46DA0">
              <w:rPr>
                <w:bCs w:val="0"/>
                <w:szCs w:val="18"/>
              </w:rPr>
              <w:t>objectTypen</w:t>
            </w:r>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r w:rsidRPr="00E46DA0">
              <w:rPr>
                <w:bCs w:val="0"/>
                <w:szCs w:val="18"/>
              </w:rPr>
              <w:t>objectType</w:t>
            </w:r>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r w:rsidRPr="00E46DA0">
              <w:rPr>
                <w:bCs w:val="0"/>
                <w:szCs w:val="18"/>
              </w:rPr>
              <w:t>owObject</w:t>
            </w:r>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454" w:name="_Ref36562894"/>
      <w:bookmarkStart w:id="455" w:name="XML_art"/>
      <w:bookmarkStart w:id="456" w:name="_Toc152061444"/>
      <w:r w:rsidRPr="00CA0AE9">
        <w:t>Artikelstructuur</w:t>
      </w:r>
      <w:bookmarkEnd w:id="454"/>
      <w:bookmarkEnd w:id="456"/>
    </w:p>
    <w:bookmarkEnd w:id="45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457" w:name="_Ref39823116"/>
      <w:bookmarkStart w:id="458" w:name="XML_art_regeltekst"/>
      <w:bookmarkStart w:id="459" w:name="_Toc152061445"/>
      <w:r>
        <w:t>Regeltekst</w:t>
      </w:r>
      <w:bookmarkEnd w:id="457"/>
      <w:bookmarkEnd w:id="459"/>
    </w:p>
    <w:bookmarkEnd w:id="45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Change w:id="460" w:author="Wilko Quak" w:date="2023-11-10T15:52:00Z">
          <w:tblPr>
            <w:tblStyle w:val="Tabelraster"/>
            <w:tblW w:w="9634" w:type="dxa"/>
            <w:tblLayout w:type="fixed"/>
            <w:tblLook w:val="0620" w:firstRow="1" w:lastRow="0" w:firstColumn="0" w:lastColumn="0" w:noHBand="1" w:noVBand="1"/>
          </w:tblPr>
        </w:tblPrChange>
      </w:tblPr>
      <w:tblGrid>
        <w:gridCol w:w="3397"/>
        <w:gridCol w:w="1196"/>
        <w:gridCol w:w="1277"/>
        <w:gridCol w:w="3764"/>
        <w:tblGridChange w:id="461">
          <w:tblGrid>
            <w:gridCol w:w="3397"/>
            <w:gridCol w:w="1276"/>
            <w:gridCol w:w="1197"/>
            <w:gridCol w:w="3764"/>
          </w:tblGrid>
        </w:tblGridChange>
      </w:tblGrid>
      <w:tr w:rsidR="00FE76DD" w:rsidRPr="00022065" w14:paraId="35A09F9F" w14:textId="77777777" w:rsidTr="00CF7C27">
        <w:trPr>
          <w:cnfStyle w:val="100000000000" w:firstRow="1" w:lastRow="0" w:firstColumn="0" w:lastColumn="0" w:oddVBand="0" w:evenVBand="0" w:oddHBand="0" w:evenHBand="0" w:firstRowFirstColumn="0" w:firstRowLastColumn="0" w:lastRowFirstColumn="0" w:lastRowLastColumn="0"/>
          <w:cantSplit/>
          <w:tblHeader/>
          <w:trPrChange w:id="462" w:author="Wilko Quak" w:date="2023-11-10T15:52:00Z">
            <w:trPr>
              <w:cantSplit/>
              <w:tblHeader/>
            </w:trPr>
          </w:trPrChange>
        </w:trPr>
        <w:tc>
          <w:tcPr>
            <w:tcW w:w="3397" w:type="dxa"/>
            <w:tcPrChange w:id="463" w:author="Wilko Quak" w:date="2023-11-10T15:52:00Z">
              <w:tcPr>
                <w:tcW w:w="3397" w:type="dxa"/>
              </w:tcPr>
            </w:tcPrChange>
          </w:tcPr>
          <w:p w14:paraId="5E6461DA" w14:textId="7C9663D1" w:rsidR="00FE76DD" w:rsidRPr="00E45F7A" w:rsidRDefault="007E5276" w:rsidP="00CA0AE9">
            <w:pPr>
              <w:pStyle w:val="Tabel"/>
              <w:cnfStyle w:val="100000000000" w:firstRow="1" w:lastRow="0" w:firstColumn="0" w:lastColumn="0" w:oddVBand="0" w:evenVBand="0" w:oddHBand="0" w:evenHBand="0" w:firstRowFirstColumn="0" w:firstRowLastColumn="0" w:lastRowFirstColumn="0" w:lastRowLastColumn="0"/>
              <w:rPr>
                <w:szCs w:val="20"/>
              </w:rPr>
            </w:pPr>
            <w:r w:rsidRPr="00E45F7A">
              <w:rPr>
                <w:szCs w:val="20"/>
              </w:rPr>
              <w:t>Element</w:t>
            </w:r>
          </w:p>
        </w:tc>
        <w:tc>
          <w:tcPr>
            <w:tcW w:w="1196" w:type="dxa"/>
            <w:tcPrChange w:id="464" w:author="Wilko Quak" w:date="2023-11-10T15:52:00Z">
              <w:tcPr>
                <w:tcW w:w="1276" w:type="dxa"/>
              </w:tcPr>
            </w:tcPrChange>
          </w:tcPr>
          <w:p w14:paraId="4C0AC8A1" w14:textId="64D8C5FE" w:rsidR="00FE76DD" w:rsidRPr="007E5632" w:rsidRDefault="007E5276" w:rsidP="00CA0AE9">
            <w:pPr>
              <w:pStyle w:val="Tabel"/>
              <w:cnfStyle w:val="100000000000" w:firstRow="1" w:lastRow="0" w:firstColumn="0" w:lastColumn="0" w:oddVBand="0" w:evenVBand="0" w:oddHBand="0" w:evenHBand="0" w:firstRowFirstColumn="0" w:firstRowLastColumn="0" w:lastRowFirstColumn="0" w:lastRowLastColumn="0"/>
              <w:rPr>
                <w:sz w:val="16"/>
              </w:rPr>
            </w:pPr>
            <w:r w:rsidRPr="007E5632">
              <w:rPr>
                <w:sz w:val="16"/>
              </w:rPr>
              <w:t>M(ultipliciteit)</w:t>
            </w:r>
          </w:p>
        </w:tc>
        <w:tc>
          <w:tcPr>
            <w:tcW w:w="1277" w:type="dxa"/>
            <w:tcPrChange w:id="465" w:author="Wilko Quak" w:date="2023-11-10T15:52:00Z">
              <w:tcPr>
                <w:tcW w:w="1197" w:type="dxa"/>
              </w:tcPr>
            </w:tcPrChange>
          </w:tcPr>
          <w:p w14:paraId="54BF998F" w14:textId="0F956798" w:rsidR="00FE76DD" w:rsidRPr="00E45F7A" w:rsidRDefault="00E772AB" w:rsidP="00CA0AE9">
            <w:pPr>
              <w:pStyle w:val="Tabel"/>
              <w:cnfStyle w:val="100000000000" w:firstRow="1" w:lastRow="0" w:firstColumn="0" w:lastColumn="0" w:oddVBand="0" w:evenVBand="0" w:oddHBand="0" w:evenHBand="0" w:firstRowFirstColumn="0" w:firstRowLastColumn="0" w:lastRowFirstColumn="0" w:lastRowLastColumn="0"/>
              <w:rPr>
                <w:szCs w:val="20"/>
              </w:rPr>
            </w:pPr>
            <w:r w:rsidRPr="00E45F7A">
              <w:rPr>
                <w:szCs w:val="20"/>
              </w:rPr>
              <w:t>Type</w:t>
            </w:r>
          </w:p>
        </w:tc>
        <w:tc>
          <w:tcPr>
            <w:tcW w:w="3764" w:type="dxa"/>
            <w:tcPrChange w:id="466" w:author="Wilko Quak" w:date="2023-11-10T15:52:00Z">
              <w:tcPr>
                <w:tcW w:w="3764" w:type="dxa"/>
              </w:tcPr>
            </w:tcPrChange>
          </w:tcPr>
          <w:p w14:paraId="5572F151" w14:textId="7882209C" w:rsidR="00FE76DD" w:rsidRPr="00E45F7A" w:rsidRDefault="00F13C5F" w:rsidP="00CA0AE9">
            <w:pPr>
              <w:pStyle w:val="Tabel"/>
              <w:cnfStyle w:val="100000000000" w:firstRow="1" w:lastRow="0" w:firstColumn="0" w:lastColumn="0" w:oddVBand="0" w:evenVBand="0" w:oddHBand="0" w:evenHBand="0" w:firstRowFirstColumn="0" w:firstRowLastColumn="0" w:lastRowFirstColumn="0" w:lastRowLastColumn="0"/>
              <w:rPr>
                <w:szCs w:val="20"/>
              </w:rPr>
            </w:pPr>
            <w:r>
              <w:rPr>
                <w:szCs w:val="20"/>
              </w:rPr>
              <w:t>Toelichting</w:t>
            </w:r>
          </w:p>
        </w:tc>
      </w:tr>
      <w:tr w:rsidR="00FE76DD" w:rsidRPr="00022065" w14:paraId="1BAD4716" w14:textId="77777777" w:rsidTr="00CF7C27">
        <w:trPr>
          <w:cantSplit/>
          <w:trPrChange w:id="467" w:author="Wilko Quak" w:date="2023-11-10T15:52:00Z">
            <w:trPr>
              <w:cantSplit/>
            </w:trPr>
          </w:trPrChange>
        </w:trPr>
        <w:tc>
          <w:tcPr>
            <w:tcW w:w="3397" w:type="dxa"/>
            <w:tcPrChange w:id="468" w:author="Wilko Quak" w:date="2023-11-10T15:52:00Z">
              <w:tcPr>
                <w:tcW w:w="3397" w:type="dxa"/>
              </w:tcPr>
            </w:tcPrChange>
          </w:tcPr>
          <w:p w14:paraId="6ADE554F" w14:textId="50B01AE4" w:rsidR="00FE76DD" w:rsidRPr="00A7586D" w:rsidRDefault="00932AD9" w:rsidP="00CA0AE9">
            <w:pPr>
              <w:pStyle w:val="Tabel"/>
              <w:rPr>
                <w:bCs w:val="0"/>
                <w:szCs w:val="18"/>
              </w:rPr>
            </w:pPr>
            <w:r w:rsidRPr="00A7586D">
              <w:rPr>
                <w:bCs w:val="0"/>
                <w:szCs w:val="18"/>
              </w:rPr>
              <w:t>owObject</w:t>
            </w:r>
          </w:p>
        </w:tc>
        <w:tc>
          <w:tcPr>
            <w:tcW w:w="1196" w:type="dxa"/>
            <w:tcPrChange w:id="469" w:author="Wilko Quak" w:date="2023-11-10T15:52:00Z">
              <w:tcPr>
                <w:tcW w:w="1276" w:type="dxa"/>
              </w:tcPr>
            </w:tcPrChange>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Change w:id="470" w:author="Wilko Quak" w:date="2023-11-10T15:52:00Z">
              <w:tcPr>
                <w:tcW w:w="1197" w:type="dxa"/>
              </w:tcPr>
            </w:tcPrChange>
          </w:tcPr>
          <w:p w14:paraId="1A877376" w14:textId="77777777" w:rsidR="00FE76DD" w:rsidRPr="00A7586D" w:rsidRDefault="00FE76DD" w:rsidP="00CA0AE9">
            <w:pPr>
              <w:pStyle w:val="Tabel"/>
              <w:rPr>
                <w:bCs w:val="0"/>
                <w:szCs w:val="18"/>
              </w:rPr>
            </w:pPr>
          </w:p>
        </w:tc>
        <w:tc>
          <w:tcPr>
            <w:tcW w:w="3764" w:type="dxa"/>
            <w:tcPrChange w:id="471" w:author="Wilko Quak" w:date="2023-11-10T15:52:00Z">
              <w:tcPr>
                <w:tcW w:w="3764" w:type="dxa"/>
              </w:tcPr>
            </w:tcPrChange>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F7C27">
        <w:trPr>
          <w:cantSplit/>
          <w:trPrChange w:id="472" w:author="Wilko Quak" w:date="2023-11-10T15:52:00Z">
            <w:trPr>
              <w:cantSplit/>
            </w:trPr>
          </w:trPrChange>
        </w:trPr>
        <w:tc>
          <w:tcPr>
            <w:tcW w:w="3397" w:type="dxa"/>
            <w:tcPrChange w:id="473" w:author="Wilko Quak" w:date="2023-11-10T15:52:00Z">
              <w:tcPr>
                <w:tcW w:w="3397" w:type="dxa"/>
              </w:tcPr>
            </w:tcPrChange>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Change w:id="474" w:author="Wilko Quak" w:date="2023-11-10T15:52:00Z">
              <w:tcPr>
                <w:tcW w:w="1276" w:type="dxa"/>
              </w:tcPr>
            </w:tcPrChange>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Change w:id="475" w:author="Wilko Quak" w:date="2023-11-10T15:52:00Z">
              <w:tcPr>
                <w:tcW w:w="1197" w:type="dxa"/>
              </w:tcPr>
            </w:tcPrChange>
          </w:tcPr>
          <w:p w14:paraId="37DABD94" w14:textId="77777777" w:rsidR="00FE76DD" w:rsidRPr="00A7586D" w:rsidRDefault="00FE76DD" w:rsidP="00CA0AE9">
            <w:pPr>
              <w:pStyle w:val="Tabel"/>
              <w:rPr>
                <w:bCs w:val="0"/>
                <w:szCs w:val="18"/>
              </w:rPr>
            </w:pPr>
          </w:p>
        </w:tc>
        <w:tc>
          <w:tcPr>
            <w:tcW w:w="3764" w:type="dxa"/>
            <w:tcPrChange w:id="476" w:author="Wilko Quak" w:date="2023-11-10T15:52:00Z">
              <w:tcPr>
                <w:tcW w:w="3764" w:type="dxa"/>
              </w:tcPr>
            </w:tcPrChange>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F7C27">
        <w:trPr>
          <w:cantSplit/>
          <w:trPrChange w:id="477" w:author="Wilko Quak" w:date="2023-11-10T15:52:00Z">
            <w:trPr>
              <w:cantSplit/>
            </w:trPr>
          </w:trPrChange>
        </w:trPr>
        <w:tc>
          <w:tcPr>
            <w:tcW w:w="3397" w:type="dxa"/>
            <w:tcPrChange w:id="478" w:author="Wilko Quak" w:date="2023-11-10T15:52:00Z">
              <w:tcPr>
                <w:tcW w:w="3397" w:type="dxa"/>
              </w:tcPr>
            </w:tcPrChange>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Change w:id="479" w:author="Wilko Quak" w:date="2023-11-10T15:52:00Z">
              <w:tcPr>
                <w:tcW w:w="1276" w:type="dxa"/>
              </w:tcPr>
            </w:tcPrChange>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Change w:id="480" w:author="Wilko Quak" w:date="2023-11-10T15:52:00Z">
              <w:tcPr>
                <w:tcW w:w="1197" w:type="dxa"/>
              </w:tcPr>
            </w:tcPrChange>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Change w:id="481" w:author="Wilko Quak" w:date="2023-11-10T15:52:00Z">
              <w:tcPr>
                <w:tcW w:w="3764" w:type="dxa"/>
              </w:tcPr>
            </w:tcPrChange>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F7C27">
        <w:trPr>
          <w:cantSplit/>
          <w:trPrChange w:id="482" w:author="Wilko Quak" w:date="2023-11-10T15:52:00Z">
            <w:trPr>
              <w:cantSplit/>
            </w:trPr>
          </w:trPrChange>
        </w:trPr>
        <w:tc>
          <w:tcPr>
            <w:tcW w:w="3397" w:type="dxa"/>
            <w:tcPrChange w:id="483" w:author="Wilko Quak" w:date="2023-11-10T15:52:00Z">
              <w:tcPr>
                <w:tcW w:w="3397" w:type="dxa"/>
              </w:tcPr>
            </w:tcPrChange>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Change w:id="484" w:author="Wilko Quak" w:date="2023-11-10T15:52:00Z">
              <w:tcPr>
                <w:tcW w:w="1276" w:type="dxa"/>
              </w:tcPr>
            </w:tcPrChange>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Change w:id="485" w:author="Wilko Quak" w:date="2023-11-10T15:52:00Z">
              <w:tcPr>
                <w:tcW w:w="1197" w:type="dxa"/>
              </w:tcPr>
            </w:tcPrChange>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Change w:id="486" w:author="Wilko Quak" w:date="2023-11-10T15:52:00Z">
              <w:tcPr>
                <w:tcW w:w="3764" w:type="dxa"/>
              </w:tcPr>
            </w:tcPrChange>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F7C27">
        <w:trPr>
          <w:cantSplit/>
          <w:trPrChange w:id="487" w:author="Wilko Quak" w:date="2023-11-10T15:52:00Z">
            <w:trPr>
              <w:cantSplit/>
            </w:trPr>
          </w:trPrChange>
        </w:trPr>
        <w:tc>
          <w:tcPr>
            <w:tcW w:w="3397" w:type="dxa"/>
            <w:tcPrChange w:id="488" w:author="Wilko Quak" w:date="2023-11-10T15:52:00Z">
              <w:tcPr>
                <w:tcW w:w="3397" w:type="dxa"/>
              </w:tcPr>
            </w:tcPrChange>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Change w:id="489" w:author="Wilko Quak" w:date="2023-11-10T15:52:00Z">
              <w:tcPr>
                <w:tcW w:w="1276" w:type="dxa"/>
              </w:tcPr>
            </w:tcPrChange>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Change w:id="490" w:author="Wilko Quak" w:date="2023-11-10T15:52:00Z">
              <w:tcPr>
                <w:tcW w:w="1197" w:type="dxa"/>
              </w:tcPr>
            </w:tcPrChange>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Change w:id="491" w:author="Wilko Quak" w:date="2023-11-10T15:52:00Z">
              <w:tcPr>
                <w:tcW w:w="3764" w:type="dxa"/>
              </w:tcPr>
            </w:tcPrChange>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F7C27">
        <w:trPr>
          <w:cantSplit/>
          <w:trHeight w:val="53"/>
          <w:trPrChange w:id="492" w:author="Wilko Quak" w:date="2023-11-10T15:52:00Z">
            <w:trPr>
              <w:cantSplit/>
              <w:trHeight w:val="53"/>
            </w:trPr>
          </w:trPrChange>
        </w:trPr>
        <w:tc>
          <w:tcPr>
            <w:tcW w:w="3397" w:type="dxa"/>
            <w:tcPrChange w:id="493" w:author="Wilko Quak" w:date="2023-11-10T15:52:00Z">
              <w:tcPr>
                <w:tcW w:w="3397" w:type="dxa"/>
              </w:tcPr>
            </w:tcPrChange>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Change w:id="494" w:author="Wilko Quak" w:date="2023-11-10T15:52:00Z">
              <w:tcPr>
                <w:tcW w:w="1276" w:type="dxa"/>
              </w:tcPr>
            </w:tcPrChange>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Change w:id="495" w:author="Wilko Quak" w:date="2023-11-10T15:52:00Z">
              <w:tcPr>
                <w:tcW w:w="1197" w:type="dxa"/>
              </w:tcPr>
            </w:tcPrChange>
          </w:tcPr>
          <w:p w14:paraId="79F79703" w14:textId="73566E66" w:rsidR="00FE76DD" w:rsidRPr="00A7586D" w:rsidRDefault="00E45F7A" w:rsidP="00CA0AE9">
            <w:pPr>
              <w:pStyle w:val="Tabel"/>
              <w:rPr>
                <w:bCs w:val="0"/>
                <w:szCs w:val="18"/>
              </w:rPr>
            </w:pPr>
            <w:r w:rsidRPr="00A7586D">
              <w:rPr>
                <w:bCs w:val="0"/>
                <w:szCs w:val="18"/>
              </w:rPr>
              <w:t>NEN3610</w:t>
            </w:r>
            <w:del w:id="496" w:author="Wilko Quak" w:date="2023-11-10T15:52:00Z">
              <w:r w:rsidR="00FB4185" w:rsidDel="00CF7C27">
                <w:rPr>
                  <w:bCs w:val="0"/>
                  <w:szCs w:val="18"/>
                </w:rPr>
                <w:br/>
              </w:r>
            </w:del>
            <w:r w:rsidR="00FB4185">
              <w:rPr>
                <w:bCs w:val="0"/>
                <w:szCs w:val="18"/>
              </w:rPr>
              <w:t>(80)</w:t>
            </w:r>
          </w:p>
        </w:tc>
        <w:tc>
          <w:tcPr>
            <w:tcW w:w="3764" w:type="dxa"/>
            <w:tcPrChange w:id="497" w:author="Wilko Quak" w:date="2023-11-10T15:52:00Z">
              <w:tcPr>
                <w:tcW w:w="3764" w:type="dxa"/>
              </w:tcPr>
            </w:tcPrChange>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498" w:name="_Ref49518162"/>
      <w:bookmarkStart w:id="499" w:name="XML_art_juridischeregel"/>
      <w:bookmarkStart w:id="500" w:name="_Toc152061446"/>
      <w:r>
        <w:t>Juridische regel</w:t>
      </w:r>
      <w:bookmarkEnd w:id="498"/>
      <w:bookmarkEnd w:id="500"/>
    </w:p>
    <w:bookmarkEnd w:id="499"/>
    <w:p w14:paraId="5B86CE26" w14:textId="3D234705" w:rsidR="00F13C5F" w:rsidRPr="00022065" w:rsidRDefault="00F13C5F" w:rsidP="00022065">
      <w:r w:rsidRPr="00022065">
        <w:t>Een Juridische regel is een abstract objecttype dat drie verschijningsvormen heeft</w:t>
      </w:r>
      <w:r w:rsidR="00F21004">
        <w:t>: RegelVoorIedereen,</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501" w:name="_Ref39493910"/>
      <w:bookmarkStart w:id="502" w:name="XML_art_juridischeregel_rvi"/>
      <w:r>
        <w:lastRenderedPageBreak/>
        <w:t>RegelVoorIedereen</w:t>
      </w:r>
      <w:bookmarkEnd w:id="501"/>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0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M(ultipliciteit)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r w:rsidRPr="005E17A4">
              <w:rPr>
                <w:bCs w:val="0"/>
              </w:rPr>
              <w:t>owObject</w:t>
            </w:r>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r w:rsidRPr="005E17A4">
              <w:rPr>
                <w:bCs w:val="0"/>
              </w:rPr>
              <w:t>RegelVoorIedereen</w:t>
            </w:r>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waardelijst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r w:rsidRPr="005E17A4">
              <w:rPr>
                <w:bCs w:val="0"/>
              </w:rPr>
              <w:t>artikelOfLid</w:t>
            </w:r>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r>
              <w:rPr>
                <w:bCs w:val="0"/>
              </w:rPr>
              <w:t>x</w:t>
            </w:r>
            <w:r w:rsidR="00D23180" w:rsidRPr="005E17A4">
              <w:rPr>
                <w:bCs w:val="0"/>
              </w:rPr>
              <w:t>link</w:t>
            </w:r>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Waarde uit de waardelijst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r>
              <w:rPr>
                <w:bCs w:val="0"/>
              </w:rPr>
              <w:t>x</w:t>
            </w:r>
            <w:r w:rsidR="00D23180" w:rsidRPr="005E17A4">
              <w:rPr>
                <w:bCs w:val="0"/>
              </w:rPr>
              <w:t>link</w:t>
            </w:r>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r>
              <w:rPr>
                <w:bCs w:val="0"/>
              </w:rPr>
              <w:t>x</w:t>
            </w:r>
            <w:r w:rsidRPr="005E17A4">
              <w:rPr>
                <w:bCs w:val="0"/>
              </w:rPr>
              <w:t>link</w:t>
            </w:r>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ActiviteitRef.</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Waarde uit de waardelijst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r>
              <w:rPr>
                <w:bCs w:val="0"/>
              </w:rPr>
              <w:t>x</w:t>
            </w:r>
            <w:r w:rsidRPr="005E17A4">
              <w:rPr>
                <w:bCs w:val="0"/>
              </w:rPr>
              <w:t>link</w:t>
            </w:r>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r>
              <w:rPr>
                <w:bCs w:val="0"/>
              </w:rPr>
              <w:t>x</w:t>
            </w:r>
            <w:r w:rsidRPr="005E17A4">
              <w:rPr>
                <w:bCs w:val="0"/>
              </w:rPr>
              <w:t>link</w:t>
            </w:r>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503" w:name="_Ref39493800"/>
      <w:bookmarkStart w:id="504" w:name="XML_art_juridischeregel_ins"/>
      <w:r w:rsidRPr="007004E0">
        <w:t>Instructieregel</w:t>
      </w:r>
      <w:bookmarkEnd w:id="50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0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M(ultipliciteit)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r w:rsidRPr="005E17A4">
              <w:rPr>
                <w:bCs w:val="0"/>
              </w:rPr>
              <w:t>owObject</w:t>
            </w:r>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waardelijst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r w:rsidRPr="005E17A4">
              <w:rPr>
                <w:bCs w:val="0"/>
              </w:rPr>
              <w:t>artikelOfLid</w:t>
            </w:r>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Waarde uit de waardelijst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r>
              <w:rPr>
                <w:bCs w:val="0"/>
              </w:rPr>
              <w:t>x</w:t>
            </w:r>
            <w:r w:rsidRPr="005E17A4">
              <w:rPr>
                <w:bCs w:val="0"/>
              </w:rPr>
              <w:t>link</w:t>
            </w:r>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r>
              <w:rPr>
                <w:bCs w:val="0"/>
              </w:rPr>
              <w:t>instructieregelInstrument</w:t>
            </w:r>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Waarde uit waardelijst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r>
              <w:rPr>
                <w:bCs w:val="0"/>
              </w:rPr>
              <w:t>instructieregelTaakuitoefening</w:t>
            </w:r>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Waarde uit waardelijst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r>
              <w:rPr>
                <w:bCs w:val="0"/>
              </w:rPr>
              <w:t>x</w:t>
            </w:r>
            <w:r w:rsidRPr="005E17A4">
              <w:rPr>
                <w:bCs w:val="0"/>
              </w:rPr>
              <w:t>link</w:t>
            </w:r>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*De waarde voor instructieregelInstrument en instructieregelTaakuitoefening mogen niet in dezelfde Juridische regel voorkomen.</w:t>
      </w:r>
    </w:p>
    <w:p w14:paraId="112C5785" w14:textId="518C5A38" w:rsidR="007004E0" w:rsidRDefault="007004E0" w:rsidP="00D7079F">
      <w:pPr>
        <w:pStyle w:val="Kop4"/>
      </w:pPr>
      <w:bookmarkStart w:id="505" w:name="_Ref39493893"/>
      <w:bookmarkStart w:id="506" w:name="XML_art_juridischeregel_omgwaarde"/>
      <w:r w:rsidRPr="00B505F2">
        <w:lastRenderedPageBreak/>
        <w:t>Omgevingswaarderegel</w:t>
      </w:r>
      <w:bookmarkEnd w:id="50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0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M(ultipliciteit)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r w:rsidRPr="005E17A4">
              <w:t>owObject</w:t>
            </w:r>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waardelijst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r w:rsidRPr="005E17A4">
              <w:t>artikelOfLid</w:t>
            </w:r>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r>
              <w:rPr>
                <w:bCs w:val="0"/>
              </w:rPr>
              <w:t>x</w:t>
            </w:r>
            <w:r w:rsidRPr="005E17A4">
              <w:rPr>
                <w:bCs w:val="0"/>
              </w:rPr>
              <w:t>link</w:t>
            </w:r>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Waarde uit de waardelijst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r>
              <w:rPr>
                <w:bCs w:val="0"/>
              </w:rPr>
              <w:t>x</w:t>
            </w:r>
            <w:r w:rsidRPr="005E17A4">
              <w:rPr>
                <w:bCs w:val="0"/>
              </w:rPr>
              <w:t>link</w:t>
            </w:r>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r>
              <w:rPr>
                <w:bCs w:val="0"/>
              </w:rPr>
              <w:t>x</w:t>
            </w:r>
            <w:r w:rsidRPr="005E17A4">
              <w:rPr>
                <w:bCs w:val="0"/>
              </w:rPr>
              <w:t>link</w:t>
            </w:r>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r>
              <w:rPr>
                <w:bCs w:val="0"/>
              </w:rPr>
              <w:t>x</w:t>
            </w:r>
            <w:r w:rsidRPr="005E17A4">
              <w:rPr>
                <w:bCs w:val="0"/>
              </w:rPr>
              <w:t>link</w:t>
            </w:r>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r>
              <w:t>omgevingswaardeaanduiding</w:t>
            </w:r>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r>
              <w:rPr>
                <w:bCs w:val="0"/>
              </w:rPr>
              <w:t>x</w:t>
            </w:r>
            <w:r w:rsidRPr="005E17A4">
              <w:rPr>
                <w:bCs w:val="0"/>
              </w:rPr>
              <w:t>link</w:t>
            </w:r>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507" w:name="XML_art_activiteit"/>
      <w:bookmarkStart w:id="508" w:name="_Toc152061447"/>
      <w:r>
        <w:t>Activiteit</w:t>
      </w:r>
      <w:bookmarkEnd w:id="508"/>
    </w:p>
    <w:bookmarkEnd w:id="507"/>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M(ultipliciteit)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r w:rsidRPr="005E17A4">
              <w:t>owObject</w:t>
            </w:r>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Waarde uit de waardelijst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r>
              <w:t>gerelateerdeActiviteit</w:t>
            </w:r>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r>
              <w:rPr>
                <w:bCs w:val="0"/>
              </w:rPr>
              <w:t>x</w:t>
            </w:r>
            <w:r w:rsidRPr="005E17A4">
              <w:rPr>
                <w:bCs w:val="0"/>
              </w:rPr>
              <w:t>link</w:t>
            </w:r>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r>
              <w:t>bovenliggendeActiviteit</w:t>
            </w:r>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r>
              <w:rPr>
                <w:bCs w:val="0"/>
              </w:rPr>
              <w:t>x</w:t>
            </w:r>
            <w:r w:rsidRPr="005E17A4">
              <w:rPr>
                <w:bCs w:val="0"/>
              </w:rPr>
              <w:t>link</w:t>
            </w:r>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509" w:name="_Ref36562635"/>
      <w:bookmarkStart w:id="510" w:name="XML_art_gebiedsaanwijzing"/>
      <w:bookmarkStart w:id="511" w:name="_Toc152061448"/>
      <w:r>
        <w:t>Gebiedsaanwijzing</w:t>
      </w:r>
      <w:bookmarkEnd w:id="509"/>
      <w:bookmarkEnd w:id="511"/>
    </w:p>
    <w:bookmarkEnd w:id="510"/>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M(ultipliciteit)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r w:rsidRPr="005E17A4">
              <w:t>owObject</w:t>
            </w:r>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Waarde uit de waardelijst ‘</w:t>
            </w:r>
            <w:r w:rsidR="00755E9D">
              <w:t>T</w:t>
            </w:r>
            <w:r>
              <w:t>ype</w:t>
            </w:r>
            <w:r w:rsidR="00755E9D">
              <w:t>G</w:t>
            </w:r>
            <w:r>
              <w:t>ebiedsaanwijzing’.</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Waarde uit de waardelijst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r>
              <w:rPr>
                <w:bCs w:val="0"/>
              </w:rPr>
              <w:t>x</w:t>
            </w:r>
            <w:r w:rsidRPr="005E17A4">
              <w:rPr>
                <w:bCs w:val="0"/>
              </w:rPr>
              <w:t>link</w:t>
            </w:r>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De waarde die gekozen kan worden uit de waardelijst gebiedsaanwijzinggroep is afhankelijk van de waarde die gekozen wordt uit ‘</w:t>
      </w:r>
      <w:r w:rsidR="00F21004">
        <w:t>T</w:t>
      </w:r>
      <w:r w:rsidRPr="00022065">
        <w:t>ype</w:t>
      </w:r>
      <w:r w:rsidR="00F21004">
        <w:t>G</w:t>
      </w:r>
      <w:r w:rsidRPr="00022065">
        <w:t>ebiedsaanwijzing’.</w:t>
      </w:r>
    </w:p>
    <w:p w14:paraId="0BAB9DDA" w14:textId="7525B097" w:rsidR="0093020D" w:rsidRDefault="00BF0431" w:rsidP="00D7079F">
      <w:pPr>
        <w:pStyle w:val="Kop3"/>
      </w:pPr>
      <w:bookmarkStart w:id="512" w:name="_Ref63864190"/>
      <w:bookmarkStart w:id="513" w:name="XML_art_omgevingsnorm"/>
      <w:bookmarkStart w:id="514" w:name="_Toc152061449"/>
      <w:r>
        <w:t>Omgevingsnorm</w:t>
      </w:r>
      <w:bookmarkEnd w:id="512"/>
      <w:bookmarkEnd w:id="514"/>
    </w:p>
    <w:p w14:paraId="56DC5DF9" w14:textId="48F736B2" w:rsidR="000A5157" w:rsidRPr="00022065" w:rsidRDefault="00020E7A" w:rsidP="00022065">
      <w:bookmarkStart w:id="515" w:name="_Hlk73345053"/>
      <w:bookmarkEnd w:id="513"/>
      <w:r w:rsidRPr="00022065">
        <w:t xml:space="preserve">Een omgevingsnorm is het vastleggen van </w:t>
      </w:r>
      <w:r w:rsidR="009923A2" w:rsidRPr="00022065">
        <w:t>norm</w:t>
      </w:r>
      <w:r w:rsidRPr="00022065">
        <w:t>waarden als referentiepunt ten behoeve van het handelen in de fysieke leefomgeving.</w:t>
      </w:r>
      <w:bookmarkEnd w:id="51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M(ultipliciteit)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r w:rsidRPr="005E17A4">
              <w:lastRenderedPageBreak/>
              <w:t>owObject</w:t>
            </w:r>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Waarde uit waardelijst ‘</w:t>
            </w:r>
            <w:r w:rsidR="00755E9D">
              <w:t>T</w:t>
            </w:r>
            <w:r>
              <w:t>ype</w:t>
            </w:r>
            <w:r w:rsidR="00755E9D">
              <w:t>N</w:t>
            </w:r>
            <w:r>
              <w:t>orm’.</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Waarde uit waardelijst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Waarde uit waardelijst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r>
              <w:t>kwantitatieveWaarde**</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r>
              <w:t>Decimal</w:t>
            </w:r>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r>
              <w:t>kwalitatieveWaarde**</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r>
              <w:t>waardeInRegeltekst**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r>
              <w:rPr>
                <w:bCs w:val="0"/>
              </w:rPr>
              <w:t>x</w:t>
            </w:r>
            <w:r w:rsidRPr="005E17A4">
              <w:rPr>
                <w:bCs w:val="0"/>
              </w:rPr>
              <w:t>link</w:t>
            </w:r>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516" w:name="_Ref63864191"/>
      <w:bookmarkStart w:id="517" w:name="XML_art_omgevingswaarde"/>
      <w:bookmarkStart w:id="518" w:name="_Toc152061450"/>
      <w:r>
        <w:t>Omgevingswaarde</w:t>
      </w:r>
      <w:bookmarkEnd w:id="516"/>
      <w:bookmarkEnd w:id="518"/>
    </w:p>
    <w:bookmarkEnd w:id="517"/>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M(ultipliciteit)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r w:rsidRPr="005E17A4">
              <w:t>owObject</w:t>
            </w:r>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Waarde uit waardelijst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Waarde uit waardelijst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Waarde uit waardelijst ‘</w:t>
            </w:r>
            <w:r w:rsidR="000A7F1D">
              <w:t>O</w:t>
            </w:r>
            <w:r>
              <w:t>mgevingswaardegroep’.</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r>
              <w:t>kwantitatieveWaarde**</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r>
              <w:t>Decimal</w:t>
            </w:r>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r>
              <w:t>kwalitatieveWaarde**</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r>
              <w:t>waardeInRegeltekst**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r>
              <w:rPr>
                <w:bCs w:val="0"/>
              </w:rPr>
              <w:t>x</w:t>
            </w:r>
            <w:r w:rsidRPr="005E17A4">
              <w:rPr>
                <w:bCs w:val="0"/>
              </w:rPr>
              <w:t>link</w:t>
            </w:r>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519" w:name="_Ref53742891"/>
      <w:bookmarkStart w:id="520" w:name="XML_art_locatie"/>
      <w:bookmarkStart w:id="521" w:name="_Toc152061451"/>
      <w:r>
        <w:t>Locatie</w:t>
      </w:r>
      <w:bookmarkEnd w:id="519"/>
      <w:bookmarkEnd w:id="521"/>
    </w:p>
    <w:bookmarkEnd w:id="520"/>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522" w:name="_Ref63863475"/>
      <w:bookmarkStart w:id="523" w:name="XML_art_locatie_groep"/>
      <w:r>
        <w:t>Gebied-/Lijn-/Puntengroep</w:t>
      </w:r>
      <w:bookmarkEnd w:id="52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52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M(ultipliciteit)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r w:rsidRPr="005E17A4">
              <w:t>owObject</w:t>
            </w:r>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r>
              <w:rPr>
                <w:bCs w:val="0"/>
              </w:rPr>
              <w:t>x</w:t>
            </w:r>
            <w:r w:rsidRPr="005E17A4">
              <w:rPr>
                <w:bCs w:val="0"/>
              </w:rPr>
              <w:t>link</w:t>
            </w:r>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Dit kan ook gelijk zijn aan LijnRef of PuntRef (in het geval van respectievelijk lijnengroep of puntengroep).</w:t>
      </w:r>
    </w:p>
    <w:p w14:paraId="2B930E8E" w14:textId="6FBA6545" w:rsidR="00080B02" w:rsidRDefault="00080B02" w:rsidP="00D7079F">
      <w:pPr>
        <w:pStyle w:val="Kop4"/>
      </w:pPr>
      <w:bookmarkStart w:id="524" w:name="_Ref49513284"/>
      <w:bookmarkStart w:id="525" w:name="XML_art_locatie_individueel"/>
      <w:r>
        <w:t>Gebied/Lijn/Punt</w:t>
      </w:r>
      <w:bookmarkEnd w:id="52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2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M(ultipliciteit)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r w:rsidRPr="005E17A4">
              <w:t>owObject</w:t>
            </w:r>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Een verwijzing naar een vlak- of multivlak-geometrie.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r>
              <w:t>Decimal</w:t>
            </w:r>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De waarde uit de waardelijst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r>
              <w:rPr>
                <w:bCs w:val="0"/>
              </w:rPr>
              <w:t>x</w:t>
            </w:r>
            <w:r w:rsidRPr="005E17A4">
              <w:rPr>
                <w:bCs w:val="0"/>
              </w:rPr>
              <w:t>link</w:t>
            </w:r>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526" w:name="_Ref52185787"/>
      <w:r>
        <w:t>Ambtsgebied</w:t>
      </w:r>
      <w:bookmarkEnd w:id="52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M(ultipliciteit)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r w:rsidRPr="005E17A4">
              <w:t>owObject</w:t>
            </w:r>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r>
              <w:t>bestuurlijkeGrenzenVerwijzing</w:t>
            </w:r>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Verwijzing naar bestuurlijkeGrenzen-voorziening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r>
              <w:t>BestuurlijkeGrenzenVerwijzing</w:t>
            </w:r>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Verwijzing naar bestuurlijkeGrenzen-voorziening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r>
              <w:lastRenderedPageBreak/>
              <w:t>bestuurlijkeGrenzenID</w:t>
            </w:r>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bestuurlijk gebied uit bestuurlijkeGrenzen-voorziening</w:t>
            </w:r>
            <w:r w:rsidR="006A3083">
              <w:t xml:space="preserve">, hier geldt </w:t>
            </w:r>
            <w:r w:rsidR="00600508">
              <w:t xml:space="preserve">de toelichting op bestuurlijkeGrenzenID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‘NL.BI.BestuurlijkGebied’.</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r>
              <w:t>geldigOp</w:t>
            </w:r>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527" w:name="_Ref90035925"/>
      <w:bookmarkStart w:id="528" w:name="XML_art_pons"/>
      <w:bookmarkStart w:id="529" w:name="_Toc152061452"/>
      <w:r>
        <w:t>Pons</w:t>
      </w:r>
      <w:bookmarkEnd w:id="527"/>
      <w:bookmarkEnd w:id="529"/>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28"/>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M(ultipliciteit)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r w:rsidRPr="005E17A4">
              <w:t>owObject</w:t>
            </w:r>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regelingdeel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r>
              <w:rPr>
                <w:bCs w:val="0"/>
              </w:rPr>
              <w:t>x</w:t>
            </w:r>
            <w:r w:rsidRPr="005E17A4">
              <w:rPr>
                <w:bCs w:val="0"/>
              </w:rPr>
              <w:t>link</w:t>
            </w:r>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530" w:name="_Ref38046694"/>
      <w:bookmarkStart w:id="531" w:name="XML_art_kaart"/>
      <w:bookmarkStart w:id="532" w:name="_Ref36562909"/>
      <w:bookmarkStart w:id="533" w:name="_Toc152061453"/>
      <w:r>
        <w:t>Kaart</w:t>
      </w:r>
      <w:bookmarkEnd w:id="530"/>
      <w:bookmarkEnd w:id="533"/>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31"/>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M(ultipliciteit)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r w:rsidRPr="005E17A4">
              <w:t>owObject</w:t>
            </w:r>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r>
              <w:t>Kaartextent</w:t>
            </w:r>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De mapextent.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r>
              <w:t>minX</w:t>
            </w:r>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r>
              <w:t>Decimal</w:t>
            </w:r>
            <w:r w:rsidR="00610185">
              <w:t xml:space="preserve"> (20)</w:t>
            </w:r>
          </w:p>
        </w:tc>
        <w:tc>
          <w:tcPr>
            <w:tcW w:w="3402" w:type="dxa"/>
          </w:tcPr>
          <w:p w14:paraId="2CA3B0A9" w14:textId="3072B8FD" w:rsidR="00EE412F" w:rsidRPr="006D5960" w:rsidRDefault="006D5960" w:rsidP="004A2B1E">
            <w:pPr>
              <w:pStyle w:val="Tabel"/>
            </w:pPr>
            <w:r w:rsidRPr="006D5960">
              <w:t>de laagste X-coördinaat, de linkergrens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r>
              <w:t>minY</w:t>
            </w:r>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r>
              <w:t>Decimal</w:t>
            </w:r>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r>
              <w:t>maxX</w:t>
            </w:r>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r>
              <w:t>Decimal</w:t>
            </w:r>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r>
              <w:t>maxY</w:t>
            </w:r>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r>
              <w:t>Decimal</w:t>
            </w:r>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r>
              <w:t>Kaartlaag</w:t>
            </w:r>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Naam van de kaartlaag</w:t>
            </w:r>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Niveau waarop de kaartlaag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r>
              <w:rPr>
                <w:bCs w:val="0"/>
              </w:rPr>
              <w:t>x</w:t>
            </w:r>
            <w:r w:rsidRPr="005E17A4">
              <w:rPr>
                <w:bCs w:val="0"/>
              </w:rPr>
              <w:t>link</w:t>
            </w:r>
            <w:r>
              <w:rPr>
                <w:bCs w:val="0"/>
              </w:rPr>
              <w:t>(80)</w:t>
            </w:r>
          </w:p>
        </w:tc>
        <w:tc>
          <w:tcPr>
            <w:tcW w:w="3402" w:type="dxa"/>
          </w:tcPr>
          <w:p w14:paraId="2251C731" w14:textId="70F7CE40" w:rsidR="00583AEC" w:rsidRPr="005E17A4" w:rsidRDefault="00512087" w:rsidP="00583AEC">
            <w:pPr>
              <w:pStyle w:val="Tabel"/>
            </w:pPr>
            <w:r>
              <w:t>Verwijzing naar de activiteitlocatieaanduiding(en)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r>
              <w:rPr>
                <w:bCs w:val="0"/>
              </w:rPr>
              <w:t>x</w:t>
            </w:r>
            <w:r w:rsidRPr="005E17A4">
              <w:rPr>
                <w:bCs w:val="0"/>
              </w:rPr>
              <w:t>link</w:t>
            </w:r>
            <w:r>
              <w:rPr>
                <w:bCs w:val="0"/>
              </w:rPr>
              <w:t>(80)</w:t>
            </w:r>
          </w:p>
        </w:tc>
        <w:tc>
          <w:tcPr>
            <w:tcW w:w="3402" w:type="dxa"/>
          </w:tcPr>
          <w:p w14:paraId="1227DCE2" w14:textId="3F014881" w:rsidR="00583AEC" w:rsidRPr="005E17A4" w:rsidRDefault="00512087" w:rsidP="00583AEC">
            <w:pPr>
              <w:pStyle w:val="Tabel"/>
            </w:pPr>
            <w:r>
              <w:t>De omgevingsnorm die getoond moet worden</w:t>
            </w:r>
            <w:del w:id="534" w:author="Wilko Quak" w:date="2023-11-07T15:11:00Z">
              <w:r w:rsidDel="00D43A95">
                <w:delText>.*</w:delText>
              </w:r>
            </w:del>
            <w:ins w:id="535" w:author="Wilko Quak" w:date="2023-11-07T15:11:00Z">
              <w:r w:rsidR="00D43A95">
                <w:t xml:space="preserve">. </w:t>
              </w:r>
              <w:r w:rsidR="00D43A95" w:rsidRPr="00D43A95">
                <w:t>Dit mag ook een Omgevingswaarde(Ref) of een generieke NormRef zijn.</w:t>
              </w:r>
            </w:ins>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r>
              <w:t>Gebiedsaanwijzingweergave</w:t>
            </w:r>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r>
              <w:rPr>
                <w:bCs w:val="0"/>
              </w:rPr>
              <w:t>x</w:t>
            </w:r>
            <w:r w:rsidRPr="005E17A4">
              <w:rPr>
                <w:bCs w:val="0"/>
              </w:rPr>
              <w:t>link</w:t>
            </w:r>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37C1D229" w:rsidR="00512087" w:rsidRPr="00022065" w:rsidRDefault="00512087" w:rsidP="00022065">
      <w:bookmarkStart w:id="536" w:name="_Ref38049102"/>
      <w:r w:rsidRPr="00022065">
        <w:t xml:space="preserve">* </w:t>
      </w:r>
      <w:del w:id="537" w:author="Wilko Quak" w:date="2023-11-07T15:11:00Z">
        <w:r w:rsidRPr="00022065" w:rsidDel="00D43A95">
          <w:delText>Dit mag ook een Omgevingswaarde(Ref) of een generieke NormRef zijn.</w:delText>
        </w:r>
      </w:del>
    </w:p>
    <w:p w14:paraId="23533B97" w14:textId="0E72520D" w:rsidR="00761541" w:rsidRDefault="004929C4" w:rsidP="00D7079F">
      <w:pPr>
        <w:pStyle w:val="Kop2"/>
      </w:pPr>
      <w:bookmarkStart w:id="538" w:name="_Ref39851445"/>
      <w:bookmarkStart w:id="539" w:name="XML_vrij"/>
      <w:bookmarkStart w:id="540" w:name="_Toc152061454"/>
      <w:r>
        <w:t>Vrijetekststructuur</w:t>
      </w:r>
      <w:bookmarkEnd w:id="532"/>
      <w:bookmarkEnd w:id="536"/>
      <w:bookmarkEnd w:id="538"/>
      <w:bookmarkEnd w:id="540"/>
    </w:p>
    <w:bookmarkEnd w:id="539"/>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541" w:name="_Ref66372774"/>
      <w:bookmarkStart w:id="542" w:name="XML_vrij_divisie"/>
      <w:bookmarkStart w:id="543" w:name="_Toc152061455"/>
      <w:r>
        <w:lastRenderedPageBreak/>
        <w:t>Divisie</w:t>
      </w:r>
      <w:bookmarkEnd w:id="541"/>
      <w:bookmarkEnd w:id="543"/>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42"/>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M(ultipliciteit)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r w:rsidRPr="005E17A4">
              <w:t>owObject</w:t>
            </w:r>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544" w:name="XML_vrij_divisietekst"/>
      <w:bookmarkStart w:id="545" w:name="_Ref39851506"/>
      <w:bookmarkStart w:id="546" w:name="_Toc152061456"/>
      <w:r>
        <w:t>Divisietekst</w:t>
      </w:r>
      <w:bookmarkEnd w:id="54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44"/>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M(ultipliciteit)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r w:rsidRPr="005E17A4">
              <w:t>owObject</w:t>
            </w:r>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547" w:name="_Ref90035881"/>
      <w:bookmarkStart w:id="548" w:name="XML_vrij_tekstdeel"/>
      <w:bookmarkStart w:id="549" w:name="_Toc152061457"/>
      <w:r>
        <w:t>Tekstdeel</w:t>
      </w:r>
      <w:bookmarkEnd w:id="545"/>
      <w:bookmarkEnd w:id="547"/>
      <w:bookmarkEnd w:id="549"/>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48"/>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M(ultipliciteit)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r w:rsidRPr="005E17A4">
              <w:t>owObject</w:t>
            </w:r>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waardelijst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Waarde uit de waardelijst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r>
              <w:t>DivisieRef</w:t>
            </w:r>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r>
              <w:rPr>
                <w:bCs w:val="0"/>
              </w:rPr>
              <w:t>x</w:t>
            </w:r>
            <w:r w:rsidRPr="005E17A4">
              <w:rPr>
                <w:bCs w:val="0"/>
              </w:rPr>
              <w:t>link</w:t>
            </w:r>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r>
              <w:t>DivisieTekstRef</w:t>
            </w:r>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r>
              <w:rPr>
                <w:bCs w:val="0"/>
              </w:rPr>
              <w:t>x</w:t>
            </w:r>
            <w:r w:rsidRPr="005E17A4">
              <w:rPr>
                <w:bCs w:val="0"/>
              </w:rPr>
              <w:t>link</w:t>
            </w:r>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r w:rsidRPr="00C26B0B">
              <w:lastRenderedPageBreak/>
              <w:t>HoofdlijnRef</w:t>
            </w:r>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r>
              <w:rPr>
                <w:bCs w:val="0"/>
              </w:rPr>
              <w:t>x</w:t>
            </w:r>
            <w:r w:rsidRPr="005E17A4">
              <w:rPr>
                <w:bCs w:val="0"/>
              </w:rPr>
              <w:t>link</w:t>
            </w:r>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r>
              <w:t>KaartRef</w:t>
            </w:r>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r>
              <w:rPr>
                <w:bCs w:val="0"/>
              </w:rPr>
              <w:t>x</w:t>
            </w:r>
            <w:r w:rsidRPr="005E17A4">
              <w:rPr>
                <w:bCs w:val="0"/>
              </w:rPr>
              <w:t>link</w:t>
            </w:r>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r>
              <w:t>LocatieRef</w:t>
            </w:r>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r>
              <w:rPr>
                <w:bCs w:val="0"/>
              </w:rPr>
              <w:t>x</w:t>
            </w:r>
            <w:r w:rsidRPr="005E17A4">
              <w:rPr>
                <w:bCs w:val="0"/>
              </w:rPr>
              <w:t>link</w:t>
            </w:r>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r>
              <w:rPr>
                <w:bCs w:val="0"/>
              </w:rPr>
              <w:t>x</w:t>
            </w:r>
            <w:r w:rsidRPr="005E17A4">
              <w:rPr>
                <w:bCs w:val="0"/>
              </w:rPr>
              <w:t>link</w:t>
            </w:r>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550" w:name="_Ref39851454"/>
      <w:bookmarkStart w:id="551" w:name="XML_vrij_hoofdlijn"/>
      <w:bookmarkStart w:id="552" w:name="_Toc152061458"/>
      <w:r>
        <w:t>Hoofdlijn</w:t>
      </w:r>
      <w:bookmarkEnd w:id="550"/>
      <w:bookmarkEnd w:id="552"/>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51"/>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M(ultipliciteit)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r w:rsidRPr="005E17A4">
              <w:t>owObject</w:t>
            </w:r>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r w:rsidRPr="00F90580">
              <w:t>gerelateerdeHoofdlijn</w:t>
            </w:r>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r>
              <w:t>HoofdlijnRef</w:t>
            </w:r>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r>
              <w:t>X</w:t>
            </w:r>
            <w:r w:rsidR="0038708A">
              <w:t>link</w:t>
            </w:r>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553" w:name="_Ref36562621"/>
      <w:bookmarkStart w:id="554" w:name="XML_vrij_gebiedsaanwijzing"/>
      <w:bookmarkStart w:id="555" w:name="_Toc152061459"/>
      <w:r>
        <w:t>Gebiedsaanwijzing</w:t>
      </w:r>
      <w:bookmarkEnd w:id="553"/>
      <w:bookmarkEnd w:id="555"/>
    </w:p>
    <w:bookmarkEnd w:id="554"/>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556" w:name="XML_vrij_kaart"/>
      <w:bookmarkStart w:id="557" w:name="_Toc152061460"/>
      <w:r>
        <w:t>Kaart</w:t>
      </w:r>
      <w:bookmarkEnd w:id="557"/>
    </w:p>
    <w:bookmarkEnd w:id="556"/>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558" w:name="_Ref38049113"/>
      <w:bookmarkStart w:id="559" w:name="XML_regelingsgebied"/>
      <w:bookmarkStart w:id="560" w:name="_Toc152061461"/>
      <w:r>
        <w:t>Regelingsgebied</w:t>
      </w:r>
      <w:bookmarkEnd w:id="558"/>
      <w:bookmarkEnd w:id="560"/>
    </w:p>
    <w:bookmarkEnd w:id="559"/>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561" w:name="_Ref39493767"/>
      <w:bookmarkStart w:id="562" w:name="_Toc152061462"/>
      <w:r>
        <w:lastRenderedPageBreak/>
        <w:t>Regelingsgebied</w:t>
      </w:r>
      <w:bookmarkEnd w:id="561"/>
      <w:bookmarkEnd w:id="562"/>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M(ultipliciteit)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r w:rsidRPr="005E17A4">
              <w:t>owObject</w:t>
            </w:r>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r>
              <w:rPr>
                <w:bCs w:val="0"/>
              </w:rPr>
              <w:t>x</w:t>
            </w:r>
            <w:r w:rsidRPr="005E17A4">
              <w:rPr>
                <w:bCs w:val="0"/>
              </w:rPr>
              <w:t>link</w:t>
            </w:r>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563" w:name="_Ref52185896"/>
      <w:bookmarkStart w:id="564" w:name="XML_symbolisatieItem"/>
      <w:bookmarkStart w:id="565" w:name="_Toc152061463"/>
      <w:r>
        <w:t>Symbolisatie</w:t>
      </w:r>
      <w:bookmarkEnd w:id="563"/>
      <w:bookmarkEnd w:id="565"/>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566" w:name="_Ref90035892"/>
      <w:bookmarkStart w:id="567" w:name="_Toc152061464"/>
      <w:bookmarkEnd w:id="564"/>
      <w:r>
        <w:t>Symboli</w:t>
      </w:r>
      <w:r w:rsidR="004A7580">
        <w:t>satieItem</w:t>
      </w:r>
      <w:bookmarkEnd w:id="566"/>
      <w:bookmarkEnd w:id="567"/>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M(ultipliciteit)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r w:rsidRPr="005E17A4">
              <w:t>owObject</w:t>
            </w:r>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r>
              <w:t>SymbolisatieItem</w:t>
            </w:r>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r>
              <w:t>activiteitLocatieaanduidingSymbolisatie</w:t>
            </w:r>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r>
              <w:rPr>
                <w:bCs w:val="0"/>
              </w:rPr>
              <w:t>x</w:t>
            </w:r>
            <w:r w:rsidRPr="005E17A4">
              <w:rPr>
                <w:bCs w:val="0"/>
              </w:rPr>
              <w:t>link</w:t>
            </w:r>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r>
              <w:rPr>
                <w:bCs w:val="0"/>
              </w:rPr>
              <w:t>x</w:t>
            </w:r>
            <w:r w:rsidRPr="005E17A4">
              <w:rPr>
                <w:bCs w:val="0"/>
              </w:rPr>
              <w:t>link</w:t>
            </w:r>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r>
              <w:t>normwaardeSymbolisatie</w:t>
            </w:r>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r>
              <w:rPr>
                <w:bCs w:val="0"/>
              </w:rPr>
              <w:t>x</w:t>
            </w:r>
            <w:r w:rsidRPr="005E17A4">
              <w:rPr>
                <w:bCs w:val="0"/>
              </w:rPr>
              <w:t>link</w:t>
            </w:r>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de werking van het SymbolisatieItem, zie presentatiemodel TPOD.</w:t>
      </w:r>
    </w:p>
    <w:p w14:paraId="126CC8D0" w14:textId="0CB394FF" w:rsidR="004E6768" w:rsidRPr="00761541" w:rsidRDefault="004E6768" w:rsidP="00D7079F">
      <w:pPr>
        <w:pStyle w:val="Kop1"/>
      </w:pPr>
      <w:bookmarkStart w:id="568" w:name="_Ref92176561"/>
      <w:bookmarkStart w:id="569" w:name="Verschillen"/>
      <w:bookmarkStart w:id="570" w:name="_Toc152061465"/>
      <w:r w:rsidRPr="00761541">
        <w:lastRenderedPageBreak/>
        <w:t>Verschillen tussen IMOW en CIM</w:t>
      </w:r>
      <w:ins w:id="571" w:author="Wilko Quak" w:date="2023-11-13T13:43:00Z">
        <w:r w:rsidR="004A77A2">
          <w:t>-</w:t>
        </w:r>
      </w:ins>
      <w:r w:rsidRPr="00761541">
        <w:t>OW</w:t>
      </w:r>
      <w:bookmarkEnd w:id="568"/>
      <w:bookmarkEnd w:id="570"/>
    </w:p>
    <w:bookmarkEnd w:id="569"/>
    <w:p w14:paraId="034F1BE1" w14:textId="77F564E8" w:rsidR="00285655" w:rsidRPr="00022065" w:rsidRDefault="004E6768" w:rsidP="00022065">
      <w:r w:rsidRPr="00022065">
        <w:t>De verschillen tussen het IMOW en CIM</w:t>
      </w:r>
      <w:ins w:id="572" w:author="Wilko Quak" w:date="2023-11-13T13:43:00Z">
        <w:r w:rsidR="004A77A2">
          <w:t>-</w:t>
        </w:r>
      </w:ins>
      <w:r w:rsidRPr="00022065">
        <w:t xml:space="preserve">OW worden geduid </w:t>
      </w:r>
      <w:r w:rsidR="00475C30" w:rsidRPr="00022065">
        <w:t>in twee verschillende paragrafen</w:t>
      </w:r>
      <w:r w:rsidR="004B0B52">
        <w:t>:</w:t>
      </w:r>
      <w:r w:rsidR="00475C30" w:rsidRPr="00022065">
        <w:t xml:space="preserve"> de delen van het CIM</w:t>
      </w:r>
      <w:ins w:id="573" w:author="Wilko Quak" w:date="2023-11-13T13:43:00Z">
        <w:r w:rsidR="004A77A2">
          <w:t>-</w:t>
        </w:r>
      </w:ins>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ins w:id="574" w:author="Wilko Quak" w:date="2023-11-13T13:43:00Z">
        <w:r w:rsidR="004A77A2">
          <w:t>-</w:t>
        </w:r>
      </w:ins>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575" w:name="_Ref42871433"/>
      <w:bookmarkStart w:id="576" w:name="Verschillen_CIMOW"/>
    </w:p>
    <w:p w14:paraId="19F408D9" w14:textId="73F18881" w:rsidR="00CD5BC2" w:rsidRPr="000143E4" w:rsidRDefault="00CD5BC2" w:rsidP="00D7079F">
      <w:pPr>
        <w:pStyle w:val="Kop2"/>
      </w:pPr>
      <w:bookmarkStart w:id="577" w:name="_Ref92176279"/>
      <w:bookmarkStart w:id="578" w:name="_Ref92188393"/>
      <w:bookmarkStart w:id="579" w:name="_Toc152061466"/>
      <w:r w:rsidRPr="000143E4">
        <w:t>CIM</w:t>
      </w:r>
      <w:ins w:id="580" w:author="Wilko Quak" w:date="2023-11-13T13:43:00Z">
        <w:r w:rsidR="004A77A2">
          <w:t>-</w:t>
        </w:r>
      </w:ins>
      <w:r w:rsidRPr="000143E4">
        <w:t>OW-aspecten niet in IMOW</w:t>
      </w:r>
      <w:bookmarkEnd w:id="575"/>
      <w:bookmarkEnd w:id="577"/>
      <w:bookmarkEnd w:id="578"/>
      <w:bookmarkEnd w:id="579"/>
    </w:p>
    <w:bookmarkEnd w:id="576"/>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ins w:id="581" w:author="Wilko Quak" w:date="2023-11-13T13:43:00Z">
        <w:r w:rsidR="004A77A2">
          <w:t>-</w:t>
        </w:r>
      </w:ins>
      <w:r w:rsidR="00CD5BC2" w:rsidRPr="00022065">
        <w:t>OW zijn ondergebracht in het IMOW-deel. Namelijk de informatie die in CIM</w:t>
      </w:r>
      <w:ins w:id="582" w:author="Wilko Quak" w:date="2023-11-13T13:44:00Z">
        <w:r w:rsidR="004A77A2">
          <w:t>-</w:t>
        </w:r>
      </w:ins>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r>
        <w:t>Regeltekst.</w:t>
      </w:r>
      <w:r w:rsidR="00473B01" w:rsidRPr="00583AEC">
        <w:t>Werkingsgebied</w:t>
      </w:r>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r>
        <w:t>Activiteit.Locatie – hierin zit de locaties waar de activiteit gereguleerd wordt, deze wordt niet aangeleverd via IMOW, maar wordt afgeleid vanuit de activiteitlocatieaanduidingen.</w:t>
      </w:r>
    </w:p>
    <w:p w14:paraId="6365E0AB" w14:textId="0DB18E35" w:rsidR="00473B01" w:rsidRPr="00583AEC" w:rsidRDefault="00583AEC" w:rsidP="009572A3">
      <w:pPr>
        <w:pStyle w:val="Opsommingtekens1"/>
      </w:pPr>
      <w:r>
        <w:t>Regeltekst.</w:t>
      </w:r>
      <w:r w:rsidR="00473B01" w:rsidRPr="00583AEC">
        <w:t xml:space="preserve">Omschrijving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r w:rsidR="002D49BB">
        <w:t>DocumentComponenten</w:t>
      </w:r>
      <w:r w:rsidR="000F4BE7">
        <w:t>.</w:t>
      </w:r>
      <w:r w:rsidR="00667A2F">
        <w:t xml:space="preserve"> Deze </w:t>
      </w:r>
      <w:r w:rsidR="001C679B">
        <w:t xml:space="preserve">gegevens </w:t>
      </w:r>
      <w:r w:rsidR="00667A2F">
        <w:t>zijn in het CIM</w:t>
      </w:r>
      <w:ins w:id="583" w:author="Wilko Quak" w:date="2023-11-13T13:44:00Z">
        <w:r w:rsidR="004A77A2">
          <w:t>-</w:t>
        </w:r>
      </w:ins>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584" w:name="_Ref42871428"/>
      <w:bookmarkStart w:id="585" w:name="Verschillen_IMOW"/>
      <w:bookmarkStart w:id="586" w:name="_Toc152061467"/>
      <w:r w:rsidRPr="00DE6710">
        <w:t>IMOW-aspecten niet in CIM</w:t>
      </w:r>
      <w:ins w:id="587" w:author="Wilko Quak" w:date="2023-11-13T13:42:00Z">
        <w:r w:rsidR="00E63455">
          <w:t>-</w:t>
        </w:r>
      </w:ins>
      <w:r w:rsidRPr="00DE6710">
        <w:t>OW</w:t>
      </w:r>
      <w:bookmarkEnd w:id="584"/>
      <w:bookmarkEnd w:id="586"/>
    </w:p>
    <w:bookmarkEnd w:id="585"/>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ins w:id="588" w:author="Wilko Quak" w:date="2023-11-13T13:42:00Z">
        <w:r w:rsidR="004A77A2">
          <w:t>-</w:t>
        </w:r>
      </w:ins>
      <w:r w:rsidR="00475C30" w:rsidRPr="006913D8">
        <w:t>OW</w:t>
      </w:r>
      <w:r w:rsidR="00CD5BC2" w:rsidRPr="006913D8">
        <w:t>:</w:t>
      </w:r>
    </w:p>
    <w:p w14:paraId="7B36CF4A" w14:textId="172BC7CD" w:rsidR="00285655" w:rsidRPr="00BA1E91" w:rsidRDefault="00A35C9D" w:rsidP="00676670">
      <w:pPr>
        <w:pStyle w:val="Kop7"/>
        <w:rPr>
          <w:rFonts w:cs="Arial"/>
          <w:szCs w:val="20"/>
        </w:rPr>
      </w:pPr>
      <w:r w:rsidRPr="00BA1E91">
        <w:rPr>
          <w:rFonts w:cs="Arial"/>
          <w:szCs w:val="20"/>
        </w:rPr>
        <w:t>OWobject</w:t>
      </w:r>
      <w:r w:rsidR="000F4BE7" w:rsidRPr="00BA1E91">
        <w:rPr>
          <w:rFonts w:cs="Arial"/>
          <w:szCs w:val="20"/>
        </w:rPr>
        <w:t xml:space="preserve"> en OPobject</w:t>
      </w:r>
    </w:p>
    <w:p w14:paraId="51CFBDE0" w14:textId="11E8A817" w:rsidR="00676670" w:rsidRPr="00022065" w:rsidRDefault="00CD5BC2" w:rsidP="00022065">
      <w:r w:rsidRPr="00022065">
        <w:t>Alle objecttypen uit CIM</w:t>
      </w:r>
      <w:ins w:id="589" w:author="Wilko Quak" w:date="2023-11-13T13:41:00Z">
        <w:r w:rsidR="00E63455">
          <w:t>-</w:t>
        </w:r>
      </w:ins>
      <w:r w:rsidRPr="00022065">
        <w:t>OW krijgen supertype</w:t>
      </w:r>
      <w:r w:rsidR="000F4BE7" w:rsidRPr="00022065">
        <w:t>n</w:t>
      </w:r>
      <w:r w:rsidRPr="00022065">
        <w:t xml:space="preserve"> </w:t>
      </w:r>
      <w:r w:rsidR="000F4BE7" w:rsidRPr="00022065">
        <w:t>(OWobject en OPobject)</w:t>
      </w:r>
      <w:r w:rsidRPr="00022065">
        <w:t>. Dit wordt gedaan voor alle objecttypes uit CIM</w:t>
      </w:r>
      <w:ins w:id="590" w:author="Wilko Quak" w:date="2023-11-13T13:41:00Z">
        <w:r w:rsidR="00E63455">
          <w:t>-</w:t>
        </w:r>
      </w:ins>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ins w:id="591" w:author="Wilko Quak" w:date="2023-11-13T13:41:00Z">
        <w:r w:rsidR="00E63455">
          <w:t>-</w:t>
        </w:r>
      </w:ins>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XSD’s. </w:t>
      </w:r>
      <w:r w:rsidR="00744924" w:rsidRPr="00022065">
        <w:t>D</w:t>
      </w:r>
      <w:r w:rsidR="00A60246" w:rsidRPr="00022065">
        <w:t xml:space="preserve">e type gebiedsaanwijzingen kunnen worden meegegeven door </w:t>
      </w:r>
      <w:r w:rsidR="008571DA" w:rsidRPr="00022065">
        <w:t>het attribuut ‘TypeGebiedsaanwijzing’. De groepen die je kunt selecteren volgen vervolgens uit de verschillende waardelijsten van de specifieke ‘gebiedsaanwijzingstypen’.</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e XSD’s.</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ins w:id="592" w:author="Wilko Quak" w:date="2023-11-13T13:41:00Z">
        <w:r w:rsidR="00E63455">
          <w:t>-</w:t>
        </w:r>
      </w:ins>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ins w:id="593" w:author="Wilko Quak" w:date="2023-11-13T13:41:00Z">
        <w:r w:rsidR="00E63455">
          <w:t>-</w:t>
        </w:r>
      </w:ins>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ins w:id="594" w:author="Wilko Quak" w:date="2023-11-13T13:41:00Z">
        <w:r w:rsidR="00E63455">
          <w:t>-</w:t>
        </w:r>
      </w:ins>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ins w:id="595" w:author="Wilko Quak" w:date="2023-11-13T13:42:00Z">
        <w:r w:rsidR="004A77A2">
          <w:t>-</w:t>
        </w:r>
      </w:ins>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r w:rsidRPr="00F81CB0">
        <w:t xml:space="preserve">Geometrie.geometrie: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19107 geometrietype GM_Object. In de Locatie</w:t>
      </w:r>
      <w:r w:rsidR="00841FD9" w:rsidRPr="00022065">
        <w:t>-</w:t>
      </w:r>
      <w:r w:rsidR="00F00465" w:rsidRPr="00022065">
        <w:t>objecten wordt middels een constraint aangegeven wat de beperking op dit algemene type is</w:t>
      </w:r>
      <w:r w:rsidR="002F44AE" w:rsidRPr="00022065">
        <w:t>.</w:t>
      </w:r>
    </w:p>
    <w:p w14:paraId="2577D13E" w14:textId="422A0663" w:rsidR="00F0462C" w:rsidRDefault="00F0462C" w:rsidP="00753695">
      <w:pPr>
        <w:pStyle w:val="Kop1"/>
      </w:pPr>
      <w:bookmarkStart w:id="596" w:name="_Ref69207263"/>
      <w:bookmarkStart w:id="597" w:name="OP"/>
      <w:bookmarkStart w:id="598" w:name="_Toc152061468"/>
      <w:r w:rsidRPr="00884A92">
        <w:lastRenderedPageBreak/>
        <w:t>OP-aspecten relevant voor IMOW</w:t>
      </w:r>
      <w:bookmarkEnd w:id="596"/>
      <w:bookmarkEnd w:id="598"/>
    </w:p>
    <w:bookmarkEnd w:id="597"/>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De ConsolidatieInformatie uit de Regeling</w:t>
      </w:r>
    </w:p>
    <w:p w14:paraId="7F96EB03" w14:textId="77777777" w:rsidR="00D023D4" w:rsidRPr="00BA1E91" w:rsidRDefault="00D023D4" w:rsidP="00DB3379">
      <w:pPr>
        <w:pStyle w:val="Opsommingnummers1"/>
      </w:pPr>
      <w:r w:rsidRPr="00BA1E91">
        <w:t xml:space="preserve">De GIO’s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599" w:name="OP_Regeling"/>
      <w:bookmarkStart w:id="600" w:name="_Toc152061469"/>
      <w:r w:rsidRPr="00753695">
        <w:t>De Regeling en diens Artikelen/Leden/Divisies</w:t>
      </w:r>
      <w:bookmarkEnd w:id="600"/>
    </w:p>
    <w:bookmarkEnd w:id="599"/>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WorkIDRegeling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zit het wId-attribuut, hierin staat de identificatie van het artikel/lid of de divisie aan de OP-kant. Zodoende zijn alle OW-objecten die gekoppeld zijn aan een bepaalde Regeltekst of Divisie terug te vinden in een bepaald deel van een Regeling.</w:t>
      </w:r>
      <w:bookmarkStart w:id="601" w:name="OP_ConsolidatieInformatie"/>
    </w:p>
    <w:p w14:paraId="0B404AC6" w14:textId="468658F8" w:rsidR="00D023D4" w:rsidRPr="00884A92" w:rsidRDefault="00D023D4" w:rsidP="00753695">
      <w:pPr>
        <w:pStyle w:val="Kop2"/>
      </w:pPr>
      <w:bookmarkStart w:id="602" w:name="_Toc152061470"/>
      <w:r w:rsidRPr="00884A92">
        <w:t>ConsolidatieInformatie</w:t>
      </w:r>
      <w:bookmarkEnd w:id="602"/>
    </w:p>
    <w:bookmarkEnd w:id="601"/>
    <w:p w14:paraId="57D70927" w14:textId="77777777" w:rsidR="00C24B3E" w:rsidRPr="00022065" w:rsidRDefault="00D023D4" w:rsidP="00022065">
      <w:r w:rsidRPr="00022065">
        <w:t>De ConsolidatieInformatie wordt meegegeven aan de OP-kant, maar bepaalt hoe de OW-objecten geversioneerd worden in het DSO. De daadwerkelijke documentatie van ConsolidatieInformatie is te vinden in de bijbehorende OP-documentatie, dit is een extract.</w:t>
      </w:r>
    </w:p>
    <w:p w14:paraId="3C81386A" w14:textId="6073DC4B" w:rsidR="00D023D4" w:rsidRPr="00022065" w:rsidRDefault="00D023D4" w:rsidP="00022065">
      <w:r w:rsidRPr="00022065">
        <w:t>Hieronder een korte opbouw van de structuur van de ConsolidatieInformatie:</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M(ultipliciteit)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r w:rsidRPr="00D023D4">
              <w:rPr>
                <w:bCs w:val="0"/>
              </w:rPr>
              <w:t>ConsolidatieInformatie</w:t>
            </w:r>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r w:rsidRPr="00D023D4">
              <w:rPr>
                <w:bCs w:val="0"/>
              </w:rPr>
              <w:t>BeoogdeRegelgeving</w:t>
            </w:r>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r w:rsidRPr="00D023D4">
              <w:rPr>
                <w:bCs w:val="0"/>
              </w:rPr>
              <w:t>BeoogdeRegeling</w:t>
            </w:r>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de expression-id van de RegelingVersie</w:t>
            </w:r>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r w:rsidRPr="00D023D4">
              <w:rPr>
                <w:bCs w:val="0"/>
              </w:rPr>
              <w:t>eId</w:t>
            </w:r>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de eId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r w:rsidRPr="00D023D4">
              <w:rPr>
                <w:bCs w:val="0"/>
              </w:rPr>
              <w:t>BeoogdInformatieobject</w:t>
            </w:r>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r w:rsidRPr="00D023D4">
              <w:rPr>
                <w:bCs w:val="0"/>
              </w:rPr>
              <w:t>instrumentVersie</w:t>
            </w:r>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de expression-id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r w:rsidRPr="00D023D4">
              <w:rPr>
                <w:bCs w:val="0"/>
              </w:rPr>
              <w:t>eId</w:t>
            </w:r>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de componentnaam (van de regeling) + # + het eId van de ExtIoRef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r w:rsidRPr="00D023D4">
              <w:rPr>
                <w:bCs w:val="0"/>
              </w:rPr>
              <w:t>soortTijdstempel</w:t>
            </w:r>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r w:rsidRPr="00D023D4">
              <w:rPr>
                <w:bCs w:val="0"/>
                <w:u w:val="single"/>
              </w:rPr>
              <w:t>juridischWerkendVanaf</w:t>
            </w:r>
            <w:r w:rsidRPr="00D023D4">
              <w:rPr>
                <w:bCs w:val="0"/>
              </w:rPr>
              <w:t xml:space="preserve"> en </w:t>
            </w:r>
            <w:r w:rsidRPr="00D023D4">
              <w:rPr>
                <w:bCs w:val="0"/>
                <w:u w:val="single"/>
              </w:rPr>
              <w:t>geldigVanaf</w:t>
            </w:r>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r w:rsidRPr="00D023D4">
              <w:rPr>
                <w:bCs w:val="0"/>
              </w:rPr>
              <w:t>eId</w:t>
            </w:r>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De eId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(Het DSO legt drie type tijdstempels vast, namelijk juridischWerkendVanaf, geldigVanaf, en beschikbaarOp, met name beschikbaarOp wordt geregistreerd in het DSO op het moment dat informatie aangeleverd is.)</w:t>
      </w:r>
    </w:p>
    <w:p w14:paraId="2A64235E" w14:textId="77777777" w:rsidR="00D023D4" w:rsidRDefault="00D023D4" w:rsidP="00753695">
      <w:pPr>
        <w:pStyle w:val="Kop2"/>
      </w:pPr>
      <w:bookmarkStart w:id="603" w:name="OP_Informatieobjecten"/>
      <w:bookmarkStart w:id="604" w:name="_Toc152061471"/>
      <w:r>
        <w:t>OP-informatieobjecten</w:t>
      </w:r>
      <w:bookmarkEnd w:id="604"/>
    </w:p>
    <w:bookmarkEnd w:id="603"/>
    <w:p w14:paraId="3BE93379" w14:textId="40624829" w:rsidR="00285655" w:rsidRPr="00022065" w:rsidRDefault="00D023D4" w:rsidP="00022065">
      <w:r w:rsidRPr="00022065">
        <w:t>Er zijn twee soorten informatieobjecten die aangeleverd kunnen worden in de OP-standaard, namelijk PDF-documenten en geografische informatieobjecten (GIO’s). In deze en de volgende paragrafen wordt voornamelijk ingegaan op de GIO’s,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een attribuut GeometrieRef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605" w:name="OP_GIOs"/>
      <w:bookmarkStart w:id="606" w:name="_Toc152061472"/>
      <w:r w:rsidRPr="00884A92">
        <w:t>GIO’s</w:t>
      </w:r>
      <w:bookmarkEnd w:id="606"/>
    </w:p>
    <w:bookmarkEnd w:id="605"/>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Er zijn twee type GIO’s, namelijk: GIO’s inclusief informatie over normen (Norm-GIO’s) en GIO’s exclusief informatie over normen (GIO’s).</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M(ultipliciteit)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r w:rsidRPr="00D023D4">
              <w:rPr>
                <w:bCs w:val="0"/>
              </w:rPr>
              <w:t>GeoInformatieObjectVaststelling</w:t>
            </w:r>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r w:rsidRPr="00D023D4">
              <w:rPr>
                <w:bCs w:val="0"/>
              </w:rPr>
              <w:t>GeografischeContext</w:t>
            </w:r>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r w:rsidRPr="00D023D4">
              <w:rPr>
                <w:bCs w:val="0"/>
              </w:rPr>
              <w:t>achtergrondVerwijzing</w:t>
            </w:r>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r w:rsidRPr="00D023D4">
              <w:rPr>
                <w:bCs w:val="0"/>
              </w:rPr>
              <w:t>achtergrondActualiteit</w:t>
            </w:r>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r w:rsidRPr="00D023D4">
              <w:rPr>
                <w:bCs w:val="0"/>
              </w:rPr>
              <w:t>vastgesteldeVersie</w:t>
            </w:r>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r w:rsidRPr="00D023D4">
              <w:rPr>
                <w:bCs w:val="0"/>
              </w:rPr>
              <w:t>GeoInformatieObjectVersie</w:t>
            </w:r>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r w:rsidRPr="00D023D4">
              <w:rPr>
                <w:bCs w:val="0"/>
              </w:rPr>
              <w:t>FRBRWork</w:t>
            </w:r>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r w:rsidRPr="00D023D4">
              <w:rPr>
                <w:bCs w:val="0"/>
              </w:rPr>
              <w:t>FRBRExpression</w:t>
            </w:r>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r w:rsidRPr="00D023D4">
              <w:rPr>
                <w:bCs w:val="0"/>
              </w:rPr>
              <w:t>groepID</w:t>
            </w:r>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r w:rsidRPr="00D023D4">
              <w:rPr>
                <w:bCs w:val="0"/>
              </w:rPr>
              <w:t>id</w:t>
            </w:r>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r w:rsidRPr="00D023D4">
              <w:rPr>
                <w:bCs w:val="0"/>
              </w:rPr>
              <w:t>gml()</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geometrieReferentie ‘d0993715-c485-4e63-b35d-8f68c3cbee3b’ mag in meerdere GIO’s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Norm-GIO’s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8"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607" w:name="OP_NormGIOs"/>
    </w:p>
    <w:p w14:paraId="2AEF2337" w14:textId="67A4184C" w:rsidR="00D023D4" w:rsidRDefault="00D023D4" w:rsidP="00753695">
      <w:pPr>
        <w:pStyle w:val="Kop2"/>
      </w:pPr>
      <w:bookmarkStart w:id="608" w:name="_Toc152061473"/>
      <w:r w:rsidRPr="00884A92">
        <w:t>Norm-GIO’s</w:t>
      </w:r>
      <w:bookmarkEnd w:id="608"/>
    </w:p>
    <w:bookmarkEnd w:id="60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M(ultipliciteit)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r w:rsidRPr="00D023D4">
              <w:rPr>
                <w:bCs w:val="0"/>
              </w:rPr>
              <w:t>GeoInformatieObjectVaststelling</w:t>
            </w:r>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r w:rsidRPr="00D023D4">
              <w:rPr>
                <w:bCs w:val="0"/>
              </w:rPr>
              <w:t>GeografischeContext</w:t>
            </w:r>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r w:rsidRPr="00D023D4">
              <w:rPr>
                <w:bCs w:val="0"/>
              </w:rPr>
              <w:t>achtergrondVerwijzing</w:t>
            </w:r>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r w:rsidRPr="00D023D4">
              <w:rPr>
                <w:bCs w:val="0"/>
              </w:rPr>
              <w:t>achtergrondActualiteit</w:t>
            </w:r>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r w:rsidRPr="00D023D4">
              <w:rPr>
                <w:bCs w:val="0"/>
              </w:rPr>
              <w:t>vastgesteldeVersie</w:t>
            </w:r>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r w:rsidRPr="00D023D4">
              <w:rPr>
                <w:bCs w:val="0"/>
              </w:rPr>
              <w:t>GeoInformatieObjectVersie</w:t>
            </w:r>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r w:rsidRPr="00D023D4">
              <w:rPr>
                <w:bCs w:val="0"/>
              </w:rPr>
              <w:t>FRBRWork</w:t>
            </w:r>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r w:rsidRPr="00D023D4">
              <w:rPr>
                <w:bCs w:val="0"/>
              </w:rPr>
              <w:t>FRBRExpression</w:t>
            </w:r>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r w:rsidRPr="00D023D4">
              <w:rPr>
                <w:bCs w:val="0"/>
              </w:rPr>
              <w:t>eenheidid</w:t>
            </w:r>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De URI uit waardelijst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r w:rsidRPr="00D023D4">
              <w:rPr>
                <w:bCs w:val="0"/>
              </w:rPr>
              <w:t>eenheidlabel</w:t>
            </w:r>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r w:rsidRPr="00D023D4">
              <w:rPr>
                <w:bCs w:val="0"/>
              </w:rPr>
              <w:t>normid</w:t>
            </w:r>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De URI uit waardelijst ‘TypeNorm’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lastRenderedPageBreak/>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r w:rsidRPr="00D023D4">
              <w:rPr>
                <w:bCs w:val="0"/>
              </w:rPr>
              <w:t>id</w:t>
            </w:r>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r w:rsidRPr="00D023D4">
              <w:rPr>
                <w:bCs w:val="0"/>
              </w:rPr>
              <w:t>gml()</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r w:rsidRPr="00D023D4">
              <w:rPr>
                <w:bCs w:val="0"/>
              </w:rPr>
              <w:t>kwantitatieveNormwaarde</w:t>
            </w:r>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r w:rsidRPr="00D023D4">
              <w:rPr>
                <w:bCs w:val="0"/>
              </w:rPr>
              <w:t>Decimal</w:t>
            </w:r>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r w:rsidRPr="00D023D4">
              <w:rPr>
                <w:bCs w:val="0"/>
              </w:rPr>
              <w:t>kwalitatieveNormwaarde</w:t>
            </w:r>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9" w:history="1">
        <w:r w:rsidRPr="00DB3379">
          <w:rPr>
            <w:rStyle w:val="Hyperlink"/>
          </w:rPr>
          <w:t>de OP-documentatie over het geografische deel van de GIO</w:t>
        </w:r>
      </w:hyperlink>
    </w:p>
    <w:p w14:paraId="639AF62F" w14:textId="2B91FFF2" w:rsidR="006C67F5" w:rsidRDefault="00BC39C3" w:rsidP="00BC39C3">
      <w:pPr>
        <w:pStyle w:val="Kop2"/>
      </w:pPr>
      <w:bookmarkStart w:id="609" w:name="OP_GIOrichtlijn"/>
      <w:bookmarkStart w:id="610" w:name="_Toc152061474"/>
      <w:r>
        <w:t>Richtlijn voor het maken van GIO’s o.b.v. OW-objecten</w:t>
      </w:r>
      <w:bookmarkEnd w:id="610"/>
    </w:p>
    <w:bookmarkEnd w:id="609"/>
    <w:p w14:paraId="5AF6648A" w14:textId="6C23E3F8" w:rsidR="00285655" w:rsidRPr="00022065" w:rsidRDefault="00BC39C3" w:rsidP="00022065">
      <w:r w:rsidRPr="00022065">
        <w:t>In deze paragraaf wordt toegelicht welke</w:t>
      </w:r>
      <w:r w:rsidR="00EF1C20" w:rsidRPr="00022065">
        <w:t xml:space="preserve"> richtlijnen er zijn voor het maken van GIO’s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naar hoe je vanuit OW naar GIO’s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Richtlijn voor OW-objecten i.r.t. GIO’s</w:t>
      </w:r>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Norm-GIO’s</w:t>
      </w:r>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In het geval dat één IMOW-Gebied in meerdere Gebiedengroepen zit, zou de Locatie ook in meerdere GIO’s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611" w:name="_Ref69207272"/>
      <w:bookmarkStart w:id="612" w:name="Muteren"/>
      <w:bookmarkStart w:id="613" w:name="_Toc152061475"/>
      <w:r>
        <w:lastRenderedPageBreak/>
        <w:t>Muteren met het IMOW</w:t>
      </w:r>
      <w:bookmarkEnd w:id="611"/>
      <w:bookmarkEnd w:id="613"/>
    </w:p>
    <w:bookmarkEnd w:id="612"/>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614" w:name="_Ref74325245"/>
      <w:bookmarkStart w:id="615" w:name="Muteren_uitgangspunten"/>
      <w:bookmarkStart w:id="616" w:name="_Toc152061476"/>
      <w:r>
        <w:t>Uitgangspunten relevant voor muteren</w:t>
      </w:r>
      <w:bookmarkEnd w:id="614"/>
      <w:bookmarkEnd w:id="616"/>
    </w:p>
    <w:bookmarkEnd w:id="615"/>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Del="000327B2" w:rsidRDefault="00E36160" w:rsidP="00022065">
      <w:pPr>
        <w:rPr>
          <w:del w:id="617" w:author="Wilko Quak" w:date="2023-10-08T23:18:00Z"/>
        </w:rPr>
      </w:pPr>
    </w:p>
    <w:p w14:paraId="3FCA11EA" w14:textId="5631C162" w:rsidR="005515ED" w:rsidRPr="00022065" w:rsidRDefault="00E36160" w:rsidP="00022065">
      <w:del w:id="618" w:author="Wilko Quak" w:date="2023-10-08T23:18:00Z">
        <w:r w:rsidRPr="00022065" w:rsidDel="000327B2">
          <w:delText>Deze uitgangspunten gelden voor zowel de OP- als de OW-standaard.</w:delText>
        </w:r>
      </w:del>
    </w:p>
    <w:p w14:paraId="095AEA78" w14:textId="41FAE9FE" w:rsidR="005515ED" w:rsidRDefault="00F74E08" w:rsidP="00F74E08">
      <w:pPr>
        <w:pStyle w:val="Kop3"/>
      </w:pPr>
      <w:bookmarkStart w:id="619" w:name="Muteren_uitgangspunt_alleengewijzigd"/>
      <w:bookmarkStart w:id="620" w:name="_Toc152061477"/>
      <w:r>
        <w:t>Stuur alleen gegevens op die gewijzigd zijn</w:t>
      </w:r>
      <w:bookmarkEnd w:id="620"/>
    </w:p>
    <w:bookmarkEnd w:id="619"/>
    <w:p w14:paraId="2606E535" w14:textId="3403B60B" w:rsidR="00285655" w:rsidRPr="00022065" w:rsidRDefault="000327B2" w:rsidP="00022065">
      <w:ins w:id="621" w:author="Wilko Quak" w:date="2023-10-08T23:20:00Z">
        <w:r>
          <w:t>Bij een wijzig</w:t>
        </w:r>
      </w:ins>
      <w:ins w:id="622" w:author="Wilko Quak" w:date="2023-10-08T23:25:00Z">
        <w:r w:rsidR="00F24D81">
          <w:t>-</w:t>
        </w:r>
      </w:ins>
      <w:ins w:id="623" w:author="Wilko Quak" w:date="2023-10-08T23:20:00Z">
        <w:r>
          <w:t xml:space="preserve">besluit dat de tekst van </w:t>
        </w:r>
      </w:ins>
      <w:ins w:id="624" w:author="Wilko Quak" w:date="2023-10-08T23:21:00Z">
        <w:r>
          <w:t>een regeling wijzigt wil je ook de OW-objecten behorend bij die regeling kunnen wijz</w:t>
        </w:r>
      </w:ins>
      <w:ins w:id="625" w:author="Wilko Quak" w:date="2023-10-08T23:22:00Z">
        <w:r>
          <w:t xml:space="preserve">igen. Hiervoor stuur je bij een aanlevering </w:t>
        </w:r>
      </w:ins>
      <w:ins w:id="626" w:author="Wilko Quak" w:date="2023-10-08T23:23:00Z">
        <w:r>
          <w:t>alleen</w:t>
        </w:r>
      </w:ins>
      <w:ins w:id="627" w:author="Wilko Quak" w:date="2023-10-08T23:22:00Z">
        <w:r>
          <w:t xml:space="preserve"> </w:t>
        </w:r>
      </w:ins>
      <w:ins w:id="628" w:author="Wilko Quak" w:date="2023-10-08T23:23:00Z">
        <w:r>
          <w:t xml:space="preserve">de gewijzigde OW-objecten mee. </w:t>
        </w:r>
      </w:ins>
      <w:del w:id="629" w:author="Wilko Quak" w:date="2023-10-08T23:23:00Z">
        <w:r w:rsidR="00F74E08" w:rsidRPr="00022065" w:rsidDel="000327B2">
          <w:delText>Dit uitgangspunt geeft aan da</w:delText>
        </w:r>
        <w:r w:rsidR="0033758A" w:rsidRPr="00022065" w:rsidDel="000327B2">
          <w:delText xml:space="preserve">t bij zowel gegevens vanuit de OP-standaard (zoals Besluiten, GIO’s, etc.) als de OW-standaard (Activiteiten, Gebiedsaanwijzingen, etc.) </w:delText>
        </w:r>
        <w:r w:rsidR="00763FD8" w:rsidRPr="00022065" w:rsidDel="000327B2">
          <w:delText>h</w:delText>
        </w:r>
        <w:r w:rsidR="0033758A" w:rsidRPr="00022065" w:rsidDel="000327B2">
          <w:delText xml:space="preserve">et de bedoeling is om alleen gegevens op te sturen als deze gewijzigd zijn t.o.v. </w:delText>
        </w:r>
        <w:r w:rsidR="003F5E32" w:rsidRPr="00022065" w:rsidDel="000327B2">
          <w:delText>de gegevens die bekend zijn bij het Stelsel.</w:delText>
        </w:r>
      </w:del>
    </w:p>
    <w:p w14:paraId="3BA1F715" w14:textId="7193DABF" w:rsidR="00CA5635" w:rsidRPr="00022065" w:rsidRDefault="00CA5635" w:rsidP="00022065"/>
    <w:p w14:paraId="1C42D0FB" w14:textId="61B3F58E" w:rsidR="00285655" w:rsidRPr="00022065" w:rsidRDefault="00CA5635" w:rsidP="00022065">
      <w:del w:id="630" w:author="Wilko Quak" w:date="2023-10-08T23:24:00Z">
        <w:r w:rsidRPr="00022065" w:rsidDel="000327B2">
          <w:delText xml:space="preserve">Bij de OP-standaard zorgt het opsturen van gegevens die al bekend zijn bij het Stelsel </w:delText>
        </w:r>
        <w:r w:rsidR="00C27790" w:rsidRPr="00022065" w:rsidDel="000327B2">
          <w:delText xml:space="preserve">niet per se tot een fout, maar het zorgt wel voor een vertroebelde juridische situatie. </w:delText>
        </w:r>
        <w:r w:rsidR="007F0493" w:rsidRPr="00022065" w:rsidDel="000327B2">
          <w:delText>Bij de OW-standaard zorgt het</w:delText>
        </w:r>
      </w:del>
      <w:ins w:id="631" w:author="Wilko Quak" w:date="2023-10-08T23:24:00Z">
        <w:r w:rsidR="000327B2">
          <w:t>Het</w:t>
        </w:r>
      </w:ins>
      <w:r w:rsidR="007F0493" w:rsidRPr="00022065">
        <w:t xml:space="preserve"> sturen van een OW-object dat inhoudelijk niet gewijzigd </w:t>
      </w:r>
      <w:del w:id="632" w:author="Wilko Quak" w:date="2023-10-08T23:24:00Z">
        <w:r w:rsidR="007F0493" w:rsidRPr="00022065" w:rsidDel="000327B2">
          <w:delText>is voor een</w:delText>
        </w:r>
      </w:del>
      <w:ins w:id="633" w:author="Wilko Quak" w:date="2023-10-08T23:24:00Z">
        <w:r w:rsidR="000327B2">
          <w:t>leidt tot een</w:t>
        </w:r>
      </w:ins>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ins w:id="634" w:author="Wilko Quak" w:date="2023-10-08T23:25:00Z">
        <w:r w:rsidR="00F24D81">
          <w:t>. Het is bij een het aanleveren van een wijzig-besluit dus van belang te weten welke OW-objecten ond</w:t>
        </w:r>
      </w:ins>
      <w:ins w:id="635" w:author="Wilko Quak" w:date="2023-10-08T23:26:00Z">
        <w:r w:rsidR="00F24D81">
          <w:t>erdeel waren van vorige versie van de regeling zodat je weet wat je moet wijzigen.</w:t>
        </w:r>
      </w:ins>
    </w:p>
    <w:p w14:paraId="6A0890F4" w14:textId="65ADBF20" w:rsidR="00A85D78" w:rsidRPr="00022065" w:rsidRDefault="00A85D78" w:rsidP="00022065"/>
    <w:p w14:paraId="558A0A56" w14:textId="73AE528C" w:rsidR="00A85D78" w:rsidRPr="00022065" w:rsidDel="00F24D81" w:rsidRDefault="00A85D78" w:rsidP="00022065">
      <w:pPr>
        <w:rPr>
          <w:del w:id="636" w:author="Wilko Quak" w:date="2023-10-08T23:26:00Z"/>
        </w:rPr>
      </w:pPr>
      <w:del w:id="637" w:author="Wilko Quak" w:date="2023-10-08T23:26:00Z">
        <w:r w:rsidRPr="00022065" w:rsidDel="00F24D81">
          <w:delText xml:space="preserve">Kortom, het is van belang om </w:delText>
        </w:r>
        <w:r w:rsidR="00755C9A" w:rsidRPr="00022065" w:rsidDel="00F24D81">
          <w:delText xml:space="preserve">te weten welke gegevens er </w:delText>
        </w:r>
        <w:r w:rsidR="000575EC" w:rsidRPr="00022065" w:rsidDel="00F24D81">
          <w:delText>gewijzigd zijn t</w:delText>
        </w:r>
        <w:r w:rsidR="00F50324" w:rsidRPr="00022065" w:rsidDel="00F24D81">
          <w:delText xml:space="preserve">en opzichte van een vorige </w:delText>
        </w:r>
        <w:r w:rsidR="00650A6B" w:rsidRPr="00022065" w:rsidDel="00F24D81">
          <w:delText>aan</w:delText>
        </w:r>
        <w:r w:rsidR="00F50324" w:rsidRPr="00022065" w:rsidDel="00F24D81">
          <w:delText xml:space="preserve">levering </w:delText>
        </w:r>
        <w:r w:rsidR="0029147E" w:rsidRPr="00022065" w:rsidDel="00F24D81">
          <w:delText xml:space="preserve">bij </w:delText>
        </w:r>
        <w:r w:rsidR="00F50324" w:rsidRPr="00022065" w:rsidDel="00F24D81">
          <w:delText>het DSO-LV</w:delText>
        </w:r>
        <w:r w:rsidR="00755C9A" w:rsidRPr="00022065" w:rsidDel="00F24D81">
          <w:delText xml:space="preserve"> om zodoende te zorgen dat alleen de gegevens worden gestuurd die </w:delText>
        </w:r>
        <w:r w:rsidR="00CC1C76" w:rsidRPr="00022065" w:rsidDel="00F24D81">
          <w:delText>verschillen</w:delText>
        </w:r>
        <w:r w:rsidR="00755C9A" w:rsidRPr="00022065" w:rsidDel="00F24D81">
          <w:delText xml:space="preserve"> van de</w:delText>
        </w:r>
        <w:r w:rsidR="003D620D" w:rsidRPr="00022065" w:rsidDel="00F24D81">
          <w:delText xml:space="preserve"> vorige aanlevering (in de praktijk de</w:delText>
        </w:r>
        <w:r w:rsidR="00755C9A" w:rsidRPr="00022065" w:rsidDel="00F24D81">
          <w:delText xml:space="preserve"> gegevens die nu in het DSO</w:delText>
        </w:r>
        <w:r w:rsidR="00DD188C" w:rsidRPr="00022065" w:rsidDel="00F24D81">
          <w:delText>-LV</w:delText>
        </w:r>
        <w:r w:rsidR="00755C9A" w:rsidRPr="00022065" w:rsidDel="00F24D81">
          <w:delText xml:space="preserve"> zitten</w:delText>
        </w:r>
        <w:r w:rsidR="003D620D" w:rsidRPr="00022065" w:rsidDel="00F24D81">
          <w:delText>)</w:delText>
        </w:r>
        <w:r w:rsidR="00755C9A" w:rsidRPr="00022065" w:rsidDel="00F24D81">
          <w:delText>.</w:delText>
        </w:r>
      </w:del>
    </w:p>
    <w:p w14:paraId="7701D134" w14:textId="7E1D6176" w:rsidR="00F74E08" w:rsidRDefault="00F74E08" w:rsidP="00F74E08">
      <w:pPr>
        <w:pStyle w:val="Kop3"/>
      </w:pPr>
      <w:bookmarkStart w:id="638" w:name="Muteren_uitgangspunt_verwijderexpliciet"/>
      <w:bookmarkStart w:id="639" w:name="_Toc152061478"/>
      <w:r>
        <w:t>Verwijder expliciet gegevens die niet meer gebruikt worden</w:t>
      </w:r>
      <w:bookmarkEnd w:id="639"/>
    </w:p>
    <w:bookmarkEnd w:id="638"/>
    <w:p w14:paraId="3613E9C3" w14:textId="3A0A0EDC" w:rsidR="00285655" w:rsidRPr="00022065" w:rsidRDefault="000359DF" w:rsidP="00022065">
      <w:del w:id="640" w:author="Wilko Quak" w:date="2023-10-08T23:30:00Z">
        <w:r w:rsidRPr="00022065" w:rsidDel="00F24D81">
          <w:delText xml:space="preserve">Dit uitgangspunt geeft aan dat bij zowel gegevens uit de OP-standaard (zoals GIO’s, </w:delText>
        </w:r>
        <w:r w:rsidR="00774414" w:rsidRPr="00022065" w:rsidDel="00F24D81">
          <w:delText>Regelingen</w:delText>
        </w:r>
        <w:r w:rsidRPr="00022065" w:rsidDel="00F24D81">
          <w:delText xml:space="preserve">, etc.) </w:delText>
        </w:r>
        <w:r w:rsidR="00774414" w:rsidRPr="00022065" w:rsidDel="00F24D81">
          <w:delText>als bij de OW-standaard (Activiteiten, Gebiedsaanwijzingen, etc.)</w:delText>
        </w:r>
      </w:del>
      <w:ins w:id="641" w:author="Wilko Quak" w:date="2023-10-08T23:30:00Z">
        <w:r w:rsidR="00F24D81">
          <w:t>Voor OW-objecten geldt dat het verplicht</w:t>
        </w:r>
      </w:ins>
      <w:r w:rsidR="00774414" w:rsidRPr="00022065">
        <w:t xml:space="preserve"> </w:t>
      </w:r>
      <w:del w:id="642" w:author="Wilko Quak" w:date="2023-10-08T23:31:00Z">
        <w:r w:rsidR="00774414" w:rsidRPr="00022065" w:rsidDel="00F24D81">
          <w:delText xml:space="preserve">het de bedoeling </w:delText>
        </w:r>
      </w:del>
      <w:r w:rsidR="00774414" w:rsidRPr="00022065">
        <w:t xml:space="preserve">is om expliciet </w:t>
      </w:r>
      <w:del w:id="643" w:author="Wilko Quak" w:date="2023-10-08T23:31:00Z">
        <w:r w:rsidR="00774414" w:rsidRPr="00022065" w:rsidDel="00F24D81">
          <w:delText xml:space="preserve">gegevens </w:delText>
        </w:r>
      </w:del>
      <w:ins w:id="644" w:author="Wilko Quak" w:date="2023-10-08T23:31:00Z">
        <w:r w:rsidR="00F24D81">
          <w:t>OW-objecten</w:t>
        </w:r>
        <w:r w:rsidR="00F24D81" w:rsidRPr="00022065">
          <w:t xml:space="preserve"> </w:t>
        </w:r>
      </w:ins>
      <w:r w:rsidR="00774414" w:rsidRPr="00022065">
        <w:t>te verwijderen die niet meer gebruikt worden.</w:t>
      </w:r>
      <w:ins w:id="645" w:author="Wilko Quak" w:date="2023-10-08T23:32:00Z">
        <w:r w:rsidR="00F24D81">
          <w:t xml:space="preserve"> </w:t>
        </w:r>
      </w:ins>
    </w:p>
    <w:p w14:paraId="5D79F3EB" w14:textId="34FBA6BF" w:rsidR="00774414" w:rsidRPr="00022065" w:rsidRDefault="00774414" w:rsidP="00022065"/>
    <w:p w14:paraId="6B7E245B" w14:textId="2B48C03B" w:rsidR="00285655" w:rsidRPr="00022065" w:rsidDel="00F24D81" w:rsidRDefault="00774414" w:rsidP="00022065">
      <w:pPr>
        <w:rPr>
          <w:del w:id="646" w:author="Wilko Quak" w:date="2023-10-08T23:29:00Z"/>
        </w:rPr>
      </w:pPr>
      <w:del w:id="647" w:author="Wilko Quak" w:date="2023-10-08T23:29:00Z">
        <w:r w:rsidRPr="00022065" w:rsidDel="00F24D81">
          <w:lastRenderedPageBreak/>
          <w:delText>Aan de O</w:delText>
        </w:r>
        <w:r w:rsidR="0001514F" w:rsidRPr="00022065" w:rsidDel="00F24D81">
          <w:delText>P</w:delText>
        </w:r>
        <w:r w:rsidRPr="00022065" w:rsidDel="00F24D81">
          <w:delText>-kant gebeurt dit middels intrekkingen van de instrumentVersies</w:delText>
        </w:r>
        <w:r w:rsidR="0001514F" w:rsidRPr="00022065" w:rsidDel="00F24D81">
          <w:delText>.</w:delText>
        </w:r>
      </w:del>
    </w:p>
    <w:p w14:paraId="762363E3" w14:textId="0729C5CC" w:rsidR="00353C7E" w:rsidRPr="00022065" w:rsidRDefault="00353C7E" w:rsidP="00022065">
      <w:del w:id="648" w:author="Wilko Quak" w:date="2023-11-10T08:57:00Z">
        <w:r w:rsidRPr="00022065" w:rsidDel="00C4460F">
          <w:delText>Aan de OW-kant gebeurt dit middels</w:delText>
        </w:r>
      </w:del>
      <w:ins w:id="649" w:author="Wilko Quak" w:date="2023-11-10T08:57:00Z">
        <w:r w:rsidR="00C4460F">
          <w:t>Dit gebeurt door</w:t>
        </w:r>
      </w:ins>
      <w:r w:rsidRPr="00022065">
        <w:t xml:space="preserve"> </w:t>
      </w:r>
      <w:r w:rsidR="00C33224" w:rsidRPr="00022065">
        <w:t xml:space="preserve">de status </w:t>
      </w:r>
      <w:ins w:id="650" w:author="Wilko Quak" w:date="2023-10-08T23:29:00Z">
        <w:r w:rsidR="00F24D81">
          <w:t xml:space="preserve">‘B’ ( van </w:t>
        </w:r>
      </w:ins>
      <w:del w:id="651" w:author="Wilko Quak" w:date="2023-10-08T23:29:00Z">
        <w:r w:rsidR="00C33224" w:rsidRPr="00022065" w:rsidDel="00F24D81">
          <w:delText>‘</w:delText>
        </w:r>
      </w:del>
      <w:r w:rsidR="00C33224" w:rsidRPr="00022065">
        <w:t>beëindigen</w:t>
      </w:r>
      <w:ins w:id="652" w:author="Wilko Quak" w:date="2023-10-08T23:29:00Z">
        <w:r w:rsidR="00F24D81">
          <w:t>)</w:t>
        </w:r>
      </w:ins>
      <w:del w:id="653" w:author="Wilko Quak" w:date="2023-10-08T23:29:00Z">
        <w:r w:rsidR="00C33224" w:rsidRPr="00022065" w:rsidDel="00F24D81">
          <w:delText>’</w:delText>
        </w:r>
      </w:del>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654" w:name="Muteren_uitgangspunt_wijzigenobjecten"/>
      <w:bookmarkStart w:id="655" w:name="_Toc152061479"/>
      <w:r>
        <w:t>Een wijziging van een object zorgt voor een nieuwe versie van het object</w:t>
      </w:r>
      <w:bookmarkEnd w:id="655"/>
    </w:p>
    <w:bookmarkEnd w:id="654"/>
    <w:p w14:paraId="299A5486" w14:textId="3521B2B2"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del w:id="656" w:author="Wilko Quak" w:date="2023-11-10T08:58:00Z">
        <w:r w:rsidR="00E06933" w:rsidRPr="00022065" w:rsidDel="00C4460F">
          <w:delText xml:space="preserve">het altijd zo dat </w:delText>
        </w:r>
        <w:r w:rsidR="003056C2" w:rsidRPr="00022065" w:rsidDel="00C4460F">
          <w:delText xml:space="preserve">je </w:delText>
        </w:r>
      </w:del>
      <w:r w:rsidR="003056C2" w:rsidRPr="00022065">
        <w:t>kun</w:t>
      </w:r>
      <w:ins w:id="657" w:author="Wilko Quak" w:date="2023-11-10T08:58:00Z">
        <w:r w:rsidR="00C4460F">
          <w:t xml:space="preserve"> je</w:t>
        </w:r>
      </w:ins>
      <w:del w:id="658" w:author="Wilko Quak" w:date="2023-11-10T08:58:00Z">
        <w:r w:rsidR="003056C2" w:rsidRPr="00022065" w:rsidDel="00C4460F">
          <w:delText xml:space="preserve">t </w:delText>
        </w:r>
      </w:del>
      <w:r w:rsidR="003056C2" w:rsidRPr="00022065">
        <w:t>tijdreizen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59D09276" w:rsidR="00285655" w:rsidRPr="00022065" w:rsidRDefault="00D85511" w:rsidP="00022065">
      <w:r w:rsidRPr="00022065">
        <w:t>De tijdstempels van</w:t>
      </w:r>
      <w:del w:id="659" w:author="Wilko Quak" w:date="2023-11-10T08:59:00Z">
        <w:r w:rsidRPr="00022065" w:rsidDel="00AB542F">
          <w:delText>uit</w:delText>
        </w:r>
      </w:del>
      <w:r w:rsidRPr="00022065">
        <w:t xml:space="preserve"> de ConsolidatieInformatie van het Besluit bepalen wanneer bepaalde OW-informatie juridisch werkend is.</w:t>
      </w:r>
    </w:p>
    <w:p w14:paraId="541A3B4E" w14:textId="1BA45242" w:rsidR="00014862" w:rsidRDefault="00CB25B3" w:rsidP="00014862">
      <w:pPr>
        <w:pStyle w:val="Kop2"/>
      </w:pPr>
      <w:bookmarkStart w:id="660" w:name="_Ref124235575"/>
      <w:bookmarkStart w:id="661" w:name="Muteren_regulier"/>
      <w:bookmarkStart w:id="662" w:name="_Toc152061480"/>
      <w:r>
        <w:t xml:space="preserve">OW-objecten bij wijzigingsmethode </w:t>
      </w:r>
      <w:r w:rsidR="007C6504">
        <w:t>r</w:t>
      </w:r>
      <w:r>
        <w:t>envooi</w:t>
      </w:r>
      <w:bookmarkEnd w:id="660"/>
      <w:bookmarkEnd w:id="662"/>
    </w:p>
    <w:bookmarkEnd w:id="661"/>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RegelingMutatie met hierin </w:t>
      </w:r>
      <w:r w:rsidR="00054679" w:rsidRPr="00022065">
        <w:t xml:space="preserve">allerlei mutatieacties. Deze staan beschreven op de documentatiepagina </w:t>
      </w:r>
      <w:r w:rsidR="000C56D7" w:rsidRPr="00022065">
        <w:t xml:space="preserve">over </w:t>
      </w:r>
      <w:hyperlink r:id="rId42" w:history="1">
        <w:r w:rsidR="000C56D7" w:rsidRPr="00022065">
          <w:t>renvooieren</w:t>
        </w:r>
      </w:hyperlink>
      <w:r w:rsidR="007E681B" w:rsidRPr="00022065">
        <w:t xml:space="preserve"> en </w:t>
      </w:r>
      <w:hyperlink r:id="rId43"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65C1994" w:rsidR="00CE1E4D" w:rsidRPr="005534B1" w:rsidRDefault="00CE1E4D" w:rsidP="00DB3379">
      <w:pPr>
        <w:pStyle w:val="Opsommingtekens1"/>
      </w:pPr>
      <w:del w:id="663" w:author="Wilko Quak" w:date="2023-11-07T14:33:00Z">
        <w:r w:rsidRPr="005534B1" w:rsidDel="00F45857">
          <w:delText xml:space="preserve">Bij een nieuw object krijgt dit een nieuwe identificatie (zoals bij een </w:delText>
        </w:r>
        <w:r w:rsidR="00CF47FB" w:rsidRPr="005534B1" w:rsidDel="00F45857">
          <w:delText>eerste</w:delText>
        </w:r>
        <w:r w:rsidRPr="005534B1" w:rsidDel="00F45857">
          <w:delText xml:space="preserve"> aanlevering)</w:delText>
        </w:r>
        <w:r w:rsidR="00CB5EE0" w:rsidRPr="005534B1" w:rsidDel="00F45857">
          <w:delText xml:space="preserve"> – </w:delText>
        </w:r>
        <w:r w:rsidR="00CB5EE0" w:rsidRPr="005534B1" w:rsidDel="00F45857">
          <w:rPr>
            <w:i/>
            <w:iCs/>
          </w:rPr>
          <w:delText>dit wordt door het DSO niet als mutatie gezien.</w:delText>
        </w:r>
      </w:del>
      <w:ins w:id="664" w:author="Wilko Quak" w:date="2023-11-07T14:33:00Z">
        <w:r w:rsidR="00F45857">
          <w:t>Wanneer een OW-object wordt aangeleverd met</w:t>
        </w:r>
      </w:ins>
      <w:ins w:id="665" w:author="Wilko Quak" w:date="2023-11-07T14:34:00Z">
        <w:r w:rsidR="00CF3B77">
          <w:t xml:space="preserve"> een nog niet eerder gebruikt identificatie is er sprake van een nieuw object.</w:t>
        </w:r>
      </w:ins>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0F05CD8" w:rsidR="00CE1E4D" w:rsidRPr="005534B1" w:rsidRDefault="00CE1E4D" w:rsidP="009572A3">
      <w:pPr>
        <w:pStyle w:val="Opsommingtekens1"/>
      </w:pPr>
      <w:r w:rsidRPr="005534B1">
        <w:t xml:space="preserve">Bij het laten vervallen van een object wordt een status </w:t>
      </w:r>
      <w:r w:rsidR="00A7391D" w:rsidRPr="005534B1">
        <w:t>‘</w:t>
      </w:r>
      <w:del w:id="666" w:author="Wilko Quak" w:date="2023-11-07T14:34:00Z">
        <w:r w:rsidR="007351A3" w:rsidRPr="00CF3B77" w:rsidDel="00CF3B77">
          <w:delText>beëindigen</w:delText>
        </w:r>
        <w:r w:rsidR="00A7391D" w:rsidRPr="005534B1" w:rsidDel="00CF3B77">
          <w:delText xml:space="preserve">’ </w:delText>
        </w:r>
      </w:del>
      <w:ins w:id="667" w:author="Wilko Quak" w:date="2023-11-07T14:34:00Z">
        <w:r w:rsidR="00CF3B77">
          <w:t>B</w:t>
        </w:r>
        <w:r w:rsidR="00CF3B77" w:rsidRPr="005534B1">
          <w:t xml:space="preserve">’ </w:t>
        </w:r>
      </w:ins>
      <w:r w:rsidRPr="005534B1">
        <w:t>meegegeven</w:t>
      </w:r>
      <w:del w:id="668" w:author="Wilko Quak" w:date="2023-11-07T14:35:00Z">
        <w:r w:rsidR="00D50D97" w:rsidRPr="005534B1" w:rsidDel="00CF3B77">
          <w:delText xml:space="preserve"> – </w:delText>
        </w:r>
        <w:r w:rsidR="00D50D97" w:rsidRPr="005534B1" w:rsidDel="00CF3B77">
          <w:rPr>
            <w:i/>
            <w:iCs/>
          </w:rPr>
          <w:delText xml:space="preserve">dit wordt </w:delText>
        </w:r>
        <w:r w:rsidR="002356D9" w:rsidRPr="005534B1" w:rsidDel="00CF3B77">
          <w:rPr>
            <w:i/>
            <w:iCs/>
          </w:rPr>
          <w:delText>ook als mutatie van een OW-object gezien</w:delText>
        </w:r>
      </w:del>
      <w:r w:rsidR="002356D9" w:rsidRPr="005534B1">
        <w:t>.</w:t>
      </w:r>
    </w:p>
    <w:p w14:paraId="7D4CC121" w14:textId="24B32CFC" w:rsidR="00DC6316" w:rsidRDefault="004C1A59" w:rsidP="004C1A59">
      <w:pPr>
        <w:pStyle w:val="Kop3"/>
      </w:pPr>
      <w:bookmarkStart w:id="669" w:name="Muteren_regulier_nieuwobject"/>
      <w:bookmarkStart w:id="670" w:name="_Toc152061481"/>
      <w:r>
        <w:lastRenderedPageBreak/>
        <w:t>Nieuw object</w:t>
      </w:r>
      <w:bookmarkEnd w:id="670"/>
    </w:p>
    <w:bookmarkEnd w:id="669"/>
    <w:p w14:paraId="3C0F2656" w14:textId="301943AB" w:rsidR="000208C3" w:rsidRDefault="005A43F1">
      <w:pPr>
        <w:pStyle w:val="Figuur"/>
        <w:jc w:val="center"/>
        <w:pPrChange w:id="671" w:author="Wilko Quak" w:date="2023-11-10T15:51:00Z">
          <w:pPr>
            <w:pStyle w:val="Figuur"/>
          </w:pPr>
        </w:pPrChange>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pPr>
        <w:pStyle w:val="Figuurbijschrift"/>
        <w:jc w:val="center"/>
        <w:pPrChange w:id="672" w:author="Wilko Quak" w:date="2023-11-10T15:51:00Z">
          <w:pPr>
            <w:pStyle w:val="Figuurbijschrift"/>
          </w:pPr>
        </w:pPrChange>
      </w:pPr>
      <w:ins w:id="673" w:author="Wilko Quak" w:date="2023-11-07T14:38:00Z">
        <w:r>
          <w:t>: Het aanleveren van een nieuw OW-object</w:t>
        </w:r>
      </w:ins>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05FE7C9" w:rsidR="00842E69" w:rsidRPr="00022065" w:rsidRDefault="00D10654" w:rsidP="00022065">
      <w:r w:rsidRPr="00022065">
        <w:t xml:space="preserve">Voor </w:t>
      </w:r>
      <w:del w:id="674" w:author="Wilko Quak" w:date="2023-11-10T09:00:00Z">
        <w:r w:rsidRPr="00022065" w:rsidDel="00AB542F">
          <w:delText xml:space="preserve">het opvoeren van </w:delText>
        </w:r>
      </w:del>
      <w:r w:rsidRPr="00022065">
        <w:t xml:space="preserve">een nieuw object </w:t>
      </w:r>
      <w:del w:id="675" w:author="Wilko Quak" w:date="2023-11-07T14:35:00Z">
        <w:r w:rsidRPr="00022065" w:rsidDel="00CF3B77">
          <w:delText xml:space="preserve">gelden </w:delText>
        </w:r>
      </w:del>
      <w:ins w:id="676" w:author="Wilko Quak" w:date="2023-11-07T14:35:00Z">
        <w:r w:rsidR="00CF3B77">
          <w:t>geldt</w:t>
        </w:r>
        <w:r w:rsidR="00CF3B77" w:rsidRPr="00022065">
          <w:t xml:space="preserve"> </w:t>
        </w:r>
      </w:ins>
      <w:r w:rsidR="00842E69" w:rsidRPr="00022065">
        <w:t>een aantal regels</w:t>
      </w:r>
      <w:del w:id="677" w:author="Wilko Quak" w:date="2023-11-07T14:36:00Z">
        <w:r w:rsidR="00842E69" w:rsidRPr="00022065" w:rsidDel="00CF3B77">
          <w:delText>, namelijk:</w:delText>
        </w:r>
      </w:del>
      <w:ins w:id="678" w:author="Wilko Quak" w:date="2023-11-07T14:36:00Z">
        <w:r w:rsidR="00CF3B77">
          <w:t>:</w:t>
        </w:r>
      </w:ins>
    </w:p>
    <w:p w14:paraId="1A08ECB9" w14:textId="77777777" w:rsidR="00CF3B77" w:rsidRDefault="00CF3B77" w:rsidP="00022065">
      <w:pPr>
        <w:rPr>
          <w:ins w:id="679" w:author="Wilko Quak" w:date="2023-11-07T14:36:00Z"/>
        </w:rPr>
      </w:pPr>
    </w:p>
    <w:p w14:paraId="1DBED508" w14:textId="18B2F9EA" w:rsidR="00842E69" w:rsidRDefault="00CF3B77" w:rsidP="00022065">
      <w:pPr>
        <w:rPr>
          <w:ins w:id="680" w:author="Wilko Quak" w:date="2023-11-07T14:36:00Z"/>
        </w:rPr>
      </w:pPr>
      <w:ins w:id="681" w:author="Wilko Quak" w:date="2023-11-07T14:36:00Z">
        <w:r w:rsidRPr="00CF3B77">
          <w:rPr>
            <w:b/>
            <w:bCs/>
            <w:rPrChange w:id="682" w:author="Wilko Quak" w:date="2023-11-07T14:36:00Z">
              <w:rPr/>
            </w:rPrChange>
          </w:rPr>
          <w:t>Regel:</w:t>
        </w:r>
        <w:r>
          <w:t xml:space="preserve"> </w:t>
        </w:r>
      </w:ins>
      <w:r w:rsidR="00FD34B9" w:rsidRPr="00022065">
        <w:t xml:space="preserve">De eerste keer dat een </w:t>
      </w:r>
      <w:del w:id="683" w:author="Wilko Quak" w:date="2023-11-10T09:00:00Z">
        <w:r w:rsidR="00FD34B9" w:rsidRPr="00022065" w:rsidDel="00AB542F">
          <w:delText xml:space="preserve">nieuw </w:delText>
        </w:r>
      </w:del>
      <w:r w:rsidR="00FD34B9" w:rsidRPr="00022065">
        <w:t>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pPr>
        <w:rPr>
          <w:ins w:id="684" w:author="Wilko Quak" w:date="2023-11-07T14:36:00Z"/>
        </w:rPr>
      </w:pPr>
      <w:ins w:id="685" w:author="Wilko Quak" w:date="2023-11-07T14:36:00Z">
        <w:r w:rsidRPr="00CF3B77">
          <w:rPr>
            <w:b/>
            <w:bCs/>
            <w:rPrChange w:id="686" w:author="Wilko Quak" w:date="2023-11-07T14:36:00Z">
              <w:rPr/>
            </w:rPrChange>
          </w:rPr>
          <w:t>Regel:</w:t>
        </w:r>
        <w:r>
          <w:t xml:space="preserve"> </w:t>
        </w:r>
      </w:ins>
      <w:r w:rsidR="006F372D" w:rsidRPr="00022065">
        <w:t>Als er verwezen wordt naar andere OW-</w:t>
      </w:r>
      <w:r w:rsidR="00714DF0" w:rsidRPr="00022065">
        <w:t>objecten, dan moeten deze bestaan (OZON0109)</w:t>
      </w:r>
      <w:r w:rsidR="009029B4" w:rsidRPr="00022065">
        <w:br/>
      </w:r>
    </w:p>
    <w:p w14:paraId="1D77FFE6" w14:textId="59C33F2D" w:rsidR="006F372D" w:rsidRPr="00022065" w:rsidRDefault="00CF3B77" w:rsidP="00022065">
      <w:ins w:id="687" w:author="Wilko Quak" w:date="2023-11-07T14:36:00Z">
        <w:r>
          <w:t>D</w:t>
        </w:r>
      </w:ins>
      <w:del w:id="688" w:author="Wilko Quak" w:date="2023-11-07T14:36:00Z">
        <w:r w:rsidR="009029B4" w:rsidRPr="00022065" w:rsidDel="00CF3B77">
          <w:delText>d</w:delText>
        </w:r>
      </w:del>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689" w:name="_Ref144450825"/>
      <w:bookmarkStart w:id="690" w:name="Muteren_regulier_wijzigenobject"/>
      <w:bookmarkStart w:id="691" w:name="_Toc152061482"/>
      <w:r>
        <w:lastRenderedPageBreak/>
        <w:t xml:space="preserve">Wijziging van </w:t>
      </w:r>
      <w:r w:rsidR="00BF3292">
        <w:t xml:space="preserve">een </w:t>
      </w:r>
      <w:r>
        <w:t>object</w:t>
      </w:r>
      <w:bookmarkEnd w:id="689"/>
      <w:bookmarkEnd w:id="691"/>
    </w:p>
    <w:bookmarkEnd w:id="690"/>
    <w:p w14:paraId="08D17D71" w14:textId="0E5C020E" w:rsidR="004C1A59" w:rsidRDefault="000208C3">
      <w:pPr>
        <w:pStyle w:val="Figuur"/>
        <w:jc w:val="center"/>
        <w:pPrChange w:id="692" w:author="Wilko Quak" w:date="2023-11-10T15:50:00Z">
          <w:pPr>
            <w:pStyle w:val="Figuur"/>
          </w:pPr>
        </w:pPrChange>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pPr>
        <w:pStyle w:val="Figuurbijschrift"/>
        <w:jc w:val="center"/>
        <w:pPrChange w:id="693" w:author="Wilko Quak" w:date="2023-11-10T15:50:00Z">
          <w:pPr>
            <w:pStyle w:val="Figuurbijschrift"/>
          </w:pPr>
        </w:pPrChange>
      </w:pPr>
      <w:ins w:id="694" w:author="Wilko Quak" w:date="2023-11-07T14:38:00Z">
        <w:r>
          <w:t>: Het wijzigen van een OW-object</w:t>
        </w:r>
      </w:ins>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Je mag het type van een OW-object niet wijzigen. RegelVoorIedereen,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directeMutaties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3AB27BE0" w:rsidR="00285655" w:rsidRPr="000A5167" w:rsidRDefault="003766CA" w:rsidP="009572A3">
      <w:pPr>
        <w:pStyle w:val="Opsommingtekens1"/>
      </w:pPr>
      <w:r w:rsidRPr="000A5167">
        <w:t>Door het wijzigen van een object mogen er geen wees-objecten</w:t>
      </w:r>
      <w:r w:rsidR="00BF3292" w:rsidRPr="000A5167">
        <w:t xml:space="preserve">, dat zijn objecten </w:t>
      </w:r>
      <w:del w:id="695" w:author="Wilko Quak" w:date="2023-10-13T16:10:00Z">
        <w:r w:rsidR="00BF3292" w:rsidRPr="000A5167" w:rsidDel="00642B3F">
          <w:delText>waar niet meer naar verwezen wordt, ontstaan</w:delText>
        </w:r>
      </w:del>
      <w:ins w:id="696" w:author="Wilko Quak" w:date="2023-10-13T16:10:00Z">
        <w:r w:rsidR="00642B3F">
          <w:t xml:space="preserve"> die direct of indirect gekoppeld zijn</w:t>
        </w:r>
      </w:ins>
      <w:ins w:id="697" w:author="Wilko Quak" w:date="2023-10-13T16:11:00Z">
        <w:r w:rsidR="00642B3F">
          <w:t xml:space="preserve"> aan een OW-object dat een bestaand documentfragment annoteert</w:t>
        </w:r>
      </w:ins>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ActiviteitLocatieaanduiding – deze moet altijd gewijzigd worden vanuit een RegelVoorIedereen</w:t>
      </w:r>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r w:rsidRPr="000A5167">
        <w:t>Kaartlaag – deze moet altijd gewijzigd worden vanuit een Kaart.</w:t>
      </w:r>
    </w:p>
    <w:p w14:paraId="2C21DC35" w14:textId="6A156450" w:rsidR="00BF3292" w:rsidRDefault="00BF3292" w:rsidP="00B02C29">
      <w:pPr>
        <w:pStyle w:val="Kop3"/>
      </w:pPr>
      <w:bookmarkStart w:id="698" w:name="Muteren_regulier_beëindigenobject"/>
      <w:bookmarkStart w:id="699" w:name="_Toc152061483"/>
      <w:r>
        <w:lastRenderedPageBreak/>
        <w:t>Beëindigen van object</w:t>
      </w:r>
      <w:bookmarkEnd w:id="699"/>
    </w:p>
    <w:bookmarkEnd w:id="698"/>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ins w:id="700" w:author="Wilko Quak" w:date="2023-11-07T14:38:00Z">
        <w:r>
          <w:t>: Het beëindigen van een OW-object</w:t>
        </w:r>
      </w:ins>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pPr>
        <w:pStyle w:val="Opsommingtekens1"/>
        <w:numPr>
          <w:ilvl w:val="0"/>
          <w:numId w:val="0"/>
        </w:numPr>
        <w:pPrChange w:id="701" w:author="Wilko Quak" w:date="2023-11-07T14:39:00Z">
          <w:pPr>
            <w:pStyle w:val="Opsommingtekens1"/>
          </w:pPr>
        </w:pPrChange>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702" w:name="_Ref74325284"/>
      <w:bookmarkStart w:id="703" w:name="Muteren_intrekkenvervangen"/>
    </w:p>
    <w:p w14:paraId="7CF6F3B8" w14:textId="7AF97537" w:rsidR="003B6131" w:rsidRDefault="00731F24" w:rsidP="008C122D">
      <w:pPr>
        <w:pStyle w:val="Kop2"/>
      </w:pPr>
      <w:bookmarkStart w:id="704" w:name="_Ref144471143"/>
      <w:bookmarkStart w:id="705" w:name="_Ref90035667"/>
      <w:bookmarkStart w:id="706" w:name="_Toc152061484"/>
      <w:r>
        <w:t>Integrale tekstvervanging als a</w:t>
      </w:r>
      <w:r w:rsidR="00247BB5">
        <w:t>lternatie</w:t>
      </w:r>
      <w:r>
        <w:t>f</w:t>
      </w:r>
      <w:r w:rsidR="00247BB5">
        <w:t xml:space="preserve"> voor de wijzigingsmethode renvooi</w:t>
      </w:r>
      <w:bookmarkEnd w:id="704"/>
      <w:bookmarkEnd w:id="706"/>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707" w:name="_Hlk113026027"/>
      <w:bookmarkStart w:id="708" w:name="_Ref74325602"/>
      <w:bookmarkStart w:id="709" w:name="Muteren_directemutaties"/>
      <w:bookmarkEnd w:id="702"/>
      <w:bookmarkEnd w:id="703"/>
      <w:bookmarkEnd w:id="705"/>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tijdelijkDelen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(Work)ID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710" w:name="_Ref92188735"/>
      <w:bookmarkStart w:id="711" w:name="_Ref92188852"/>
      <w:bookmarkStart w:id="712" w:name="_Toc152061485"/>
      <w:bookmarkEnd w:id="707"/>
      <w:r>
        <w:lastRenderedPageBreak/>
        <w:t>Directe mutaties</w:t>
      </w:r>
      <w:bookmarkEnd w:id="708"/>
      <w:bookmarkEnd w:id="710"/>
      <w:bookmarkEnd w:id="711"/>
      <w:bookmarkEnd w:id="712"/>
    </w:p>
    <w:bookmarkEnd w:id="709"/>
    <w:p w14:paraId="6B2F395D" w14:textId="0EC41C11" w:rsidR="00466CB7" w:rsidRDefault="00466CB7" w:rsidP="00022065">
      <w:pPr>
        <w:rPr>
          <w:ins w:id="713" w:author="Wilko Quak" w:date="2023-11-01T16:59:00Z"/>
        </w:rPr>
      </w:pPr>
      <w:ins w:id="714" w:author="Wilko Quak" w:date="2023-11-01T16:52:00Z">
        <w:r>
          <w:rPr>
            <w:b/>
            <w:bCs/>
          </w:rPr>
          <w:t xml:space="preserve">Noot: </w:t>
        </w:r>
      </w:ins>
      <w:ins w:id="715" w:author="Wilko Quak" w:date="2023-11-01T16:54:00Z">
        <w:r>
          <w:t>directe mutaties zijn alleen bedoe</w:t>
        </w:r>
      </w:ins>
      <w:ins w:id="716" w:author="Wilko Quak" w:date="2023-11-01T16:55:00Z">
        <w:r>
          <w:t xml:space="preserve">ld voor het oplossen van problemen in de keten, bijvoorbeeld een vastzittende regeling. </w:t>
        </w:r>
      </w:ins>
      <w:ins w:id="717" w:author="Wilko Quak" w:date="2023-11-01T16:58:00Z">
        <w:r>
          <w:t>Op verzoek van het bevoegd gezag kan deze functionaliteit uitgevoerd worden door be</w:t>
        </w:r>
      </w:ins>
      <w:ins w:id="718" w:author="Wilko Quak" w:date="2023-11-01T16:59:00Z">
        <w:r>
          <w:t xml:space="preserve">heerders van het stelsel. </w:t>
        </w:r>
      </w:ins>
    </w:p>
    <w:p w14:paraId="488795DC" w14:textId="77777777" w:rsidR="00466CB7" w:rsidRDefault="00466CB7" w:rsidP="00022065">
      <w:pPr>
        <w:rPr>
          <w:ins w:id="719" w:author="Wilko Quak" w:date="2023-11-01T16:59:00Z"/>
        </w:rPr>
      </w:pPr>
    </w:p>
    <w:p w14:paraId="49CE06EF" w14:textId="034B9C3D" w:rsidR="00285655" w:rsidRPr="00022065" w:rsidRDefault="006A58C9" w:rsidP="00022065">
      <w:r w:rsidRPr="00022065">
        <w:t xml:space="preserve">Het is mogelijk </w:t>
      </w:r>
      <w:del w:id="720" w:author="Wilko Quak" w:date="2023-11-01T16:59:00Z">
        <w:r w:rsidRPr="00022065" w:rsidDel="00466CB7">
          <w:delText xml:space="preserve">dat er een wijziging nodig is van </w:delText>
        </w:r>
      </w:del>
      <w:r w:rsidRPr="00022065">
        <w:t xml:space="preserve">OW-objecten </w:t>
      </w:r>
      <w:ins w:id="721" w:author="Wilko Quak" w:date="2023-11-01T16:59:00Z">
        <w:r w:rsidR="00466CB7">
          <w:t xml:space="preserve">te wijzigen </w:t>
        </w:r>
      </w:ins>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(directeMutatieOpdracht).</w:t>
      </w:r>
    </w:p>
    <w:p w14:paraId="0EFB2ED8" w14:textId="1494E054" w:rsidR="00285655" w:rsidRPr="00022065" w:rsidRDefault="000F47AE" w:rsidP="00022065">
      <w:r w:rsidRPr="00022065">
        <w:t>Bij een directeMutatieOpdracht</w:t>
      </w:r>
      <w:r w:rsidR="00ED18B2" w:rsidRPr="00022065">
        <w:t xml:space="preserve"> hoort geen publicatie of bekendmakingsdatum.</w:t>
      </w:r>
    </w:p>
    <w:p w14:paraId="078F9CFC" w14:textId="70AC4B18" w:rsidR="00285655" w:rsidRPr="00022065" w:rsidDel="00466CB7" w:rsidRDefault="004D606E" w:rsidP="00022065">
      <w:pPr>
        <w:rPr>
          <w:del w:id="722" w:author="Wilko Quak" w:date="2023-11-01T17:00:00Z"/>
        </w:rPr>
      </w:pPr>
      <w:del w:id="723" w:author="Wilko Quak" w:date="2023-11-01T17:00:00Z">
        <w:r w:rsidRPr="00022065" w:rsidDel="00466CB7">
          <w:delText xml:space="preserve">Dit maakt het mogelijk om </w:delText>
        </w:r>
        <w:r w:rsidR="007E482E" w:rsidRPr="00022065" w:rsidDel="00466CB7">
          <w:delText>achteraf additionele annotaties aan te vullen</w:delText>
        </w:r>
        <w:r w:rsidRPr="00022065" w:rsidDel="00466CB7">
          <w:delText xml:space="preserve"> zonder een besluit te hoeven nemen</w:delText>
        </w:r>
        <w:r w:rsidR="007E482E" w:rsidRPr="00022065" w:rsidDel="00466CB7">
          <w:delText>.</w:delText>
        </w:r>
      </w:del>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400338FC" w:rsidR="00285655" w:rsidRPr="00022065" w:rsidRDefault="001F2C8B" w:rsidP="00022065">
      <w:r w:rsidRPr="00022065">
        <w:t xml:space="preserve">De tijdslijnen van de nieuwe versie van de OW-objecten horen bij </w:t>
      </w:r>
      <w:r w:rsidR="00932289" w:rsidRPr="00022065">
        <w:t xml:space="preserve">de tijdstempels van dat vorige doel. </w:t>
      </w:r>
      <w:del w:id="724" w:author="Wilko Quak" w:date="2023-11-01T17:08:00Z">
        <w:r w:rsidR="00932289" w:rsidRPr="00022065" w:rsidDel="00E56967">
          <w:delText xml:space="preserve">Kortom, </w:delText>
        </w:r>
      </w:del>
      <w:ins w:id="725" w:author="Wilko Quak" w:date="2023-11-01T17:08:00Z">
        <w:r w:rsidR="00E56967">
          <w:t xml:space="preserve">Dit maakt dat </w:t>
        </w:r>
      </w:ins>
      <w:r w:rsidR="00932289" w:rsidRPr="00022065">
        <w:t xml:space="preserve">het wijzigen middels een directeMutatieOpdracht </w:t>
      </w:r>
      <w:del w:id="726" w:author="Wilko Quak" w:date="2023-11-01T17:08:00Z">
        <w:r w:rsidR="0089213A" w:rsidRPr="00022065" w:rsidDel="00E56967">
          <w:delText xml:space="preserve">maakt dat </w:delText>
        </w:r>
      </w:del>
      <w:r w:rsidR="0089213A" w:rsidRPr="00022065">
        <w:t xml:space="preserve">OW-objecten met terugwerkende kracht </w:t>
      </w:r>
      <w:del w:id="727" w:author="Wilko Quak" w:date="2023-11-01T17:08:00Z">
        <w:r w:rsidR="0089213A" w:rsidRPr="00022065" w:rsidDel="00E56967">
          <w:delText>gewijzigd worden</w:delText>
        </w:r>
      </w:del>
      <w:ins w:id="728" w:author="Wilko Quak" w:date="2023-11-01T17:08:00Z">
        <w:r w:rsidR="00E56967">
          <w:t>wijzigen</w:t>
        </w:r>
      </w:ins>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OW-Divisies/OW-DivisieTeksten</w:t>
      </w:r>
      <w:r w:rsidR="008C0C9E">
        <w:t>.</w:t>
      </w:r>
      <w:r w:rsidR="00F7457C">
        <w:t xml:space="preserve"> </w:t>
      </w:r>
      <w:r w:rsidR="008C0C9E">
        <w:t>A</w:t>
      </w:r>
      <w:r w:rsidRPr="000A5167">
        <w:t>ls de verwijzing naar de divisie/de divisietekst wordt aangepast, dan heeft dit waarschijnlijk ook invloed op de Regeling zelf.</w:t>
      </w:r>
      <w:bookmarkStart w:id="729" w:name="_Ref74325613"/>
      <w:bookmarkStart w:id="730" w:name="Muteren_ontwerp"/>
    </w:p>
    <w:p w14:paraId="14B88163" w14:textId="095E9AC5" w:rsidR="00F74E08" w:rsidRDefault="00FA3ABD" w:rsidP="00FA3ABD">
      <w:pPr>
        <w:pStyle w:val="Kop2"/>
      </w:pPr>
      <w:bookmarkStart w:id="731" w:name="_Ref92176455"/>
      <w:bookmarkStart w:id="732" w:name="_Ref92188749"/>
      <w:bookmarkStart w:id="733" w:name="_Toc152061486"/>
      <w:r>
        <w:t>Ontwerp-objecten</w:t>
      </w:r>
      <w:bookmarkEnd w:id="729"/>
      <w:bookmarkEnd w:id="731"/>
      <w:bookmarkEnd w:id="732"/>
      <w:bookmarkEnd w:id="733"/>
    </w:p>
    <w:bookmarkEnd w:id="73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ConsolidatieInformatie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734" w:name="Muteren_ontwerp_initieel"/>
      <w:bookmarkStart w:id="735" w:name="_Toc152061487"/>
      <w:r>
        <w:lastRenderedPageBreak/>
        <w:t>Initieel ontwerpbesluit</w:t>
      </w:r>
      <w:bookmarkEnd w:id="735"/>
    </w:p>
    <w:bookmarkEnd w:id="734"/>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Daarnaast wordt ook verwacht dat een juridische regel (regel voor iedereen, incl. activiteitlocatieaanduiding)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736" w:name="Muteren_ontwerp_wijzigen"/>
      <w:bookmarkStart w:id="737" w:name="_Toc152061488"/>
      <w:r>
        <w:t>Ontwerpwijzigingsbesluit</w:t>
      </w:r>
      <w:bookmarkEnd w:id="737"/>
    </w:p>
    <w:bookmarkEnd w:id="736"/>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738" w:name="_Toc152061489"/>
      <w:r>
        <w:lastRenderedPageBreak/>
        <w:t xml:space="preserve">A Bijlage: </w:t>
      </w:r>
      <w:r w:rsidR="003455D2">
        <w:t>versiehistorie</w:t>
      </w:r>
      <w:bookmarkEnd w:id="73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 xml:space="preserve">Voor de STOP-standaard bestaat een vergelijkbaar meldingssysteem, waarnaar wordt verwezen met STOP-issue #xx. De STOP-issuetracker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Change w:id="739" w:author="Wilko Quak" w:date="2023-11-28T10:57:00Z">
          <w:tblPr>
            <w:tblStyle w:val="Versiehistorie"/>
            <w:tblW w:w="5000" w:type="pct"/>
            <w:tblLayout w:type="fixed"/>
            <w:tblLook w:val="0620" w:firstRow="1" w:lastRow="0" w:firstColumn="0" w:lastColumn="0" w:noHBand="1" w:noVBand="1"/>
          </w:tblPr>
        </w:tblPrChange>
      </w:tblPr>
      <w:tblGrid>
        <w:gridCol w:w="875"/>
        <w:gridCol w:w="1309"/>
        <w:gridCol w:w="6575"/>
        <w:tblGridChange w:id="740">
          <w:tblGrid>
            <w:gridCol w:w="876"/>
            <w:gridCol w:w="1358"/>
            <w:gridCol w:w="6525"/>
          </w:tblGrid>
        </w:tblGridChange>
      </w:tblGrid>
      <w:tr w:rsidR="00B92FE1" w:rsidRPr="00022065" w14:paraId="0423A4FE" w14:textId="77777777" w:rsidTr="0089329D">
        <w:trPr>
          <w:cnfStyle w:val="100000000000" w:firstRow="1" w:lastRow="0" w:firstColumn="0" w:lastColumn="0" w:oddVBand="0" w:evenVBand="0" w:oddHBand="0" w:evenHBand="0" w:firstRowFirstColumn="0" w:firstRowLastColumn="0" w:lastRowFirstColumn="0" w:lastRowLastColumn="0"/>
          <w:tblHeader/>
          <w:trPrChange w:id="741" w:author="Wilko Quak" w:date="2023-11-28T10:57:00Z">
            <w:trPr>
              <w:tblHeader/>
            </w:trPr>
          </w:trPrChange>
        </w:trPr>
        <w:tc>
          <w:tcPr>
            <w:tcW w:w="500" w:type="pct"/>
            <w:tcPrChange w:id="742" w:author="Wilko Quak" w:date="2023-11-28T10:57:00Z">
              <w:tcPr>
                <w:tcW w:w="500" w:type="pct"/>
              </w:tcPr>
            </w:tcPrChange>
          </w:tcPr>
          <w:p w14:paraId="1DA90360" w14:textId="77777777" w:rsidR="00B92FE1" w:rsidRPr="00022065" w:rsidRDefault="00B92FE1" w:rsidP="00ED4C4F">
            <w:pPr>
              <w:cnfStyle w:val="100000000000" w:firstRow="1" w:lastRow="0" w:firstColumn="0" w:lastColumn="0" w:oddVBand="0" w:evenVBand="0" w:oddHBand="0" w:evenHBand="0" w:firstRowFirstColumn="0" w:firstRowLastColumn="0" w:lastRowFirstColumn="0" w:lastRowLastColumn="0"/>
            </w:pPr>
            <w:r w:rsidRPr="00022065">
              <w:t>Versie</w:t>
            </w:r>
          </w:p>
        </w:tc>
        <w:tc>
          <w:tcPr>
            <w:tcW w:w="747" w:type="pct"/>
            <w:tcPrChange w:id="743" w:author="Wilko Quak" w:date="2023-11-28T10:57:00Z">
              <w:tcPr>
                <w:tcW w:w="775" w:type="pct"/>
              </w:tcPr>
            </w:tcPrChange>
          </w:tcPr>
          <w:p w14:paraId="77F34B3E" w14:textId="77777777" w:rsidR="00B92FE1" w:rsidRPr="00022065" w:rsidRDefault="00B92FE1" w:rsidP="00ED4C4F">
            <w:pPr>
              <w:cnfStyle w:val="100000000000" w:firstRow="1" w:lastRow="0" w:firstColumn="0" w:lastColumn="0" w:oddVBand="0" w:evenVBand="0" w:oddHBand="0" w:evenHBand="0" w:firstRowFirstColumn="0" w:firstRowLastColumn="0" w:lastRowFirstColumn="0" w:lastRowLastColumn="0"/>
            </w:pPr>
            <w:r w:rsidRPr="00022065">
              <w:t>Datum</w:t>
            </w:r>
          </w:p>
        </w:tc>
        <w:tc>
          <w:tcPr>
            <w:tcW w:w="3753" w:type="pct"/>
            <w:tcPrChange w:id="744" w:author="Wilko Quak" w:date="2023-11-28T10:57:00Z">
              <w:tcPr>
                <w:tcW w:w="3725" w:type="pct"/>
              </w:tcPr>
            </w:tcPrChange>
          </w:tcPr>
          <w:p w14:paraId="4B9A93C4" w14:textId="77777777" w:rsidR="00B92FE1" w:rsidRPr="00022065" w:rsidRDefault="00B92FE1" w:rsidP="00ED4C4F">
            <w:pPr>
              <w:cnfStyle w:val="100000000000" w:firstRow="1" w:lastRow="0" w:firstColumn="0" w:lastColumn="0" w:oddVBand="0" w:evenVBand="0" w:oddHBand="0" w:evenHBand="0" w:firstRowFirstColumn="0" w:firstRowLastColumn="0" w:lastRowFirstColumn="0" w:lastRowLastColumn="0"/>
            </w:pPr>
            <w:r w:rsidRPr="00022065">
              <w:t>Wijziging</w:t>
            </w:r>
          </w:p>
        </w:tc>
      </w:tr>
      <w:tr w:rsidR="00B92FE1" w:rsidRPr="00022065" w14:paraId="674F4878" w14:textId="77777777" w:rsidTr="0089329D">
        <w:trPr>
          <w:trHeight w:val="5374"/>
          <w:trPrChange w:id="745" w:author="Wilko Quak" w:date="2023-11-28T10:57:00Z">
            <w:trPr>
              <w:trHeight w:val="5930"/>
            </w:trPr>
          </w:trPrChange>
        </w:trPr>
        <w:tc>
          <w:tcPr>
            <w:tcW w:w="500" w:type="pct"/>
            <w:tcPrChange w:id="746" w:author="Wilko Quak" w:date="2023-11-28T10:57:00Z">
              <w:tcPr>
                <w:tcW w:w="500" w:type="pct"/>
              </w:tcPr>
            </w:tcPrChange>
          </w:tcPr>
          <w:p w14:paraId="667D4F21" w14:textId="77777777" w:rsidR="00B92FE1" w:rsidRPr="00022065" w:rsidRDefault="00B92FE1" w:rsidP="00ED4C4F">
            <w:r w:rsidRPr="00022065">
              <w:t>V1.0.3</w:t>
            </w:r>
          </w:p>
        </w:tc>
        <w:tc>
          <w:tcPr>
            <w:tcW w:w="747" w:type="pct"/>
            <w:tcPrChange w:id="747" w:author="Wilko Quak" w:date="2023-11-28T10:57:00Z">
              <w:tcPr>
                <w:tcW w:w="775" w:type="pct"/>
              </w:tcPr>
            </w:tcPrChange>
          </w:tcPr>
          <w:p w14:paraId="7051A14B" w14:textId="77777777" w:rsidR="00B92FE1" w:rsidRPr="00022065" w:rsidRDefault="00B92FE1" w:rsidP="00ED4C4F">
            <w:r w:rsidRPr="00022065">
              <w:t>2020-10-30</w:t>
            </w:r>
          </w:p>
        </w:tc>
        <w:tc>
          <w:tcPr>
            <w:tcW w:w="3753" w:type="pct"/>
            <w:tcPrChange w:id="748" w:author="Wilko Quak" w:date="2023-11-28T10:57:00Z">
              <w:tcPr>
                <w:tcW w:w="3725" w:type="pct"/>
              </w:tcPr>
            </w:tcPrChange>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r w:rsidRPr="00022065">
              <w:t xml:space="preserve">standBestand hernoemd naar owBestand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ID’s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r w:rsidRPr="00022065">
              <w:t>SymbolisatieItem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89329D">
        <w:trPr>
          <w:trHeight w:val="640"/>
          <w:trPrChange w:id="749" w:author="Wilko Quak" w:date="2023-11-28T10:57:00Z">
            <w:trPr>
              <w:trHeight w:val="640"/>
            </w:trPr>
          </w:trPrChange>
        </w:trPr>
        <w:tc>
          <w:tcPr>
            <w:tcW w:w="500" w:type="pct"/>
            <w:tcPrChange w:id="750" w:author="Wilko Quak" w:date="2023-11-28T10:57:00Z">
              <w:tcPr>
                <w:tcW w:w="500" w:type="pct"/>
              </w:tcPr>
            </w:tcPrChange>
          </w:tcPr>
          <w:p w14:paraId="679C091F" w14:textId="77777777" w:rsidR="00B92FE1" w:rsidRPr="00022065" w:rsidRDefault="00B92FE1" w:rsidP="00ED4C4F">
            <w:r w:rsidRPr="00022065">
              <w:t>V1.0.4</w:t>
            </w:r>
          </w:p>
        </w:tc>
        <w:tc>
          <w:tcPr>
            <w:tcW w:w="747" w:type="pct"/>
            <w:tcPrChange w:id="751" w:author="Wilko Quak" w:date="2023-11-28T10:57:00Z">
              <w:tcPr>
                <w:tcW w:w="775" w:type="pct"/>
              </w:tcPr>
            </w:tcPrChange>
          </w:tcPr>
          <w:p w14:paraId="6816C8D2" w14:textId="77777777" w:rsidR="00B92FE1" w:rsidRPr="00022065" w:rsidRDefault="00B92FE1" w:rsidP="00ED4C4F">
            <w:r w:rsidRPr="00022065">
              <w:t>2021-04-13</w:t>
            </w:r>
          </w:p>
        </w:tc>
        <w:tc>
          <w:tcPr>
            <w:tcW w:w="3753" w:type="pct"/>
            <w:tcPrChange w:id="752" w:author="Wilko Quak" w:date="2023-11-28T10:57:00Z">
              <w:tcPr>
                <w:tcW w:w="3725" w:type="pct"/>
              </w:tcPr>
            </w:tcPrChange>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89329D">
        <w:trPr>
          <w:trHeight w:val="1341"/>
          <w:trPrChange w:id="753" w:author="Wilko Quak" w:date="2023-11-28T10:57:00Z">
            <w:trPr>
              <w:trHeight w:val="1341"/>
            </w:trPr>
          </w:trPrChange>
        </w:trPr>
        <w:tc>
          <w:tcPr>
            <w:tcW w:w="500" w:type="pct"/>
            <w:tcPrChange w:id="754" w:author="Wilko Quak" w:date="2023-11-28T10:57:00Z">
              <w:tcPr>
                <w:tcW w:w="500" w:type="pct"/>
              </w:tcPr>
            </w:tcPrChange>
          </w:tcPr>
          <w:p w14:paraId="65A5DE2B" w14:textId="77777777" w:rsidR="00B92FE1" w:rsidRPr="00022065" w:rsidRDefault="00B92FE1" w:rsidP="00ED4C4F">
            <w:r w:rsidRPr="00022065">
              <w:t>V2.0.0-rc</w:t>
            </w:r>
          </w:p>
        </w:tc>
        <w:tc>
          <w:tcPr>
            <w:tcW w:w="747" w:type="pct"/>
            <w:tcPrChange w:id="755" w:author="Wilko Quak" w:date="2023-11-28T10:57:00Z">
              <w:tcPr>
                <w:tcW w:w="775" w:type="pct"/>
              </w:tcPr>
            </w:tcPrChange>
          </w:tcPr>
          <w:p w14:paraId="2749102F" w14:textId="77777777" w:rsidR="00B92FE1" w:rsidRPr="00022065" w:rsidRDefault="00B92FE1" w:rsidP="00ED4C4F">
            <w:r w:rsidRPr="00022065">
              <w:t>2021-06-15</w:t>
            </w:r>
          </w:p>
        </w:tc>
        <w:tc>
          <w:tcPr>
            <w:tcW w:w="3753" w:type="pct"/>
            <w:tcPrChange w:id="756" w:author="Wilko Quak" w:date="2023-11-28T10:57:00Z">
              <w:tcPr>
                <w:tcW w:w="3725" w:type="pct"/>
              </w:tcPr>
            </w:tcPrChange>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GIO’s en richtlijnen om vanuit OW te komen tot GIO’s.</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89329D">
        <w:trPr>
          <w:trHeight w:val="3076"/>
          <w:trPrChange w:id="757" w:author="Wilko Quak" w:date="2023-11-28T10:57:00Z">
            <w:trPr>
              <w:trHeight w:val="1341"/>
            </w:trPr>
          </w:trPrChange>
        </w:trPr>
        <w:tc>
          <w:tcPr>
            <w:tcW w:w="500" w:type="pct"/>
            <w:tcPrChange w:id="758" w:author="Wilko Quak" w:date="2023-11-28T10:57:00Z">
              <w:tcPr>
                <w:tcW w:w="500" w:type="pct"/>
              </w:tcPr>
            </w:tcPrChange>
          </w:tcPr>
          <w:p w14:paraId="7C6DAABD" w14:textId="77777777" w:rsidR="00B92FE1" w:rsidRPr="00022065" w:rsidRDefault="00B92FE1" w:rsidP="00ED4C4F">
            <w:r w:rsidRPr="00022065">
              <w:lastRenderedPageBreak/>
              <w:t>V2.0.0</w:t>
            </w:r>
          </w:p>
        </w:tc>
        <w:tc>
          <w:tcPr>
            <w:tcW w:w="747" w:type="pct"/>
            <w:tcPrChange w:id="759" w:author="Wilko Quak" w:date="2023-11-28T10:57:00Z">
              <w:tcPr>
                <w:tcW w:w="775" w:type="pct"/>
              </w:tcPr>
            </w:tcPrChange>
          </w:tcPr>
          <w:p w14:paraId="163BFFCF" w14:textId="77777777" w:rsidR="00B92FE1" w:rsidRPr="00022065" w:rsidRDefault="00B92FE1" w:rsidP="00ED4C4F">
            <w:r w:rsidRPr="00022065">
              <w:t>2021-06-29</w:t>
            </w:r>
          </w:p>
        </w:tc>
        <w:tc>
          <w:tcPr>
            <w:tcW w:w="3753" w:type="pct"/>
            <w:tcPrChange w:id="760" w:author="Wilko Quak" w:date="2023-11-28T10:57:00Z">
              <w:tcPr>
                <w:tcW w:w="3725" w:type="pct"/>
              </w:tcPr>
            </w:tcPrChange>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ConsolidatieInformatie mogen bevatten, maar geen tijdstempels (binnen de ConsolidatieInformatie).</w:t>
            </w:r>
          </w:p>
          <w:p w14:paraId="5469E279" w14:textId="77777777" w:rsidR="00B92FE1" w:rsidRPr="00022065" w:rsidRDefault="00B92FE1" w:rsidP="00ED4C4F"/>
        </w:tc>
      </w:tr>
      <w:tr w:rsidR="00B92FE1" w:rsidRPr="00022065" w14:paraId="4376CF10" w14:textId="77777777" w:rsidTr="0089329D">
        <w:trPr>
          <w:trHeight w:val="1341"/>
          <w:trPrChange w:id="761" w:author="Wilko Quak" w:date="2023-11-28T10:57:00Z">
            <w:trPr>
              <w:trHeight w:val="1341"/>
            </w:trPr>
          </w:trPrChange>
        </w:trPr>
        <w:tc>
          <w:tcPr>
            <w:tcW w:w="500" w:type="pct"/>
            <w:tcPrChange w:id="762" w:author="Wilko Quak" w:date="2023-11-28T10:57:00Z">
              <w:tcPr>
                <w:tcW w:w="500" w:type="pct"/>
              </w:tcPr>
            </w:tcPrChange>
          </w:tcPr>
          <w:p w14:paraId="1E846214" w14:textId="77777777" w:rsidR="00B92FE1" w:rsidRPr="00022065" w:rsidRDefault="00B92FE1" w:rsidP="00ED4C4F">
            <w:r w:rsidRPr="00022065">
              <w:t>V2.0.1</w:t>
            </w:r>
            <w:r>
              <w:t>-rc</w:t>
            </w:r>
          </w:p>
        </w:tc>
        <w:tc>
          <w:tcPr>
            <w:tcW w:w="747" w:type="pct"/>
            <w:tcPrChange w:id="763" w:author="Wilko Quak" w:date="2023-11-28T10:57:00Z">
              <w:tcPr>
                <w:tcW w:w="775" w:type="pct"/>
              </w:tcPr>
            </w:tcPrChange>
          </w:tcPr>
          <w:p w14:paraId="57B35056" w14:textId="77777777" w:rsidR="00B92FE1" w:rsidRPr="00022065" w:rsidRDefault="00B92FE1" w:rsidP="00ED4C4F">
            <w:r w:rsidRPr="00022065">
              <w:t>2021-1</w:t>
            </w:r>
            <w:r>
              <w:t>2</w:t>
            </w:r>
            <w:r w:rsidRPr="00022065">
              <w:t>-</w:t>
            </w:r>
            <w:r>
              <w:t>17</w:t>
            </w:r>
          </w:p>
        </w:tc>
        <w:tc>
          <w:tcPr>
            <w:tcW w:w="3753" w:type="pct"/>
            <w:tcPrChange w:id="764" w:author="Wilko Quak" w:date="2023-11-28T10:57:00Z">
              <w:tcPr>
                <w:tcW w:w="3725" w:type="pct"/>
              </w:tcPr>
            </w:tcPrChange>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symbolisatieItem-foutjes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RegelingVersieInformatie mee te sturen en tekstuele verbeteringen</w:t>
            </w:r>
            <w:r>
              <w:t xml:space="preserve"> (o.a. nav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89329D">
        <w:trPr>
          <w:trHeight w:val="1341"/>
          <w:trPrChange w:id="765" w:author="Wilko Quak" w:date="2023-11-28T10:57:00Z">
            <w:trPr>
              <w:trHeight w:val="1341"/>
            </w:trPr>
          </w:trPrChange>
        </w:trPr>
        <w:tc>
          <w:tcPr>
            <w:tcW w:w="500" w:type="pct"/>
            <w:tcPrChange w:id="766" w:author="Wilko Quak" w:date="2023-11-28T10:57:00Z">
              <w:tcPr>
                <w:tcW w:w="500" w:type="pct"/>
              </w:tcPr>
            </w:tcPrChange>
          </w:tcPr>
          <w:p w14:paraId="3FF2640A" w14:textId="2D1827A1" w:rsidR="00B92FE1" w:rsidRPr="00022065" w:rsidRDefault="00DD13FD" w:rsidP="00ED4C4F">
            <w:r>
              <w:lastRenderedPageBreak/>
              <w:t>V2.0.2</w:t>
            </w:r>
          </w:p>
        </w:tc>
        <w:tc>
          <w:tcPr>
            <w:tcW w:w="747" w:type="pct"/>
            <w:tcPrChange w:id="767" w:author="Wilko Quak" w:date="2023-11-28T10:57:00Z">
              <w:tcPr>
                <w:tcW w:w="775" w:type="pct"/>
              </w:tcPr>
            </w:tcPrChange>
          </w:tcPr>
          <w:p w14:paraId="50F4BB8F" w14:textId="06CF8A32" w:rsidR="00B92FE1" w:rsidRPr="00022065" w:rsidRDefault="00626600" w:rsidP="00ED4C4F">
            <w:r>
              <w:t>2023-01-09</w:t>
            </w:r>
          </w:p>
        </w:tc>
        <w:tc>
          <w:tcPr>
            <w:tcW w:w="3753" w:type="pct"/>
            <w:tcPrChange w:id="768" w:author="Wilko Quak" w:date="2023-11-28T10:57:00Z">
              <w:tcPr>
                <w:tcW w:w="3725" w:type="pct"/>
              </w:tcPr>
            </w:tcPrChange>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76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Kaartlaag </w:t>
            </w:r>
            <w:r>
              <w:t>en SymbolisatieItem</w:t>
            </w:r>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Toevoegen van UML diagram O</w:t>
            </w:r>
            <w:r w:rsidR="00E75636">
              <w:t>wO</w:t>
            </w:r>
            <w:r>
              <w:t>bject</w:t>
            </w:r>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MultiPoint en MultiCurve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769"/>
          </w:p>
          <w:p w14:paraId="08BA6A96" w14:textId="2CF74395" w:rsidR="00D978DF" w:rsidRDefault="00D978DF" w:rsidP="00B92FE1">
            <w:pPr>
              <w:pStyle w:val="Lijstalinea"/>
              <w:numPr>
                <w:ilvl w:val="0"/>
                <w:numId w:val="43"/>
              </w:numPr>
            </w:pPr>
            <w:r>
              <w:t>Naamgeving OwObject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89329D">
        <w:trPr>
          <w:trHeight w:val="1341"/>
          <w:trPrChange w:id="770" w:author="Wilko Quak" w:date="2023-11-28T10:57:00Z">
            <w:trPr>
              <w:trHeight w:val="1341"/>
            </w:trPr>
          </w:trPrChange>
        </w:trPr>
        <w:tc>
          <w:tcPr>
            <w:tcW w:w="500" w:type="pct"/>
            <w:tcPrChange w:id="771" w:author="Wilko Quak" w:date="2023-11-28T10:57:00Z">
              <w:tcPr>
                <w:tcW w:w="500" w:type="pct"/>
              </w:tcPr>
            </w:tcPrChange>
          </w:tcPr>
          <w:p w14:paraId="67644777" w14:textId="2722317D" w:rsidR="00535234" w:rsidRDefault="00535234" w:rsidP="00ED4C4F">
            <w:r>
              <w:t>V</w:t>
            </w:r>
            <w:r w:rsidR="008C36F4">
              <w:t>2.0.3</w:t>
            </w:r>
          </w:p>
        </w:tc>
        <w:tc>
          <w:tcPr>
            <w:tcW w:w="747" w:type="pct"/>
            <w:tcPrChange w:id="772" w:author="Wilko Quak" w:date="2023-11-28T10:57:00Z">
              <w:tcPr>
                <w:tcW w:w="775" w:type="pct"/>
              </w:tcPr>
            </w:tcPrChange>
          </w:tcPr>
          <w:p w14:paraId="0D167C8C" w14:textId="26BCF5E4" w:rsidR="00535234" w:rsidRDefault="008C36F4" w:rsidP="00ED4C4F">
            <w:r>
              <w:t>2023-09-01</w:t>
            </w:r>
          </w:p>
        </w:tc>
        <w:tc>
          <w:tcPr>
            <w:tcW w:w="3753" w:type="pct"/>
            <w:tcPrChange w:id="773" w:author="Wilko Quak" w:date="2023-11-28T10:57:00Z">
              <w:tcPr>
                <w:tcW w:w="3725" w:type="pct"/>
              </w:tcPr>
            </w:tcPrChange>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89329D">
        <w:trPr>
          <w:trHeight w:val="1341"/>
          <w:trPrChange w:id="774" w:author="Wilko Quak" w:date="2023-11-28T10:57:00Z">
            <w:trPr>
              <w:trHeight w:val="1341"/>
            </w:trPr>
          </w:trPrChange>
        </w:trPr>
        <w:tc>
          <w:tcPr>
            <w:tcW w:w="500" w:type="pct"/>
            <w:tcPrChange w:id="775" w:author="Wilko Quak" w:date="2023-11-28T10:57:00Z">
              <w:tcPr>
                <w:tcW w:w="500" w:type="pct"/>
              </w:tcPr>
            </w:tcPrChange>
          </w:tcPr>
          <w:p w14:paraId="0D2EA24E" w14:textId="36B28D6A" w:rsidR="00A76B59" w:rsidRDefault="00A76B59" w:rsidP="00ED4C4F">
            <w:r>
              <w:t>V3.0.0</w:t>
            </w:r>
          </w:p>
        </w:tc>
        <w:tc>
          <w:tcPr>
            <w:tcW w:w="747" w:type="pct"/>
            <w:tcPrChange w:id="776" w:author="Wilko Quak" w:date="2023-11-28T10:57:00Z">
              <w:tcPr>
                <w:tcW w:w="775" w:type="pct"/>
              </w:tcPr>
            </w:tcPrChange>
          </w:tcPr>
          <w:p w14:paraId="511541EF" w14:textId="38CAF993" w:rsidR="00A76B59" w:rsidRDefault="00A76B59" w:rsidP="00ED4C4F">
            <w:r>
              <w:t>2023-xx-xx</w:t>
            </w:r>
          </w:p>
        </w:tc>
        <w:tc>
          <w:tcPr>
            <w:tcW w:w="3753" w:type="pct"/>
            <w:tcPrChange w:id="777" w:author="Wilko Quak" w:date="2023-11-28T10:57:00Z">
              <w:tcPr>
                <w:tcW w:w="3725" w:type="pct"/>
              </w:tcPr>
            </w:tcPrChange>
          </w:tcPr>
          <w:p w14:paraId="48C92065" w14:textId="7D6BDC46" w:rsidR="00A76B59" w:rsidRDefault="00A76B59" w:rsidP="00B92FE1">
            <w:pPr>
              <w:pStyle w:val="Lijstalinea"/>
              <w:numPr>
                <w:ilvl w:val="0"/>
                <w:numId w:val="43"/>
              </w:numPr>
              <w:rPr>
                <w:ins w:id="778" w:author="Wilko Quak" w:date="2023-10-05T23:17:00Z"/>
              </w:rPr>
            </w:pPr>
            <w:r w:rsidRPr="00A76B59">
              <w:t>WELT-268</w:t>
            </w:r>
            <w:ins w:id="779" w:author="Wilko Quak" w:date="2023-10-12T08:44:00Z">
              <w:r w:rsidR="003F0EE1">
                <w:t>: T</w:t>
              </w:r>
            </w:ins>
            <w:ins w:id="780" w:author="Wilko Quak" w:date="2023-10-12T08:59:00Z">
              <w:r w:rsidR="00542C2B">
                <w:t xml:space="preserve">oekennen van </w:t>
              </w:r>
            </w:ins>
            <w:ins w:id="781" w:author="Wilko Quak" w:date="2023-10-12T09:00:00Z">
              <w:r w:rsidR="00542C2B">
                <w:t>OW-objecten aan Regelingen verwerkt. Hierin zit ook het verbieden van verwijzingen tussen regeli</w:t>
              </w:r>
            </w:ins>
            <w:ins w:id="782" w:author="Wilko Quak" w:date="2023-10-12T09:01:00Z">
              <w:r w:rsidR="00542C2B">
                <w:t>ngen van verschillende bevoegd gezagen.</w:t>
              </w:r>
            </w:ins>
            <w:ins w:id="783" w:author="Wilko Quak" w:date="2023-11-28T10:53:00Z">
              <w:r w:rsidR="0089329D">
                <w:t xml:space="preserve"> </w:t>
              </w:r>
            </w:ins>
            <w:ins w:id="784" w:author="Wilko Quak" w:date="2023-11-28T10:54:00Z">
              <w:r w:rsidR="0089329D">
                <w:t xml:space="preserve">Deze wijzigingen zitten voor in paragrafen </w:t>
              </w:r>
              <w:r w:rsidR="0089329D">
                <w:fldChar w:fldCharType="begin"/>
              </w:r>
              <w:r w:rsidR="0089329D">
                <w:instrText xml:space="preserve"> REF _Ref150518000 \r \h </w:instrText>
              </w:r>
            </w:ins>
            <w:r w:rsidR="0089329D">
              <w:fldChar w:fldCharType="separate"/>
            </w:r>
            <w:ins w:id="785" w:author="Wilko Quak" w:date="2023-11-28T10:54:00Z">
              <w:r w:rsidR="0089329D">
                <w:t>3.2.6</w:t>
              </w:r>
              <w:r w:rsidR="0089329D">
                <w:fldChar w:fldCharType="end"/>
              </w:r>
              <w:r w:rsidR="0089329D">
                <w:t xml:space="preserve">, </w:t>
              </w:r>
              <w:r w:rsidR="0089329D">
                <w:fldChar w:fldCharType="begin"/>
              </w:r>
              <w:r w:rsidR="0089329D">
                <w:instrText xml:space="preserve"> REF _Ref150518039 \r \h </w:instrText>
              </w:r>
            </w:ins>
            <w:r w:rsidR="0089329D">
              <w:fldChar w:fldCharType="separate"/>
            </w:r>
            <w:ins w:id="786" w:author="Wilko Quak" w:date="2023-11-28T10:54:00Z">
              <w:r w:rsidR="0089329D">
                <w:t>3.2.7</w:t>
              </w:r>
              <w:r w:rsidR="0089329D">
                <w:fldChar w:fldCharType="end"/>
              </w:r>
            </w:ins>
            <w:ins w:id="787" w:author="Wilko Quak" w:date="2023-11-28T10:55:00Z">
              <w:r w:rsidR="0089329D">
                <w:t>,</w:t>
              </w:r>
            </w:ins>
            <w:ins w:id="788" w:author="Wilko Quak" w:date="2023-11-28T10:54:00Z">
              <w:r w:rsidR="0089329D">
                <w:t xml:space="preserve"> </w:t>
              </w:r>
              <w:r w:rsidR="0089329D">
                <w:fldChar w:fldCharType="begin"/>
              </w:r>
              <w:r w:rsidR="0089329D">
                <w:instrText xml:space="preserve"> REF _Ref150519876 \r \h </w:instrText>
              </w:r>
            </w:ins>
            <w:r w:rsidR="0089329D">
              <w:fldChar w:fldCharType="separate"/>
            </w:r>
            <w:ins w:id="789" w:author="Wilko Quak" w:date="2023-11-28T10:54:00Z">
              <w:r w:rsidR="0089329D">
                <w:t>3.2.8</w:t>
              </w:r>
              <w:r w:rsidR="0089329D">
                <w:fldChar w:fldCharType="end"/>
              </w:r>
            </w:ins>
            <w:ins w:id="790" w:author="Wilko Quak" w:date="2023-11-28T10:55:00Z">
              <w:r w:rsidR="0089329D">
                <w:t xml:space="preserve"> en</w:t>
              </w:r>
            </w:ins>
            <w:ins w:id="791" w:author="Wilko Quak" w:date="2023-11-28T10:57:00Z">
              <w:r w:rsidR="0089329D">
                <w:t xml:space="preserve"> </w:t>
              </w:r>
              <w:r w:rsidR="0089329D">
                <w:fldChar w:fldCharType="begin"/>
              </w:r>
              <w:r w:rsidR="0089329D">
                <w:instrText xml:space="preserve"> REF _Ref150515612 \r \h </w:instrText>
              </w:r>
            </w:ins>
            <w:r w:rsidR="0089329D">
              <w:fldChar w:fldCharType="separate"/>
            </w:r>
            <w:ins w:id="792" w:author="Wilko Quak" w:date="2023-11-28T10:57:00Z">
              <w:r w:rsidR="0089329D">
                <w:t>3.2.9</w:t>
              </w:r>
              <w:r w:rsidR="0089329D">
                <w:fldChar w:fldCharType="end"/>
              </w:r>
            </w:ins>
            <w:ins w:id="793" w:author="Wilko Quak" w:date="2023-11-28T10:55:00Z">
              <w:r w:rsidR="0089329D">
                <w:t xml:space="preserve"> </w:t>
              </w:r>
            </w:ins>
            <w:ins w:id="794" w:author="Wilko Quak" w:date="2023-11-28T10:54:00Z">
              <w:r w:rsidR="0089329D">
                <w:t>.</w:t>
              </w:r>
            </w:ins>
          </w:p>
          <w:p w14:paraId="4C56F594" w14:textId="2791A3C5" w:rsidR="00F31545" w:rsidRDefault="00AB542F" w:rsidP="00AB542F">
            <w:pPr>
              <w:pStyle w:val="Lijstalinea"/>
              <w:numPr>
                <w:ilvl w:val="0"/>
                <w:numId w:val="43"/>
              </w:numPr>
              <w:rPr>
                <w:ins w:id="795" w:author="Wilko Quak" w:date="2023-10-11T22:29:00Z"/>
              </w:rPr>
            </w:pPr>
            <w:ins w:id="796" w:author="Wilko Quak" w:date="2023-11-10T09:04:00Z">
              <w:r>
                <w:t xml:space="preserve">Diverse redactionele wijzigingen waaronder: </w:t>
              </w:r>
            </w:ins>
            <w:ins w:id="797" w:author="Wilko Quak" w:date="2023-11-28T10:53:00Z">
              <w:r w:rsidR="0089329D">
                <w:t xml:space="preserve">paragraaf </w:t>
              </w:r>
            </w:ins>
            <w:ins w:id="798" w:author="Wilko Quak" w:date="2023-10-05T23:19:00Z">
              <w:r w:rsidR="00752F83">
                <w:fldChar w:fldCharType="begin"/>
              </w:r>
              <w:r w:rsidR="00752F83">
                <w:instrText xml:space="preserve"> REF _Ref36460877 \w \h </w:instrText>
              </w:r>
            </w:ins>
            <w:r w:rsidR="00752F83">
              <w:fldChar w:fldCharType="separate"/>
            </w:r>
            <w:ins w:id="799" w:author="Wilko Quak" w:date="2023-10-05T23:19:00Z">
              <w:r w:rsidR="00752F83">
                <w:t>3.2.2</w:t>
              </w:r>
              <w:r w:rsidR="00752F83">
                <w:fldChar w:fldCharType="end"/>
              </w:r>
              <w:r w:rsidR="00752F83">
                <w:t xml:space="preserve">: </w:t>
              </w:r>
            </w:ins>
            <w:ins w:id="800" w:author="Wilko Quak" w:date="2023-10-05T23:17:00Z">
              <w:r w:rsidR="00F31545">
                <w:t>Uitleg van het st</w:t>
              </w:r>
            </w:ins>
            <w:ins w:id="801" w:author="Wilko Quak" w:date="2023-10-05T23:18:00Z">
              <w:r w:rsidR="00F31545">
                <w:t xml:space="preserve">atus veld </w:t>
              </w:r>
            </w:ins>
            <w:ins w:id="802" w:author="Wilko Quak" w:date="2023-10-05T23:20:00Z">
              <w:r w:rsidR="00752F83">
                <w:t>herschreven</w:t>
              </w:r>
            </w:ins>
            <w:ins w:id="803" w:author="Wilko Quak" w:date="2023-11-10T09:04:00Z">
              <w:r>
                <w:t xml:space="preserve"> </w:t>
              </w:r>
            </w:ins>
            <w:ins w:id="804" w:author="Wilko Quak" w:date="2023-11-28T10:53:00Z">
              <w:r w:rsidR="0089329D">
                <w:t xml:space="preserve">en paragraaf </w:t>
              </w:r>
            </w:ins>
            <w:ins w:id="805" w:author="Wilko Quak" w:date="2023-10-05T23:51:00Z">
              <w:r w:rsidR="00BB3B5F">
                <w:fldChar w:fldCharType="begin"/>
              </w:r>
              <w:r w:rsidR="00BB3B5F">
                <w:instrText xml:space="preserve"> REF _Ref147442293 \n \h </w:instrText>
              </w:r>
            </w:ins>
            <w:r w:rsidR="00BB3B5F">
              <w:fldChar w:fldCharType="separate"/>
            </w:r>
            <w:ins w:id="806" w:author="Wilko Quak" w:date="2023-10-05T23:51:00Z">
              <w:r w:rsidR="00BB3B5F">
                <w:t>3.2.3</w:t>
              </w:r>
              <w:r w:rsidR="00BB3B5F">
                <w:fldChar w:fldCharType="end"/>
              </w:r>
              <w:r w:rsidR="00BB3B5F">
                <w:t>: Uitleg over het veld procedurestatus herschreven</w:t>
              </w:r>
            </w:ins>
            <w:ins w:id="807" w:author="Wilko Quak" w:date="2023-11-10T09:04:00Z">
              <w:r>
                <w:t>.</w:t>
              </w:r>
            </w:ins>
          </w:p>
          <w:p w14:paraId="5F37E6C7" w14:textId="77777777" w:rsidR="00A24008" w:rsidRDefault="00A24008" w:rsidP="00B92FE1">
            <w:pPr>
              <w:pStyle w:val="Lijstalinea"/>
              <w:numPr>
                <w:ilvl w:val="0"/>
                <w:numId w:val="43"/>
              </w:numPr>
              <w:rPr>
                <w:ins w:id="808" w:author="Wilko Quak" w:date="2023-10-12T08:43:00Z"/>
              </w:rPr>
            </w:pPr>
            <w:ins w:id="809" w:author="Wilko Quak" w:date="2023-10-11T22:29:00Z">
              <w:r>
                <w:t>Verwijzing naar versie xsd opgenomen.</w:t>
              </w:r>
            </w:ins>
          </w:p>
          <w:p w14:paraId="378F3F1F" w14:textId="4A6AA476" w:rsidR="00957CA4" w:rsidRDefault="00957CA4" w:rsidP="00B92FE1">
            <w:pPr>
              <w:pStyle w:val="Lijstalinea"/>
              <w:numPr>
                <w:ilvl w:val="0"/>
                <w:numId w:val="43"/>
              </w:numPr>
            </w:pPr>
            <w:ins w:id="810" w:author="Wilko Quak" w:date="2023-11-01T16:49:00Z">
              <w:r>
                <w:t xml:space="preserve">WELT-274: </w:t>
              </w:r>
            </w:ins>
            <w:ins w:id="811" w:author="Wilko Quak" w:date="2023-11-28T10:53:00Z">
              <w:r w:rsidR="0089329D">
                <w:t xml:space="preserve">paragraaf </w:t>
              </w:r>
            </w:ins>
            <w:ins w:id="812" w:author="Wilko Quak" w:date="2023-11-01T16:50:00Z">
              <w:r>
                <w:fldChar w:fldCharType="begin"/>
              </w:r>
              <w:r>
                <w:instrText xml:space="preserve"> REF _Ref92188735 \r \h </w:instrText>
              </w:r>
            </w:ins>
            <w:r>
              <w:fldChar w:fldCharType="separate"/>
            </w:r>
            <w:ins w:id="813" w:author="Wilko Quak" w:date="2023-11-01T16:50:00Z">
              <w:r>
                <w:t>7.4</w:t>
              </w:r>
              <w:r>
                <w:fldChar w:fldCharType="end"/>
              </w:r>
              <w:r>
                <w:t xml:space="preserve"> noot toegevoegd dat directe mutaties </w:t>
              </w:r>
            </w:ins>
            <w:ins w:id="814" w:author="Wilko Quak" w:date="2023-11-01T16:51:00Z">
              <w:r>
                <w:t>alleen voor foutherstel via de</w:t>
              </w:r>
              <w:r w:rsidR="00466CB7">
                <w:t xml:space="preserve"> be</w:t>
              </w:r>
            </w:ins>
            <w:ins w:id="815" w:author="Wilko Quak" w:date="2023-11-01T16:52:00Z">
              <w:r w:rsidR="00466CB7">
                <w:t>heerders van het stelsel toegankelijk zijn.</w:t>
              </w:r>
            </w:ins>
          </w:p>
        </w:tc>
      </w:tr>
    </w:tbl>
    <w:p w14:paraId="2DD8E5BD" w14:textId="77777777" w:rsidR="00B92FE1" w:rsidRPr="00B92FE1" w:rsidRDefault="00B92FE1" w:rsidP="00B92FE1"/>
    <w:sectPr w:rsidR="00B92FE1" w:rsidRPr="00B92FE1" w:rsidSect="00372555">
      <w:headerReference w:type="default" r:id="rId47"/>
      <w:footerReference w:type="default" r:id="rId48"/>
      <w:headerReference w:type="first" r:id="rId49"/>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C52F8" w14:textId="77777777" w:rsidR="002E1655" w:rsidRDefault="002E1655" w:rsidP="00081E1C">
      <w:r>
        <w:separator/>
      </w:r>
    </w:p>
  </w:endnote>
  <w:endnote w:type="continuationSeparator" w:id="0">
    <w:p w14:paraId="78BC0D37" w14:textId="77777777" w:rsidR="002E1655" w:rsidRDefault="002E1655" w:rsidP="00081E1C">
      <w:r>
        <w:continuationSeparator/>
      </w:r>
    </w:p>
  </w:endnote>
  <w:endnote w:type="continuationNotice" w:id="1">
    <w:p w14:paraId="6C055CEB" w14:textId="77777777" w:rsidR="002E1655" w:rsidRDefault="002E16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B9556" w14:textId="77777777" w:rsidR="002E1655" w:rsidRDefault="002E1655" w:rsidP="00081E1C">
      <w:r>
        <w:separator/>
      </w:r>
    </w:p>
  </w:footnote>
  <w:footnote w:type="continuationSeparator" w:id="0">
    <w:p w14:paraId="3DA52C79" w14:textId="77777777" w:rsidR="002E1655" w:rsidRDefault="002E1655" w:rsidP="00081E1C">
      <w:r>
        <w:continuationSeparator/>
      </w:r>
    </w:p>
  </w:footnote>
  <w:footnote w:type="continuationNotice" w:id="1">
    <w:p w14:paraId="39FCC8BD" w14:textId="77777777" w:rsidR="002E1655" w:rsidRDefault="002E1655"/>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421EB99C"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w:t>
    </w:r>
    <w:r w:rsidR="008C36F4">
      <w:rPr>
        <w:noProof/>
      </w:rPr>
      <w:t>3</w:t>
    </w:r>
    <w:r w:rsidR="001537A0" w:rsidRPr="002F3B2E">
      <w:t xml:space="preserve"> |</w:t>
    </w:r>
    <w:r w:rsidR="008C36F4">
      <w:t>1 september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2663035" w:rsidR="007C7F0C" w:rsidRPr="00022065" w:rsidRDefault="008A0AE0" w:rsidP="00022065">
          <w:r>
            <w:t>2.0.</w:t>
          </w:r>
          <w:r w:rsidR="008C36F4">
            <w:t>3</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0C1AE9" w:rsidR="006A0FE3" w:rsidRPr="00022065" w:rsidRDefault="008C36F4" w:rsidP="00022065">
          <w:r>
            <w:t>1 september</w:t>
          </w:r>
          <w:r w:rsidR="00354C61">
            <w:t xml:space="preserve">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wv"/>
    <w:docVar w:name="ID006" w:val="im"/>
    <w:docVar w:name="ID007" w:val="cc-by-nd"/>
    <w:docVar w:name="ID008" w:val="2023-09-01"/>
    <w:docVar w:name="ID01" w:val="DSO-PR33"/>
    <w:docVar w:name="ID010" w:val="geen"/>
    <w:docVar w:name="ID011" w:val="Waar"/>
    <w:docVar w:name="ID012" w:val="1"/>
    <w:docVar w:name="ID012_001" w:val="TPOD-team|Geonovum|www.geonovum.nl"/>
    <w:docVar w:name="ID01201" w:val="Richard de Graaf|Geonovum|https://www.geonovum.nl"/>
    <w:docVar w:name="ID01202" w:val="Nienke Jansen|Geonovum|https://www.geonovum.nl"/>
    <w:docVar w:name="ID01203" w:val="Wilko Quak|Geonovum|"/>
    <w:docVar w:name="ID013" w:val="1"/>
    <w:docVar w:name="ID013_001" w:val="TPOD-team|Geonovum|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2.0.3"/>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655"/>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520"/>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5BE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32"/>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29D"/>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Change w:id="0" w:author="Wilko Quak" w:date="2023-11-13T13:45:00Z">
        <w:pPr>
          <w:spacing w:after="100"/>
          <w:ind w:left="240"/>
        </w:pPr>
      </w:pPrChange>
    </w:pPr>
    <w:rPr>
      <w:rPrChange w:id="0" w:author="Wilko Quak" w:date="2023-11-13T13:45:00Z">
        <w:rPr>
          <w:rFonts w:asciiTheme="minorHAnsi" w:eastAsiaTheme="minorHAnsi" w:hAnsiTheme="minorHAnsi" w:cstheme="minorBidi"/>
          <w:sz w:val="22"/>
          <w:szCs w:val="22"/>
          <w:lang w:val="nl-NL" w:eastAsia="en-US" w:bidi="ar-SA"/>
        </w:rPr>
      </w:rPrChange>
    </w:rPr>
  </w:style>
  <w:style w:type="paragraph" w:styleId="Inhopg1">
    <w:name w:val="toc 1"/>
    <w:basedOn w:val="Standaard"/>
    <w:next w:val="Standaard"/>
    <w:autoRedefine/>
    <w:uiPriority w:val="39"/>
    <w:unhideWhenUsed/>
    <w:rsid w:val="0089329D"/>
    <w:pPr>
      <w:tabs>
        <w:tab w:val="left" w:pos="480"/>
        <w:tab w:val="right" w:pos="8635"/>
      </w:tabs>
      <w:spacing w:after="100"/>
      <w:pPrChange w:id="1" w:author="Wilko Quak" w:date="2023-11-28T10:56:00Z">
        <w:pPr>
          <w:tabs>
            <w:tab w:val="left" w:pos="480"/>
            <w:tab w:val="right" w:pos="8635"/>
          </w:tabs>
          <w:spacing w:after="100"/>
        </w:pPr>
      </w:pPrChange>
    </w:pPr>
    <w:rPr>
      <w:noProof/>
      <w:rPrChange w:id="1" w:author="Wilko Quak" w:date="2023-11-28T10:56:00Z">
        <w:rPr>
          <w:rFonts w:asciiTheme="minorHAnsi" w:eastAsiaTheme="minorHAnsi" w:hAnsiTheme="minorHAnsi" w:cstheme="minorBidi"/>
          <w:noProof/>
          <w:sz w:val="22"/>
          <w:szCs w:val="22"/>
          <w:lang w:val="nl-NL" w:eastAsia="en-US" w:bidi="ar-SA"/>
        </w:rPr>
      </w:rPrChange>
    </w:rPr>
  </w:style>
  <w:style w:type="paragraph" w:styleId="Inhopg3">
    <w:name w:val="toc 3"/>
    <w:basedOn w:val="Standaard"/>
    <w:next w:val="Standaard"/>
    <w:autoRedefine/>
    <w:uiPriority w:val="39"/>
    <w:unhideWhenUsed/>
    <w:rsid w:val="0089329D"/>
    <w:pPr>
      <w:tabs>
        <w:tab w:val="left" w:pos="1320"/>
        <w:tab w:val="right" w:pos="8635"/>
      </w:tabs>
      <w:spacing w:after="100"/>
      <w:ind w:left="480"/>
      <w:pPrChange w:id="2" w:author="Wilko Quak" w:date="2023-11-28T10:56:00Z">
        <w:pPr>
          <w:tabs>
            <w:tab w:val="left" w:pos="1320"/>
            <w:tab w:val="right" w:pos="8635"/>
          </w:tabs>
          <w:spacing w:after="100"/>
          <w:ind w:left="480"/>
        </w:pPr>
      </w:pPrChange>
    </w:pPr>
    <w:rPr>
      <w:rPrChange w:id="2" w:author="Wilko Quak" w:date="2023-11-28T10:56:00Z">
        <w:rPr>
          <w:rFonts w:asciiTheme="minorHAnsi" w:eastAsiaTheme="minorHAnsi" w:hAnsiTheme="minorHAnsi" w:cstheme="minorBidi"/>
          <w:sz w:val="22"/>
          <w:szCs w:val="22"/>
          <w:lang w:val="nl-NL" w:eastAsia="en-US" w:bidi="ar-SA"/>
        </w:rPr>
      </w:rPrChange>
    </w:r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5.svg"/><Relationship Id="rId26" Type="http://schemas.openxmlformats.org/officeDocument/2006/relationships/image" Target="media/image13.svg"/><Relationship Id="rId39" Type="http://schemas.openxmlformats.org/officeDocument/2006/relationships/hyperlink" Target="https://koop.gitlab.io/STOP/standaard/1.0.3/imop-geo.html" TargetMode="External"/><Relationship Id="rId21" Type="http://schemas.openxmlformats.org/officeDocument/2006/relationships/image" Target="media/image8.png"/><Relationship Id="rId34" Type="http://schemas.openxmlformats.org/officeDocument/2006/relationships/hyperlink" Target="https://register.geostandaarden.nl/gmlapplicatieschema/basisgeometrie/" TargetMode="External"/><Relationship Id="rId42" Type="http://schemas.openxmlformats.org/officeDocument/2006/relationships/hyperlink" Target="https://koop.gitlab.io/STOP/standaard/bepalen_wijzigingen_renvooi.html"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svg"/><Relationship Id="rId29" Type="http://schemas.openxmlformats.org/officeDocument/2006/relationships/image" Target="media/image16.png"/><Relationship Id="rId11" Type="http://schemas.openxmlformats.org/officeDocument/2006/relationships/hyperlink" Target="https://koop.gitlab.io/lvbb/bronhouderkoppelvlak/" TargetMode="External"/><Relationship Id="rId24" Type="http://schemas.openxmlformats.org/officeDocument/2006/relationships/image" Target="media/image11.svg"/><Relationship Id="rId32" Type="http://schemas.openxmlformats.org/officeDocument/2006/relationships/image" Target="media/image19.sv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register.geostandaarden.nl/xmlschema/tpod/v2.0.0/" TargetMode="External"/><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hyperlink" Target="https://www.opengis.net/def/crs/EPSG/0/28992" TargetMode="External"/><Relationship Id="rId43" Type="http://schemas.openxmlformats.org/officeDocument/2006/relationships/hyperlink" Target="https://koop.gitlab.io/STOP/standaard/1.0.4/tekstmuteren.html" TargetMode="External"/><Relationship Id="rId48" Type="http://schemas.openxmlformats.org/officeDocument/2006/relationships/footer" Target="footer1.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geostandaarden.nl/nen3610/def-st-basisgeometrie-20200930/" TargetMode="External"/><Relationship Id="rId38" Type="http://schemas.openxmlformats.org/officeDocument/2006/relationships/hyperlink" Target="https://koop.gitlab.io/STOP/standaard/1.0.4/GIOConceptueel.html" TargetMode="External"/><Relationship Id="rId46" Type="http://schemas.openxmlformats.org/officeDocument/2006/relationships/image" Target="media/image25.png"/><Relationship Id="rId20" Type="http://schemas.openxmlformats.org/officeDocument/2006/relationships/image" Target="media/image7.sv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2.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4.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11496</TotalTime>
  <Pages>58</Pages>
  <Words>16746</Words>
  <Characters>92107</Characters>
  <Application>Microsoft Office Word</Application>
  <DocSecurity>0</DocSecurity>
  <Lines>767</Lines>
  <Paragraphs>217</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42</cp:revision>
  <cp:lastPrinted>2023-01-10T08:59:00Z</cp:lastPrinted>
  <dcterms:created xsi:type="dcterms:W3CDTF">2023-01-10T08:56:00Z</dcterms:created>
  <dcterms:modified xsi:type="dcterms:W3CDTF">2023-11-28T10:12:00Z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