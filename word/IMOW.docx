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2"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34DF7603" w14:textId="60B0DDD8" w:rsidR="004B3BD6" w:rsidRDefault="006430F9" w:rsidP="004B3BD6">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4B3BD6">
        <w:t>1</w:t>
      </w:r>
      <w:r w:rsidR="004B3BD6">
        <w:rPr>
          <w:rFonts w:eastAsiaTheme="minorEastAsia"/>
          <w:kern w:val="2"/>
          <w:lang w:eastAsia="nl-NL"/>
          <w14:ligatures w14:val="standardContextual"/>
        </w:rPr>
        <w:tab/>
      </w:r>
      <w:r w:rsidR="004B3BD6">
        <w:t>Inleiding</w:t>
      </w:r>
      <w:r w:rsidR="004B3BD6">
        <w:tab/>
      </w:r>
      <w:r w:rsidR="004B3BD6">
        <w:fldChar w:fldCharType="begin"/>
      </w:r>
      <w:r w:rsidR="004B3BD6">
        <w:instrText xml:space="preserve"> PAGEREF _Toc150254480 \h </w:instrText>
      </w:r>
      <w:r w:rsidR="004B3BD6">
        <w:fldChar w:fldCharType="separate"/>
      </w:r>
      <w:r w:rsidR="004B3BD6">
        <w:t>8</w:t>
      </w:r>
      <w:r w:rsidR="004B3BD6">
        <w:fldChar w:fldCharType="end"/>
      </w:r>
    </w:p>
    <w:p w14:paraId="7BBF1340" w14:textId="3044009F" w:rsidR="004B3BD6" w:rsidRDefault="004B3BD6">
      <w:pPr>
        <w:pStyle w:val="Inhopg2"/>
        <w:tabs>
          <w:tab w:val="left" w:pos="880"/>
          <w:tab w:val="right" w:pos="8635"/>
        </w:tabs>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_Toc150254481 \h </w:instrText>
      </w:r>
      <w:r>
        <w:rPr>
          <w:noProof/>
        </w:rPr>
      </w:r>
      <w:r>
        <w:rPr>
          <w:noProof/>
        </w:rPr>
        <w:fldChar w:fldCharType="separate"/>
      </w:r>
      <w:r>
        <w:rPr>
          <w:noProof/>
        </w:rPr>
        <w:t>8</w:t>
      </w:r>
      <w:r>
        <w:rPr>
          <w:noProof/>
        </w:rPr>
        <w:fldChar w:fldCharType="end"/>
      </w:r>
    </w:p>
    <w:p w14:paraId="6C5266FF" w14:textId="616DCF32" w:rsidR="004B3BD6" w:rsidRDefault="004B3BD6">
      <w:pPr>
        <w:pStyle w:val="Inhopg2"/>
        <w:tabs>
          <w:tab w:val="left" w:pos="880"/>
          <w:tab w:val="right" w:pos="8635"/>
        </w:tabs>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_Toc150254482 \h </w:instrText>
      </w:r>
      <w:r>
        <w:rPr>
          <w:noProof/>
        </w:rPr>
      </w:r>
      <w:r>
        <w:rPr>
          <w:noProof/>
        </w:rPr>
        <w:fldChar w:fldCharType="separate"/>
      </w:r>
      <w:r>
        <w:rPr>
          <w:noProof/>
        </w:rPr>
        <w:t>9</w:t>
      </w:r>
      <w:r>
        <w:rPr>
          <w:noProof/>
        </w:rPr>
        <w:fldChar w:fldCharType="end"/>
      </w:r>
    </w:p>
    <w:p w14:paraId="30464271" w14:textId="5018BCBB" w:rsidR="004B3BD6" w:rsidRDefault="004B3BD6">
      <w:pPr>
        <w:pStyle w:val="Inhopg2"/>
        <w:tabs>
          <w:tab w:val="left" w:pos="880"/>
          <w:tab w:val="right" w:pos="8635"/>
        </w:tabs>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Conformance en modules</w:t>
      </w:r>
      <w:r>
        <w:rPr>
          <w:noProof/>
        </w:rPr>
        <w:tab/>
      </w:r>
      <w:r>
        <w:rPr>
          <w:noProof/>
        </w:rPr>
        <w:fldChar w:fldCharType="begin"/>
      </w:r>
      <w:r>
        <w:rPr>
          <w:noProof/>
        </w:rPr>
        <w:instrText xml:space="preserve"> PAGEREF _Toc150254483 \h </w:instrText>
      </w:r>
      <w:r>
        <w:rPr>
          <w:noProof/>
        </w:rPr>
      </w:r>
      <w:r>
        <w:rPr>
          <w:noProof/>
        </w:rPr>
        <w:fldChar w:fldCharType="separate"/>
      </w:r>
      <w:r>
        <w:rPr>
          <w:noProof/>
        </w:rPr>
        <w:t>10</w:t>
      </w:r>
      <w:r>
        <w:rPr>
          <w:noProof/>
        </w:rPr>
        <w:fldChar w:fldCharType="end"/>
      </w:r>
    </w:p>
    <w:p w14:paraId="126FC1FE" w14:textId="21C3617E" w:rsidR="004B3BD6" w:rsidRDefault="004B3BD6" w:rsidP="004B3BD6">
      <w:pPr>
        <w:pStyle w:val="Inhopg3"/>
        <w:rPr>
          <w:rFonts w:eastAsiaTheme="minorEastAsia"/>
          <w:noProof/>
          <w:kern w:val="2"/>
          <w:lang w:eastAsia="nl-NL"/>
          <w14:ligatures w14:val="standardContextual"/>
        </w:rPr>
      </w:pPr>
      <w:r>
        <w:rPr>
          <w:noProof/>
        </w:rPr>
        <w:t>1.3.1</w:t>
      </w:r>
      <w:r>
        <w:rPr>
          <w:rFonts w:eastAsiaTheme="minorEastAsia"/>
          <w:noProof/>
          <w:kern w:val="2"/>
          <w:lang w:eastAsia="nl-NL"/>
          <w14:ligatures w14:val="standardContextual"/>
        </w:rPr>
        <w:tab/>
      </w:r>
      <w:r>
        <w:rPr>
          <w:noProof/>
        </w:rPr>
        <w:t>Module: toekennen van OW-objecten aan regelingen</w:t>
      </w:r>
      <w:r>
        <w:rPr>
          <w:noProof/>
        </w:rPr>
        <w:tab/>
      </w:r>
      <w:r>
        <w:rPr>
          <w:noProof/>
        </w:rPr>
        <w:fldChar w:fldCharType="begin"/>
      </w:r>
      <w:r>
        <w:rPr>
          <w:noProof/>
        </w:rPr>
        <w:instrText xml:space="preserve"> PAGEREF _Toc150254484 \h </w:instrText>
      </w:r>
      <w:r>
        <w:rPr>
          <w:noProof/>
        </w:rPr>
      </w:r>
      <w:r>
        <w:rPr>
          <w:noProof/>
        </w:rPr>
        <w:fldChar w:fldCharType="separate"/>
      </w:r>
      <w:r>
        <w:rPr>
          <w:noProof/>
        </w:rPr>
        <w:t>10</w:t>
      </w:r>
      <w:r>
        <w:rPr>
          <w:noProof/>
        </w:rPr>
        <w:fldChar w:fldCharType="end"/>
      </w:r>
    </w:p>
    <w:p w14:paraId="6471F80D" w14:textId="2B5F5EC2" w:rsidR="004B3BD6" w:rsidRDefault="004B3BD6" w:rsidP="004B3BD6">
      <w:pPr>
        <w:pStyle w:val="Inhopg3"/>
        <w:rPr>
          <w:rFonts w:eastAsiaTheme="minorEastAsia"/>
          <w:noProof/>
          <w:kern w:val="2"/>
          <w:lang w:eastAsia="nl-NL"/>
          <w14:ligatures w14:val="standardContextual"/>
        </w:rPr>
      </w:pPr>
      <w:r>
        <w:rPr>
          <w:noProof/>
        </w:rPr>
        <w:t>1.3.2</w:t>
      </w:r>
      <w:r>
        <w:rPr>
          <w:rFonts w:eastAsiaTheme="minorEastAsia"/>
          <w:noProof/>
          <w:kern w:val="2"/>
          <w:lang w:eastAsia="nl-NL"/>
          <w14:ligatures w14:val="standardContextual"/>
        </w:rPr>
        <w:tab/>
      </w:r>
      <w:r>
        <w:rPr>
          <w:noProof/>
        </w:rPr>
        <w:t>Module: alleen verwijzen eigen regelingen</w:t>
      </w:r>
      <w:r>
        <w:rPr>
          <w:noProof/>
        </w:rPr>
        <w:tab/>
      </w:r>
      <w:r>
        <w:rPr>
          <w:noProof/>
        </w:rPr>
        <w:fldChar w:fldCharType="begin"/>
      </w:r>
      <w:r>
        <w:rPr>
          <w:noProof/>
        </w:rPr>
        <w:instrText xml:space="preserve"> PAGEREF _Toc150254485 \h </w:instrText>
      </w:r>
      <w:r>
        <w:rPr>
          <w:noProof/>
        </w:rPr>
      </w:r>
      <w:r>
        <w:rPr>
          <w:noProof/>
        </w:rPr>
        <w:fldChar w:fldCharType="separate"/>
      </w:r>
      <w:r>
        <w:rPr>
          <w:noProof/>
        </w:rPr>
        <w:t>10</w:t>
      </w:r>
      <w:r>
        <w:rPr>
          <w:noProof/>
        </w:rPr>
        <w:fldChar w:fldCharType="end"/>
      </w:r>
    </w:p>
    <w:p w14:paraId="0345EF35" w14:textId="4FB48289" w:rsidR="004B3BD6" w:rsidRDefault="004B3BD6">
      <w:pPr>
        <w:pStyle w:val="Inhopg2"/>
        <w:tabs>
          <w:tab w:val="left" w:pos="880"/>
          <w:tab w:val="right" w:pos="8635"/>
        </w:tabs>
        <w:rPr>
          <w:rFonts w:eastAsiaTheme="minorEastAsia"/>
          <w:noProof/>
          <w:kern w:val="2"/>
          <w:lang w:eastAsia="nl-NL"/>
          <w14:ligatures w14:val="standardContextual"/>
        </w:rPr>
      </w:pPr>
      <w:r>
        <w:rPr>
          <w:noProof/>
        </w:rPr>
        <w:t>1.4</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_Toc150254486 \h </w:instrText>
      </w:r>
      <w:r>
        <w:rPr>
          <w:noProof/>
        </w:rPr>
      </w:r>
      <w:r>
        <w:rPr>
          <w:noProof/>
        </w:rPr>
        <w:fldChar w:fldCharType="separate"/>
      </w:r>
      <w:r>
        <w:rPr>
          <w:noProof/>
        </w:rPr>
        <w:t>10</w:t>
      </w:r>
      <w:r>
        <w:rPr>
          <w:noProof/>
        </w:rPr>
        <w:fldChar w:fldCharType="end"/>
      </w:r>
    </w:p>
    <w:p w14:paraId="2CF6679F" w14:textId="2C0ACCB6" w:rsidR="004B3BD6" w:rsidRDefault="004B3BD6" w:rsidP="004B3BD6">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_Toc150254487 \h </w:instrText>
      </w:r>
      <w:r>
        <w:fldChar w:fldCharType="separate"/>
      </w:r>
      <w:r>
        <w:t>11</w:t>
      </w:r>
      <w:r>
        <w:fldChar w:fldCharType="end"/>
      </w:r>
    </w:p>
    <w:p w14:paraId="03F20E6B" w14:textId="6E5253E6" w:rsidR="004B3BD6" w:rsidRDefault="004B3BD6">
      <w:pPr>
        <w:pStyle w:val="Inhopg2"/>
        <w:tabs>
          <w:tab w:val="left" w:pos="880"/>
          <w:tab w:val="right" w:pos="8635"/>
        </w:tabs>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_Toc150254488 \h </w:instrText>
      </w:r>
      <w:r>
        <w:rPr>
          <w:noProof/>
        </w:rPr>
      </w:r>
      <w:r>
        <w:rPr>
          <w:noProof/>
        </w:rPr>
        <w:fldChar w:fldCharType="separate"/>
      </w:r>
      <w:r>
        <w:rPr>
          <w:noProof/>
        </w:rPr>
        <w:t>11</w:t>
      </w:r>
      <w:r>
        <w:rPr>
          <w:noProof/>
        </w:rPr>
        <w:fldChar w:fldCharType="end"/>
      </w:r>
    </w:p>
    <w:p w14:paraId="781FC635" w14:textId="01D0DD61" w:rsidR="004B3BD6" w:rsidRDefault="004B3BD6">
      <w:pPr>
        <w:pStyle w:val="Inhopg2"/>
        <w:tabs>
          <w:tab w:val="left" w:pos="880"/>
          <w:tab w:val="right" w:pos="8635"/>
        </w:tabs>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_Toc150254489 \h </w:instrText>
      </w:r>
      <w:r>
        <w:rPr>
          <w:noProof/>
        </w:rPr>
      </w:r>
      <w:r>
        <w:rPr>
          <w:noProof/>
        </w:rPr>
        <w:fldChar w:fldCharType="separate"/>
      </w:r>
      <w:r>
        <w:rPr>
          <w:noProof/>
        </w:rPr>
        <w:t>12</w:t>
      </w:r>
      <w:r>
        <w:rPr>
          <w:noProof/>
        </w:rPr>
        <w:fldChar w:fldCharType="end"/>
      </w:r>
    </w:p>
    <w:p w14:paraId="7603C6F4" w14:textId="5CDB7816" w:rsidR="004B3BD6" w:rsidRDefault="004B3BD6">
      <w:pPr>
        <w:pStyle w:val="Inhopg2"/>
        <w:tabs>
          <w:tab w:val="left" w:pos="880"/>
          <w:tab w:val="right" w:pos="8635"/>
        </w:tabs>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_Toc150254490 \h </w:instrText>
      </w:r>
      <w:r>
        <w:rPr>
          <w:noProof/>
        </w:rPr>
      </w:r>
      <w:r>
        <w:rPr>
          <w:noProof/>
        </w:rPr>
        <w:fldChar w:fldCharType="separate"/>
      </w:r>
      <w:r>
        <w:rPr>
          <w:noProof/>
        </w:rPr>
        <w:t>13</w:t>
      </w:r>
      <w:r>
        <w:rPr>
          <w:noProof/>
        </w:rPr>
        <w:fldChar w:fldCharType="end"/>
      </w:r>
    </w:p>
    <w:p w14:paraId="09F46778" w14:textId="4A94BB2F" w:rsidR="004B3BD6" w:rsidRDefault="004B3BD6">
      <w:pPr>
        <w:pStyle w:val="Inhopg2"/>
        <w:tabs>
          <w:tab w:val="left" w:pos="880"/>
          <w:tab w:val="right" w:pos="8635"/>
        </w:tabs>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_Toc150254491 \h </w:instrText>
      </w:r>
      <w:r>
        <w:rPr>
          <w:noProof/>
        </w:rPr>
      </w:r>
      <w:r>
        <w:rPr>
          <w:noProof/>
        </w:rPr>
        <w:fldChar w:fldCharType="separate"/>
      </w:r>
      <w:r>
        <w:rPr>
          <w:noProof/>
        </w:rPr>
        <w:t>14</w:t>
      </w:r>
      <w:r>
        <w:rPr>
          <w:noProof/>
        </w:rPr>
        <w:fldChar w:fldCharType="end"/>
      </w:r>
    </w:p>
    <w:p w14:paraId="00321E92" w14:textId="02EE672A" w:rsidR="004B3BD6" w:rsidRDefault="004B3BD6" w:rsidP="004B3BD6">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_Toc150254492 \h </w:instrText>
      </w:r>
      <w:r>
        <w:rPr>
          <w:noProof/>
        </w:rPr>
      </w:r>
      <w:r>
        <w:rPr>
          <w:noProof/>
        </w:rPr>
        <w:fldChar w:fldCharType="separate"/>
      </w:r>
      <w:r>
        <w:rPr>
          <w:noProof/>
        </w:rPr>
        <w:t>14</w:t>
      </w:r>
      <w:r>
        <w:rPr>
          <w:noProof/>
        </w:rPr>
        <w:fldChar w:fldCharType="end"/>
      </w:r>
    </w:p>
    <w:p w14:paraId="1DCB6E74" w14:textId="41DCAB3E" w:rsidR="004B3BD6" w:rsidRDefault="004B3BD6" w:rsidP="004B3BD6">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_Toc150254493 \h </w:instrText>
      </w:r>
      <w:r>
        <w:rPr>
          <w:noProof/>
        </w:rPr>
      </w:r>
      <w:r>
        <w:rPr>
          <w:noProof/>
        </w:rPr>
        <w:fldChar w:fldCharType="separate"/>
      </w:r>
      <w:r>
        <w:rPr>
          <w:noProof/>
        </w:rPr>
        <w:t>14</w:t>
      </w:r>
      <w:r>
        <w:rPr>
          <w:noProof/>
        </w:rPr>
        <w:fldChar w:fldCharType="end"/>
      </w:r>
    </w:p>
    <w:p w14:paraId="20592073" w14:textId="543959E8" w:rsidR="004B3BD6" w:rsidRDefault="004B3BD6" w:rsidP="004B3BD6">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_Toc150254494 \h </w:instrText>
      </w:r>
      <w:r>
        <w:rPr>
          <w:noProof/>
        </w:rPr>
      </w:r>
      <w:r>
        <w:rPr>
          <w:noProof/>
        </w:rPr>
        <w:fldChar w:fldCharType="separate"/>
      </w:r>
      <w:r>
        <w:rPr>
          <w:noProof/>
        </w:rPr>
        <w:t>15</w:t>
      </w:r>
      <w:r>
        <w:rPr>
          <w:noProof/>
        </w:rPr>
        <w:fldChar w:fldCharType="end"/>
      </w:r>
    </w:p>
    <w:p w14:paraId="163EA882" w14:textId="66D71207" w:rsidR="004B3BD6" w:rsidRDefault="004B3BD6" w:rsidP="004B3BD6">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_Toc150254495 \h </w:instrText>
      </w:r>
      <w:r>
        <w:rPr>
          <w:noProof/>
        </w:rPr>
      </w:r>
      <w:r>
        <w:rPr>
          <w:noProof/>
        </w:rPr>
        <w:fldChar w:fldCharType="separate"/>
      </w:r>
      <w:r>
        <w:rPr>
          <w:noProof/>
        </w:rPr>
        <w:t>15</w:t>
      </w:r>
      <w:r>
        <w:rPr>
          <w:noProof/>
        </w:rPr>
        <w:fldChar w:fldCharType="end"/>
      </w:r>
    </w:p>
    <w:p w14:paraId="7CD336B3" w14:textId="17602ABD" w:rsidR="004B3BD6" w:rsidRDefault="004B3BD6" w:rsidP="004B3BD6">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_Toc150254496 \h </w:instrText>
      </w:r>
      <w:r>
        <w:rPr>
          <w:noProof/>
        </w:rPr>
      </w:r>
      <w:r>
        <w:rPr>
          <w:noProof/>
        </w:rPr>
        <w:fldChar w:fldCharType="separate"/>
      </w:r>
      <w:r>
        <w:rPr>
          <w:noProof/>
        </w:rPr>
        <w:t>16</w:t>
      </w:r>
      <w:r>
        <w:rPr>
          <w:noProof/>
        </w:rPr>
        <w:fldChar w:fldCharType="end"/>
      </w:r>
    </w:p>
    <w:p w14:paraId="4DE66910" w14:textId="632EE6BC" w:rsidR="004B3BD6" w:rsidRDefault="004B3BD6" w:rsidP="004B3BD6">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_Toc150254497 \h </w:instrText>
      </w:r>
      <w:r>
        <w:rPr>
          <w:noProof/>
        </w:rPr>
      </w:r>
      <w:r>
        <w:rPr>
          <w:noProof/>
        </w:rPr>
        <w:fldChar w:fldCharType="separate"/>
      </w:r>
      <w:r>
        <w:rPr>
          <w:noProof/>
        </w:rPr>
        <w:t>17</w:t>
      </w:r>
      <w:r>
        <w:rPr>
          <w:noProof/>
        </w:rPr>
        <w:fldChar w:fldCharType="end"/>
      </w:r>
    </w:p>
    <w:p w14:paraId="1B59645B" w14:textId="6ADE2B2F" w:rsidR="004B3BD6" w:rsidRDefault="004B3BD6">
      <w:pPr>
        <w:pStyle w:val="Inhopg2"/>
        <w:tabs>
          <w:tab w:val="left" w:pos="880"/>
          <w:tab w:val="right" w:pos="8635"/>
        </w:tabs>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_Toc150254498 \h </w:instrText>
      </w:r>
      <w:r>
        <w:rPr>
          <w:noProof/>
        </w:rPr>
      </w:r>
      <w:r>
        <w:rPr>
          <w:noProof/>
        </w:rPr>
        <w:fldChar w:fldCharType="separate"/>
      </w:r>
      <w:r>
        <w:rPr>
          <w:noProof/>
        </w:rPr>
        <w:t>18</w:t>
      </w:r>
      <w:r>
        <w:rPr>
          <w:noProof/>
        </w:rPr>
        <w:fldChar w:fldCharType="end"/>
      </w:r>
    </w:p>
    <w:p w14:paraId="4F6BACDB" w14:textId="473FFB94" w:rsidR="004B3BD6" w:rsidRDefault="004B3BD6" w:rsidP="004B3BD6">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_Toc150254499 \h </w:instrText>
      </w:r>
      <w:r>
        <w:rPr>
          <w:noProof/>
        </w:rPr>
      </w:r>
      <w:r>
        <w:rPr>
          <w:noProof/>
        </w:rPr>
        <w:fldChar w:fldCharType="separate"/>
      </w:r>
      <w:r>
        <w:rPr>
          <w:noProof/>
        </w:rPr>
        <w:t>18</w:t>
      </w:r>
      <w:r>
        <w:rPr>
          <w:noProof/>
        </w:rPr>
        <w:fldChar w:fldCharType="end"/>
      </w:r>
    </w:p>
    <w:p w14:paraId="70D3376E" w14:textId="0806C928" w:rsidR="004B3BD6" w:rsidRDefault="004B3BD6" w:rsidP="004B3BD6">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_Toc150254500 \h </w:instrText>
      </w:r>
      <w:r>
        <w:rPr>
          <w:noProof/>
        </w:rPr>
      </w:r>
      <w:r>
        <w:rPr>
          <w:noProof/>
        </w:rPr>
        <w:fldChar w:fldCharType="separate"/>
      </w:r>
      <w:r>
        <w:rPr>
          <w:noProof/>
        </w:rPr>
        <w:t>18</w:t>
      </w:r>
      <w:r>
        <w:rPr>
          <w:noProof/>
        </w:rPr>
        <w:fldChar w:fldCharType="end"/>
      </w:r>
    </w:p>
    <w:p w14:paraId="72026A0C" w14:textId="2D36BD3F" w:rsidR="004B3BD6" w:rsidRDefault="004B3BD6" w:rsidP="004B3BD6">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_Toc150254501 \h </w:instrText>
      </w:r>
      <w:r>
        <w:rPr>
          <w:noProof/>
        </w:rPr>
      </w:r>
      <w:r>
        <w:rPr>
          <w:noProof/>
        </w:rPr>
        <w:fldChar w:fldCharType="separate"/>
      </w:r>
      <w:r>
        <w:rPr>
          <w:noProof/>
        </w:rPr>
        <w:t>19</w:t>
      </w:r>
      <w:r>
        <w:rPr>
          <w:noProof/>
        </w:rPr>
        <w:fldChar w:fldCharType="end"/>
      </w:r>
    </w:p>
    <w:p w14:paraId="61AB4E8F" w14:textId="16AF73D8" w:rsidR="004B3BD6" w:rsidRDefault="004B3BD6" w:rsidP="004B3BD6">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_Toc150254502 \h </w:instrText>
      </w:r>
      <w:r>
        <w:fldChar w:fldCharType="separate"/>
      </w:r>
      <w:r>
        <w:t>20</w:t>
      </w:r>
      <w:r>
        <w:fldChar w:fldCharType="end"/>
      </w:r>
    </w:p>
    <w:p w14:paraId="03F1BC10" w14:textId="548FDF85" w:rsidR="004B3BD6" w:rsidRDefault="004B3BD6">
      <w:pPr>
        <w:pStyle w:val="Inhopg2"/>
        <w:tabs>
          <w:tab w:val="left" w:pos="880"/>
          <w:tab w:val="right" w:pos="8635"/>
        </w:tabs>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_Toc150254503 \h </w:instrText>
      </w:r>
      <w:r>
        <w:rPr>
          <w:noProof/>
        </w:rPr>
      </w:r>
      <w:r>
        <w:rPr>
          <w:noProof/>
        </w:rPr>
        <w:fldChar w:fldCharType="separate"/>
      </w:r>
      <w:r>
        <w:rPr>
          <w:noProof/>
        </w:rPr>
        <w:t>20</w:t>
      </w:r>
      <w:r>
        <w:rPr>
          <w:noProof/>
        </w:rPr>
        <w:fldChar w:fldCharType="end"/>
      </w:r>
    </w:p>
    <w:p w14:paraId="6BC86BCE" w14:textId="6FC2DF6F" w:rsidR="004B3BD6" w:rsidRDefault="004B3BD6" w:rsidP="004B3BD6">
      <w:pPr>
        <w:pStyle w:val="Inhopg3"/>
        <w:rPr>
          <w:rFonts w:eastAsiaTheme="minorEastAsia"/>
          <w:noProof/>
          <w:kern w:val="2"/>
          <w:lang w:eastAsia="nl-NL"/>
          <w14:ligatures w14:val="standardContextual"/>
        </w:rPr>
      </w:pPr>
      <w:r w:rsidRPr="00C96016">
        <w:rPr>
          <w:noProof/>
          <w:lang w:val="en-US"/>
        </w:rPr>
        <w:t>3.1.1</w:t>
      </w:r>
      <w:r>
        <w:rPr>
          <w:rFonts w:eastAsiaTheme="minorEastAsia"/>
          <w:noProof/>
          <w:kern w:val="2"/>
          <w:lang w:eastAsia="nl-NL"/>
          <w14:ligatures w14:val="standardContextual"/>
        </w:rPr>
        <w:tab/>
      </w:r>
      <w:r w:rsidRPr="00C96016">
        <w:rPr>
          <w:noProof/>
          <w:lang w:val="en-US"/>
        </w:rPr>
        <w:t>OW-manifest</w:t>
      </w:r>
      <w:r>
        <w:rPr>
          <w:noProof/>
        </w:rPr>
        <w:tab/>
      </w:r>
      <w:r>
        <w:rPr>
          <w:noProof/>
        </w:rPr>
        <w:fldChar w:fldCharType="begin"/>
      </w:r>
      <w:r>
        <w:rPr>
          <w:noProof/>
        </w:rPr>
        <w:instrText xml:space="preserve"> PAGEREF _Toc150254504 \h </w:instrText>
      </w:r>
      <w:r>
        <w:rPr>
          <w:noProof/>
        </w:rPr>
      </w:r>
      <w:r>
        <w:rPr>
          <w:noProof/>
        </w:rPr>
        <w:fldChar w:fldCharType="separate"/>
      </w:r>
      <w:r>
        <w:rPr>
          <w:noProof/>
        </w:rPr>
        <w:t>20</w:t>
      </w:r>
      <w:r>
        <w:rPr>
          <w:noProof/>
        </w:rPr>
        <w:fldChar w:fldCharType="end"/>
      </w:r>
    </w:p>
    <w:p w14:paraId="02DCAE4F" w14:textId="03F73A56" w:rsidR="004B3BD6" w:rsidRDefault="004B3BD6" w:rsidP="004B3BD6">
      <w:pPr>
        <w:pStyle w:val="Inhopg3"/>
        <w:rPr>
          <w:rFonts w:eastAsiaTheme="minorEastAsia"/>
          <w:noProof/>
          <w:kern w:val="2"/>
          <w:lang w:eastAsia="nl-NL"/>
          <w14:ligatures w14:val="standardContextual"/>
        </w:rPr>
      </w:pPr>
      <w:r w:rsidRPr="00C96016">
        <w:rPr>
          <w:rFonts w:eastAsia="Times New Roman"/>
          <w:noProof/>
        </w:rPr>
        <w:t>3.1.2</w:t>
      </w:r>
      <w:r>
        <w:rPr>
          <w:rFonts w:eastAsiaTheme="minorEastAsia"/>
          <w:noProof/>
          <w:kern w:val="2"/>
          <w:lang w:eastAsia="nl-NL"/>
          <w14:ligatures w14:val="standardContextual"/>
        </w:rPr>
        <w:tab/>
      </w:r>
      <w:r w:rsidRPr="00C96016">
        <w:rPr>
          <w:rFonts w:eastAsia="Times New Roman"/>
          <w:noProof/>
        </w:rPr>
        <w:t>Regeltekst</w:t>
      </w:r>
      <w:r>
        <w:rPr>
          <w:noProof/>
        </w:rPr>
        <w:tab/>
      </w:r>
      <w:r>
        <w:rPr>
          <w:noProof/>
        </w:rPr>
        <w:fldChar w:fldCharType="begin"/>
      </w:r>
      <w:r>
        <w:rPr>
          <w:noProof/>
        </w:rPr>
        <w:instrText xml:space="preserve"> PAGEREF _Toc150254505 \h </w:instrText>
      </w:r>
      <w:r>
        <w:rPr>
          <w:noProof/>
        </w:rPr>
      </w:r>
      <w:r>
        <w:rPr>
          <w:noProof/>
        </w:rPr>
        <w:fldChar w:fldCharType="separate"/>
      </w:r>
      <w:r>
        <w:rPr>
          <w:noProof/>
        </w:rPr>
        <w:t>20</w:t>
      </w:r>
      <w:r>
        <w:rPr>
          <w:noProof/>
        </w:rPr>
        <w:fldChar w:fldCharType="end"/>
      </w:r>
    </w:p>
    <w:p w14:paraId="6717B289" w14:textId="0F91DB01" w:rsidR="004B3BD6" w:rsidRDefault="004B3BD6" w:rsidP="004B3BD6">
      <w:pPr>
        <w:pStyle w:val="Inhopg3"/>
        <w:rPr>
          <w:rFonts w:eastAsiaTheme="minorEastAsia"/>
          <w:noProof/>
          <w:kern w:val="2"/>
          <w:lang w:eastAsia="nl-NL"/>
          <w14:ligatures w14:val="standardContextual"/>
        </w:rPr>
      </w:pPr>
      <w:r w:rsidRPr="00C96016">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_Toc150254506 \h </w:instrText>
      </w:r>
      <w:r>
        <w:rPr>
          <w:noProof/>
        </w:rPr>
      </w:r>
      <w:r>
        <w:rPr>
          <w:noProof/>
        </w:rPr>
        <w:fldChar w:fldCharType="separate"/>
      </w:r>
      <w:r>
        <w:rPr>
          <w:noProof/>
        </w:rPr>
        <w:t>21</w:t>
      </w:r>
      <w:r>
        <w:rPr>
          <w:noProof/>
        </w:rPr>
        <w:fldChar w:fldCharType="end"/>
      </w:r>
    </w:p>
    <w:p w14:paraId="13292790" w14:textId="333B6FEC" w:rsidR="004B3BD6" w:rsidRDefault="004B3BD6" w:rsidP="004B3BD6">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_Toc150254507 \h </w:instrText>
      </w:r>
      <w:r>
        <w:rPr>
          <w:noProof/>
        </w:rPr>
      </w:r>
      <w:r>
        <w:rPr>
          <w:noProof/>
        </w:rPr>
        <w:fldChar w:fldCharType="separate"/>
      </w:r>
      <w:r>
        <w:rPr>
          <w:noProof/>
        </w:rPr>
        <w:t>21</w:t>
      </w:r>
      <w:r>
        <w:rPr>
          <w:noProof/>
        </w:rPr>
        <w:fldChar w:fldCharType="end"/>
      </w:r>
    </w:p>
    <w:p w14:paraId="2CDF781C" w14:textId="7B79306A" w:rsidR="004B3BD6" w:rsidRDefault="004B3BD6">
      <w:pPr>
        <w:pStyle w:val="Inhopg2"/>
        <w:tabs>
          <w:tab w:val="left" w:pos="880"/>
          <w:tab w:val="right" w:pos="8635"/>
        </w:tabs>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_Toc150254508 \h </w:instrText>
      </w:r>
      <w:r>
        <w:rPr>
          <w:noProof/>
        </w:rPr>
      </w:r>
      <w:r>
        <w:rPr>
          <w:noProof/>
        </w:rPr>
        <w:fldChar w:fldCharType="separate"/>
      </w:r>
      <w:r>
        <w:rPr>
          <w:noProof/>
        </w:rPr>
        <w:t>22</w:t>
      </w:r>
      <w:r>
        <w:rPr>
          <w:noProof/>
        </w:rPr>
        <w:fldChar w:fldCharType="end"/>
      </w:r>
    </w:p>
    <w:p w14:paraId="140F97E0" w14:textId="43E94A6C" w:rsidR="004B3BD6" w:rsidRDefault="004B3BD6" w:rsidP="004B3BD6">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_Toc150254509 \h </w:instrText>
      </w:r>
      <w:r>
        <w:rPr>
          <w:noProof/>
        </w:rPr>
      </w:r>
      <w:r>
        <w:rPr>
          <w:noProof/>
        </w:rPr>
        <w:fldChar w:fldCharType="separate"/>
      </w:r>
      <w:r>
        <w:rPr>
          <w:noProof/>
        </w:rPr>
        <w:t>23</w:t>
      </w:r>
      <w:r>
        <w:rPr>
          <w:noProof/>
        </w:rPr>
        <w:fldChar w:fldCharType="end"/>
      </w:r>
    </w:p>
    <w:p w14:paraId="35422DB7" w14:textId="5CC3DB59" w:rsidR="004B3BD6" w:rsidRDefault="004B3BD6" w:rsidP="004B3BD6">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_Toc150254510 \h </w:instrText>
      </w:r>
      <w:r>
        <w:rPr>
          <w:noProof/>
        </w:rPr>
      </w:r>
      <w:r>
        <w:rPr>
          <w:noProof/>
        </w:rPr>
        <w:fldChar w:fldCharType="separate"/>
      </w:r>
      <w:r>
        <w:rPr>
          <w:noProof/>
        </w:rPr>
        <w:t>24</w:t>
      </w:r>
      <w:r>
        <w:rPr>
          <w:noProof/>
        </w:rPr>
        <w:fldChar w:fldCharType="end"/>
      </w:r>
    </w:p>
    <w:p w14:paraId="46E087F1" w14:textId="56312132" w:rsidR="004B3BD6" w:rsidRDefault="004B3BD6" w:rsidP="004B3BD6">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_Toc150254511 \h </w:instrText>
      </w:r>
      <w:r>
        <w:rPr>
          <w:noProof/>
        </w:rPr>
      </w:r>
      <w:r>
        <w:rPr>
          <w:noProof/>
        </w:rPr>
        <w:fldChar w:fldCharType="separate"/>
      </w:r>
      <w:r>
        <w:rPr>
          <w:noProof/>
        </w:rPr>
        <w:t>24</w:t>
      </w:r>
      <w:r>
        <w:rPr>
          <w:noProof/>
        </w:rPr>
        <w:fldChar w:fldCharType="end"/>
      </w:r>
    </w:p>
    <w:p w14:paraId="2ECC06D0" w14:textId="7D6A5470" w:rsidR="004B3BD6" w:rsidRDefault="004B3BD6" w:rsidP="004B3BD6">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_Toc150254512 \h </w:instrText>
      </w:r>
      <w:r>
        <w:rPr>
          <w:noProof/>
        </w:rPr>
      </w:r>
      <w:r>
        <w:rPr>
          <w:noProof/>
        </w:rPr>
        <w:fldChar w:fldCharType="separate"/>
      </w:r>
      <w:r>
        <w:rPr>
          <w:noProof/>
        </w:rPr>
        <w:t>24</w:t>
      </w:r>
      <w:r>
        <w:rPr>
          <w:noProof/>
        </w:rPr>
        <w:fldChar w:fldCharType="end"/>
      </w:r>
    </w:p>
    <w:p w14:paraId="642E205E" w14:textId="167F6293" w:rsidR="004B3BD6" w:rsidRDefault="004B3BD6" w:rsidP="004B3BD6">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_Toc150254513 \h </w:instrText>
      </w:r>
      <w:r>
        <w:rPr>
          <w:noProof/>
        </w:rPr>
      </w:r>
      <w:r>
        <w:rPr>
          <w:noProof/>
        </w:rPr>
        <w:fldChar w:fldCharType="separate"/>
      </w:r>
      <w:r>
        <w:rPr>
          <w:noProof/>
        </w:rPr>
        <w:t>24</w:t>
      </w:r>
      <w:r>
        <w:rPr>
          <w:noProof/>
        </w:rPr>
        <w:fldChar w:fldCharType="end"/>
      </w:r>
    </w:p>
    <w:p w14:paraId="589CA8F0" w14:textId="1C864FA7" w:rsidR="004B3BD6" w:rsidRDefault="004B3BD6" w:rsidP="004B3BD6">
      <w:pPr>
        <w:pStyle w:val="Inhopg3"/>
        <w:rPr>
          <w:rFonts w:eastAsiaTheme="minorEastAsia"/>
          <w:noProof/>
          <w:kern w:val="2"/>
          <w:lang w:eastAsia="nl-NL"/>
          <w14:ligatures w14:val="standardContextual"/>
        </w:rPr>
      </w:pPr>
      <w:r>
        <w:rPr>
          <w:noProof/>
        </w:rPr>
        <w:lastRenderedPageBreak/>
        <w:t>3.2.6</w:t>
      </w:r>
      <w:r>
        <w:rPr>
          <w:rFonts w:eastAsiaTheme="minorEastAsia"/>
          <w:noProof/>
          <w:kern w:val="2"/>
          <w:lang w:eastAsia="nl-NL"/>
          <w14:ligatures w14:val="standardContextual"/>
        </w:rPr>
        <w:tab/>
      </w:r>
      <w:r>
        <w:rPr>
          <w:noProof/>
        </w:rPr>
        <w:t>Regels voor het toekennen van OW-objecten aan regelingen.</w:t>
      </w:r>
      <w:r>
        <w:rPr>
          <w:noProof/>
        </w:rPr>
        <w:tab/>
      </w:r>
      <w:r>
        <w:rPr>
          <w:noProof/>
        </w:rPr>
        <w:fldChar w:fldCharType="begin"/>
      </w:r>
      <w:r>
        <w:rPr>
          <w:noProof/>
        </w:rPr>
        <w:instrText xml:space="preserve"> PAGEREF _Toc150254514 \h </w:instrText>
      </w:r>
      <w:r>
        <w:rPr>
          <w:noProof/>
        </w:rPr>
      </w:r>
      <w:r>
        <w:rPr>
          <w:noProof/>
        </w:rPr>
        <w:fldChar w:fldCharType="separate"/>
      </w:r>
      <w:r>
        <w:rPr>
          <w:noProof/>
        </w:rPr>
        <w:t>25</w:t>
      </w:r>
      <w:r>
        <w:rPr>
          <w:noProof/>
        </w:rPr>
        <w:fldChar w:fldCharType="end"/>
      </w:r>
    </w:p>
    <w:p w14:paraId="0D09E385" w14:textId="440AB070" w:rsidR="004B3BD6" w:rsidRDefault="004B3BD6" w:rsidP="004B3BD6">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Regels voor: alleen verwijzen eigen regelingen</w:t>
      </w:r>
      <w:r>
        <w:rPr>
          <w:noProof/>
        </w:rPr>
        <w:tab/>
      </w:r>
      <w:r>
        <w:rPr>
          <w:noProof/>
        </w:rPr>
        <w:fldChar w:fldCharType="begin"/>
      </w:r>
      <w:r>
        <w:rPr>
          <w:noProof/>
        </w:rPr>
        <w:instrText xml:space="preserve"> PAGEREF _Toc150254515 \h </w:instrText>
      </w:r>
      <w:r>
        <w:rPr>
          <w:noProof/>
        </w:rPr>
      </w:r>
      <w:r>
        <w:rPr>
          <w:noProof/>
        </w:rPr>
        <w:fldChar w:fldCharType="separate"/>
      </w:r>
      <w:r>
        <w:rPr>
          <w:noProof/>
        </w:rPr>
        <w:t>25</w:t>
      </w:r>
      <w:r>
        <w:rPr>
          <w:noProof/>
        </w:rPr>
        <w:fldChar w:fldCharType="end"/>
      </w:r>
    </w:p>
    <w:p w14:paraId="4F6A211C" w14:textId="057B7151" w:rsidR="004B3BD6" w:rsidRDefault="004B3BD6" w:rsidP="004B3BD6">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_Toc150254516 \h </w:instrText>
      </w:r>
      <w:r>
        <w:fldChar w:fldCharType="separate"/>
      </w:r>
      <w:r>
        <w:t>28</w:t>
      </w:r>
      <w:r>
        <w:fldChar w:fldCharType="end"/>
      </w:r>
    </w:p>
    <w:p w14:paraId="35850710" w14:textId="1E3CFA67" w:rsidR="004B3BD6" w:rsidRDefault="004B3BD6">
      <w:pPr>
        <w:pStyle w:val="Inhopg2"/>
        <w:tabs>
          <w:tab w:val="left" w:pos="880"/>
          <w:tab w:val="right" w:pos="8635"/>
        </w:tabs>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_Toc150254517 \h </w:instrText>
      </w:r>
      <w:r>
        <w:rPr>
          <w:noProof/>
        </w:rPr>
      </w:r>
      <w:r>
        <w:rPr>
          <w:noProof/>
        </w:rPr>
        <w:fldChar w:fldCharType="separate"/>
      </w:r>
      <w:r>
        <w:rPr>
          <w:noProof/>
        </w:rPr>
        <w:t>28</w:t>
      </w:r>
      <w:r>
        <w:rPr>
          <w:noProof/>
        </w:rPr>
        <w:fldChar w:fldCharType="end"/>
      </w:r>
    </w:p>
    <w:p w14:paraId="4B6CCD20" w14:textId="2CC6AA4B" w:rsidR="004B3BD6" w:rsidRDefault="004B3BD6">
      <w:pPr>
        <w:pStyle w:val="Inhopg2"/>
        <w:tabs>
          <w:tab w:val="left" w:pos="880"/>
          <w:tab w:val="right" w:pos="8635"/>
        </w:tabs>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_Toc150254518 \h </w:instrText>
      </w:r>
      <w:r>
        <w:rPr>
          <w:noProof/>
        </w:rPr>
      </w:r>
      <w:r>
        <w:rPr>
          <w:noProof/>
        </w:rPr>
        <w:fldChar w:fldCharType="separate"/>
      </w:r>
      <w:r>
        <w:rPr>
          <w:noProof/>
        </w:rPr>
        <w:t>28</w:t>
      </w:r>
      <w:r>
        <w:rPr>
          <w:noProof/>
        </w:rPr>
        <w:fldChar w:fldCharType="end"/>
      </w:r>
    </w:p>
    <w:p w14:paraId="28061613" w14:textId="55466722" w:rsidR="004B3BD6" w:rsidRDefault="004B3BD6">
      <w:pPr>
        <w:pStyle w:val="Inhopg2"/>
        <w:tabs>
          <w:tab w:val="left" w:pos="880"/>
          <w:tab w:val="right" w:pos="8635"/>
        </w:tabs>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_Toc150254519 \h </w:instrText>
      </w:r>
      <w:r>
        <w:rPr>
          <w:noProof/>
        </w:rPr>
      </w:r>
      <w:r>
        <w:rPr>
          <w:noProof/>
        </w:rPr>
        <w:fldChar w:fldCharType="separate"/>
      </w:r>
      <w:r>
        <w:rPr>
          <w:noProof/>
        </w:rPr>
        <w:t>29</w:t>
      </w:r>
      <w:r>
        <w:rPr>
          <w:noProof/>
        </w:rPr>
        <w:fldChar w:fldCharType="end"/>
      </w:r>
    </w:p>
    <w:p w14:paraId="0C899B64" w14:textId="6CB3BA4C" w:rsidR="004B3BD6" w:rsidRDefault="004B3BD6" w:rsidP="004B3BD6">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_Toc150254520 \h </w:instrText>
      </w:r>
      <w:r>
        <w:rPr>
          <w:noProof/>
        </w:rPr>
      </w:r>
      <w:r>
        <w:rPr>
          <w:noProof/>
        </w:rPr>
        <w:fldChar w:fldCharType="separate"/>
      </w:r>
      <w:r>
        <w:rPr>
          <w:noProof/>
        </w:rPr>
        <w:t>29</w:t>
      </w:r>
      <w:r>
        <w:rPr>
          <w:noProof/>
        </w:rPr>
        <w:fldChar w:fldCharType="end"/>
      </w:r>
    </w:p>
    <w:p w14:paraId="161AFF8E" w14:textId="10ED08C5" w:rsidR="004B3BD6" w:rsidRDefault="004B3BD6" w:rsidP="004B3BD6">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_Toc150254521 \h </w:instrText>
      </w:r>
      <w:r>
        <w:rPr>
          <w:noProof/>
        </w:rPr>
      </w:r>
      <w:r>
        <w:rPr>
          <w:noProof/>
        </w:rPr>
        <w:fldChar w:fldCharType="separate"/>
      </w:r>
      <w:r>
        <w:rPr>
          <w:noProof/>
        </w:rPr>
        <w:t>29</w:t>
      </w:r>
      <w:r>
        <w:rPr>
          <w:noProof/>
        </w:rPr>
        <w:fldChar w:fldCharType="end"/>
      </w:r>
    </w:p>
    <w:p w14:paraId="24CAB537" w14:textId="4D135338" w:rsidR="004B3BD6" w:rsidRDefault="004B3BD6" w:rsidP="004B3BD6">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_Toc150254522 \h </w:instrText>
      </w:r>
      <w:r>
        <w:rPr>
          <w:noProof/>
        </w:rPr>
      </w:r>
      <w:r>
        <w:rPr>
          <w:noProof/>
        </w:rPr>
        <w:fldChar w:fldCharType="separate"/>
      </w:r>
      <w:r>
        <w:rPr>
          <w:noProof/>
        </w:rPr>
        <w:t>32</w:t>
      </w:r>
      <w:r>
        <w:rPr>
          <w:noProof/>
        </w:rPr>
        <w:fldChar w:fldCharType="end"/>
      </w:r>
    </w:p>
    <w:p w14:paraId="0F96D587" w14:textId="5ECD423C" w:rsidR="004B3BD6" w:rsidRDefault="004B3BD6" w:rsidP="004B3BD6">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_Toc150254523 \h </w:instrText>
      </w:r>
      <w:r>
        <w:rPr>
          <w:noProof/>
        </w:rPr>
      </w:r>
      <w:r>
        <w:rPr>
          <w:noProof/>
        </w:rPr>
        <w:fldChar w:fldCharType="separate"/>
      </w:r>
      <w:r>
        <w:rPr>
          <w:noProof/>
        </w:rPr>
        <w:t>33</w:t>
      </w:r>
      <w:r>
        <w:rPr>
          <w:noProof/>
        </w:rPr>
        <w:fldChar w:fldCharType="end"/>
      </w:r>
    </w:p>
    <w:p w14:paraId="288A47A7" w14:textId="1E32E909" w:rsidR="004B3BD6" w:rsidRDefault="004B3BD6" w:rsidP="004B3BD6">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_Toc150254524 \h </w:instrText>
      </w:r>
      <w:r>
        <w:rPr>
          <w:noProof/>
        </w:rPr>
      </w:r>
      <w:r>
        <w:rPr>
          <w:noProof/>
        </w:rPr>
        <w:fldChar w:fldCharType="separate"/>
      </w:r>
      <w:r>
        <w:rPr>
          <w:noProof/>
        </w:rPr>
        <w:t>33</w:t>
      </w:r>
      <w:r>
        <w:rPr>
          <w:noProof/>
        </w:rPr>
        <w:fldChar w:fldCharType="end"/>
      </w:r>
    </w:p>
    <w:p w14:paraId="5BEBA091" w14:textId="598256A8" w:rsidR="004B3BD6" w:rsidRDefault="004B3BD6" w:rsidP="004B3BD6">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_Toc150254525 \h </w:instrText>
      </w:r>
      <w:r>
        <w:rPr>
          <w:noProof/>
        </w:rPr>
      </w:r>
      <w:r>
        <w:rPr>
          <w:noProof/>
        </w:rPr>
        <w:fldChar w:fldCharType="separate"/>
      </w:r>
      <w:r>
        <w:rPr>
          <w:noProof/>
        </w:rPr>
        <w:t>34</w:t>
      </w:r>
      <w:r>
        <w:rPr>
          <w:noProof/>
        </w:rPr>
        <w:fldChar w:fldCharType="end"/>
      </w:r>
    </w:p>
    <w:p w14:paraId="797BBEC7" w14:textId="1BF3750F" w:rsidR="004B3BD6" w:rsidRDefault="004B3BD6" w:rsidP="004B3BD6">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_Toc150254526 \h </w:instrText>
      </w:r>
      <w:r>
        <w:rPr>
          <w:noProof/>
        </w:rPr>
      </w:r>
      <w:r>
        <w:rPr>
          <w:noProof/>
        </w:rPr>
        <w:fldChar w:fldCharType="separate"/>
      </w:r>
      <w:r>
        <w:rPr>
          <w:noProof/>
        </w:rPr>
        <w:t>35</w:t>
      </w:r>
      <w:r>
        <w:rPr>
          <w:noProof/>
        </w:rPr>
        <w:fldChar w:fldCharType="end"/>
      </w:r>
    </w:p>
    <w:p w14:paraId="1B52CBE9" w14:textId="313DDFD4" w:rsidR="004B3BD6" w:rsidRDefault="004B3BD6" w:rsidP="004B3BD6">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_Toc150254527 \h </w:instrText>
      </w:r>
      <w:r>
        <w:rPr>
          <w:noProof/>
        </w:rPr>
      </w:r>
      <w:r>
        <w:rPr>
          <w:noProof/>
        </w:rPr>
        <w:fldChar w:fldCharType="separate"/>
      </w:r>
      <w:r>
        <w:rPr>
          <w:noProof/>
        </w:rPr>
        <w:t>37</w:t>
      </w:r>
      <w:r>
        <w:rPr>
          <w:noProof/>
        </w:rPr>
        <w:fldChar w:fldCharType="end"/>
      </w:r>
    </w:p>
    <w:p w14:paraId="5265679C" w14:textId="328E8411" w:rsidR="004B3BD6" w:rsidRDefault="004B3BD6" w:rsidP="004B3BD6">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_Toc150254528 \h </w:instrText>
      </w:r>
      <w:r>
        <w:rPr>
          <w:noProof/>
        </w:rPr>
      </w:r>
      <w:r>
        <w:rPr>
          <w:noProof/>
        </w:rPr>
        <w:fldChar w:fldCharType="separate"/>
      </w:r>
      <w:r>
        <w:rPr>
          <w:noProof/>
        </w:rPr>
        <w:t>37</w:t>
      </w:r>
      <w:r>
        <w:rPr>
          <w:noProof/>
        </w:rPr>
        <w:fldChar w:fldCharType="end"/>
      </w:r>
    </w:p>
    <w:p w14:paraId="1744ADD5" w14:textId="071AA139" w:rsidR="004B3BD6" w:rsidRDefault="004B3BD6">
      <w:pPr>
        <w:pStyle w:val="Inhopg2"/>
        <w:tabs>
          <w:tab w:val="left" w:pos="880"/>
          <w:tab w:val="right" w:pos="8635"/>
        </w:tabs>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_Toc150254529 \h </w:instrText>
      </w:r>
      <w:r>
        <w:rPr>
          <w:noProof/>
        </w:rPr>
      </w:r>
      <w:r>
        <w:rPr>
          <w:noProof/>
        </w:rPr>
        <w:fldChar w:fldCharType="separate"/>
      </w:r>
      <w:r>
        <w:rPr>
          <w:noProof/>
        </w:rPr>
        <w:t>38</w:t>
      </w:r>
      <w:r>
        <w:rPr>
          <w:noProof/>
        </w:rPr>
        <w:fldChar w:fldCharType="end"/>
      </w:r>
    </w:p>
    <w:p w14:paraId="40CD75E8" w14:textId="47065ABD" w:rsidR="004B3BD6" w:rsidRDefault="004B3BD6" w:rsidP="004B3BD6">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_Toc150254530 \h </w:instrText>
      </w:r>
      <w:r>
        <w:rPr>
          <w:noProof/>
        </w:rPr>
      </w:r>
      <w:r>
        <w:rPr>
          <w:noProof/>
        </w:rPr>
        <w:fldChar w:fldCharType="separate"/>
      </w:r>
      <w:r>
        <w:rPr>
          <w:noProof/>
        </w:rPr>
        <w:t>39</w:t>
      </w:r>
      <w:r>
        <w:rPr>
          <w:noProof/>
        </w:rPr>
        <w:fldChar w:fldCharType="end"/>
      </w:r>
    </w:p>
    <w:p w14:paraId="25312198" w14:textId="40704B0E" w:rsidR="004B3BD6" w:rsidRDefault="004B3BD6" w:rsidP="004B3BD6">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_Toc150254531 \h </w:instrText>
      </w:r>
      <w:r>
        <w:rPr>
          <w:noProof/>
        </w:rPr>
      </w:r>
      <w:r>
        <w:rPr>
          <w:noProof/>
        </w:rPr>
        <w:fldChar w:fldCharType="separate"/>
      </w:r>
      <w:r>
        <w:rPr>
          <w:noProof/>
        </w:rPr>
        <w:t>39</w:t>
      </w:r>
      <w:r>
        <w:rPr>
          <w:noProof/>
        </w:rPr>
        <w:fldChar w:fldCharType="end"/>
      </w:r>
    </w:p>
    <w:p w14:paraId="68E295AA" w14:textId="70FFE658" w:rsidR="004B3BD6" w:rsidRDefault="004B3BD6" w:rsidP="004B3BD6">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_Toc150254532 \h </w:instrText>
      </w:r>
      <w:r>
        <w:rPr>
          <w:noProof/>
        </w:rPr>
      </w:r>
      <w:r>
        <w:rPr>
          <w:noProof/>
        </w:rPr>
        <w:fldChar w:fldCharType="separate"/>
      </w:r>
      <w:r>
        <w:rPr>
          <w:noProof/>
        </w:rPr>
        <w:t>39</w:t>
      </w:r>
      <w:r>
        <w:rPr>
          <w:noProof/>
        </w:rPr>
        <w:fldChar w:fldCharType="end"/>
      </w:r>
    </w:p>
    <w:p w14:paraId="5794859B" w14:textId="6936FF2F" w:rsidR="004B3BD6" w:rsidRDefault="004B3BD6" w:rsidP="004B3BD6">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_Toc150254533 \h </w:instrText>
      </w:r>
      <w:r>
        <w:rPr>
          <w:noProof/>
        </w:rPr>
      </w:r>
      <w:r>
        <w:rPr>
          <w:noProof/>
        </w:rPr>
        <w:fldChar w:fldCharType="separate"/>
      </w:r>
      <w:r>
        <w:rPr>
          <w:noProof/>
        </w:rPr>
        <w:t>40</w:t>
      </w:r>
      <w:r>
        <w:rPr>
          <w:noProof/>
        </w:rPr>
        <w:fldChar w:fldCharType="end"/>
      </w:r>
    </w:p>
    <w:p w14:paraId="77D665E5" w14:textId="668C2642" w:rsidR="004B3BD6" w:rsidRDefault="004B3BD6" w:rsidP="004B3BD6">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_Toc150254534 \h </w:instrText>
      </w:r>
      <w:r>
        <w:rPr>
          <w:noProof/>
        </w:rPr>
      </w:r>
      <w:r>
        <w:rPr>
          <w:noProof/>
        </w:rPr>
        <w:fldChar w:fldCharType="separate"/>
      </w:r>
      <w:r>
        <w:rPr>
          <w:noProof/>
        </w:rPr>
        <w:t>40</w:t>
      </w:r>
      <w:r>
        <w:rPr>
          <w:noProof/>
        </w:rPr>
        <w:fldChar w:fldCharType="end"/>
      </w:r>
    </w:p>
    <w:p w14:paraId="770FF32E" w14:textId="76218618" w:rsidR="004B3BD6" w:rsidRDefault="004B3BD6" w:rsidP="004B3BD6">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_Toc150254535 \h </w:instrText>
      </w:r>
      <w:r>
        <w:rPr>
          <w:noProof/>
        </w:rPr>
      </w:r>
      <w:r>
        <w:rPr>
          <w:noProof/>
        </w:rPr>
        <w:fldChar w:fldCharType="separate"/>
      </w:r>
      <w:r>
        <w:rPr>
          <w:noProof/>
        </w:rPr>
        <w:t>40</w:t>
      </w:r>
      <w:r>
        <w:rPr>
          <w:noProof/>
        </w:rPr>
        <w:fldChar w:fldCharType="end"/>
      </w:r>
    </w:p>
    <w:p w14:paraId="39F1289E" w14:textId="44FE949E" w:rsidR="004B3BD6" w:rsidRDefault="004B3BD6">
      <w:pPr>
        <w:pStyle w:val="Inhopg2"/>
        <w:tabs>
          <w:tab w:val="left" w:pos="880"/>
          <w:tab w:val="right" w:pos="8635"/>
        </w:tabs>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_Toc150254536 \h </w:instrText>
      </w:r>
      <w:r>
        <w:rPr>
          <w:noProof/>
        </w:rPr>
      </w:r>
      <w:r>
        <w:rPr>
          <w:noProof/>
        </w:rPr>
        <w:fldChar w:fldCharType="separate"/>
      </w:r>
      <w:r>
        <w:rPr>
          <w:noProof/>
        </w:rPr>
        <w:t>40</w:t>
      </w:r>
      <w:r>
        <w:rPr>
          <w:noProof/>
        </w:rPr>
        <w:fldChar w:fldCharType="end"/>
      </w:r>
    </w:p>
    <w:p w14:paraId="73B00771" w14:textId="734A7224" w:rsidR="004B3BD6" w:rsidRDefault="004B3BD6" w:rsidP="004B3BD6">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_Toc150254537 \h </w:instrText>
      </w:r>
      <w:r>
        <w:rPr>
          <w:noProof/>
        </w:rPr>
      </w:r>
      <w:r>
        <w:rPr>
          <w:noProof/>
        </w:rPr>
        <w:fldChar w:fldCharType="separate"/>
      </w:r>
      <w:r>
        <w:rPr>
          <w:noProof/>
        </w:rPr>
        <w:t>41</w:t>
      </w:r>
      <w:r>
        <w:rPr>
          <w:noProof/>
        </w:rPr>
        <w:fldChar w:fldCharType="end"/>
      </w:r>
    </w:p>
    <w:p w14:paraId="431A7648" w14:textId="4DD33F6B" w:rsidR="004B3BD6" w:rsidRDefault="004B3BD6">
      <w:pPr>
        <w:pStyle w:val="Inhopg2"/>
        <w:tabs>
          <w:tab w:val="left" w:pos="880"/>
          <w:tab w:val="right" w:pos="8635"/>
        </w:tabs>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_Toc150254538 \h </w:instrText>
      </w:r>
      <w:r>
        <w:rPr>
          <w:noProof/>
        </w:rPr>
      </w:r>
      <w:r>
        <w:rPr>
          <w:noProof/>
        </w:rPr>
        <w:fldChar w:fldCharType="separate"/>
      </w:r>
      <w:r>
        <w:rPr>
          <w:noProof/>
        </w:rPr>
        <w:t>41</w:t>
      </w:r>
      <w:r>
        <w:rPr>
          <w:noProof/>
        </w:rPr>
        <w:fldChar w:fldCharType="end"/>
      </w:r>
    </w:p>
    <w:p w14:paraId="69388849" w14:textId="4F390186" w:rsidR="004B3BD6" w:rsidRDefault="004B3BD6" w:rsidP="004B3BD6">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_Toc150254539 \h </w:instrText>
      </w:r>
      <w:r>
        <w:rPr>
          <w:noProof/>
        </w:rPr>
      </w:r>
      <w:r>
        <w:rPr>
          <w:noProof/>
        </w:rPr>
        <w:fldChar w:fldCharType="separate"/>
      </w:r>
      <w:r>
        <w:rPr>
          <w:noProof/>
        </w:rPr>
        <w:t>41</w:t>
      </w:r>
      <w:r>
        <w:rPr>
          <w:noProof/>
        </w:rPr>
        <w:fldChar w:fldCharType="end"/>
      </w:r>
    </w:p>
    <w:p w14:paraId="38D15A72" w14:textId="06493203" w:rsidR="004B3BD6" w:rsidRDefault="004B3BD6" w:rsidP="004B3BD6">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_Toc150254540 \h </w:instrText>
      </w:r>
      <w:r>
        <w:fldChar w:fldCharType="separate"/>
      </w:r>
      <w:r>
        <w:t>42</w:t>
      </w:r>
      <w:r>
        <w:fldChar w:fldCharType="end"/>
      </w:r>
    </w:p>
    <w:p w14:paraId="52879FE7" w14:textId="29BDC22F" w:rsidR="004B3BD6" w:rsidRDefault="004B3BD6">
      <w:pPr>
        <w:pStyle w:val="Inhopg2"/>
        <w:tabs>
          <w:tab w:val="left" w:pos="880"/>
          <w:tab w:val="right" w:pos="8635"/>
        </w:tabs>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_Toc150254541 \h </w:instrText>
      </w:r>
      <w:r>
        <w:rPr>
          <w:noProof/>
        </w:rPr>
      </w:r>
      <w:r>
        <w:rPr>
          <w:noProof/>
        </w:rPr>
        <w:fldChar w:fldCharType="separate"/>
      </w:r>
      <w:r>
        <w:rPr>
          <w:noProof/>
        </w:rPr>
        <w:t>42</w:t>
      </w:r>
      <w:r>
        <w:rPr>
          <w:noProof/>
        </w:rPr>
        <w:fldChar w:fldCharType="end"/>
      </w:r>
    </w:p>
    <w:p w14:paraId="380E4E9D" w14:textId="3783C7F6" w:rsidR="004B3BD6" w:rsidRDefault="004B3BD6">
      <w:pPr>
        <w:pStyle w:val="Inhopg2"/>
        <w:tabs>
          <w:tab w:val="left" w:pos="880"/>
          <w:tab w:val="right" w:pos="8635"/>
        </w:tabs>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_Toc150254542 \h </w:instrText>
      </w:r>
      <w:r>
        <w:rPr>
          <w:noProof/>
        </w:rPr>
      </w:r>
      <w:r>
        <w:rPr>
          <w:noProof/>
        </w:rPr>
        <w:fldChar w:fldCharType="separate"/>
      </w:r>
      <w:r>
        <w:rPr>
          <w:noProof/>
        </w:rPr>
        <w:t>42</w:t>
      </w:r>
      <w:r>
        <w:rPr>
          <w:noProof/>
        </w:rPr>
        <w:fldChar w:fldCharType="end"/>
      </w:r>
    </w:p>
    <w:p w14:paraId="17EAB3E1" w14:textId="187246A3" w:rsidR="004B3BD6" w:rsidRDefault="004B3BD6" w:rsidP="004B3BD6">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_Toc150254543 \h </w:instrText>
      </w:r>
      <w:r>
        <w:fldChar w:fldCharType="separate"/>
      </w:r>
      <w:r>
        <w:t>44</w:t>
      </w:r>
      <w:r>
        <w:fldChar w:fldCharType="end"/>
      </w:r>
    </w:p>
    <w:p w14:paraId="22038639" w14:textId="5CA1CFAA" w:rsidR="004B3BD6" w:rsidRDefault="004B3BD6">
      <w:pPr>
        <w:pStyle w:val="Inhopg2"/>
        <w:tabs>
          <w:tab w:val="left" w:pos="880"/>
          <w:tab w:val="right" w:pos="8635"/>
        </w:tabs>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_Toc150254544 \h </w:instrText>
      </w:r>
      <w:r>
        <w:rPr>
          <w:noProof/>
        </w:rPr>
      </w:r>
      <w:r>
        <w:rPr>
          <w:noProof/>
        </w:rPr>
        <w:fldChar w:fldCharType="separate"/>
      </w:r>
      <w:r>
        <w:rPr>
          <w:noProof/>
        </w:rPr>
        <w:t>44</w:t>
      </w:r>
      <w:r>
        <w:rPr>
          <w:noProof/>
        </w:rPr>
        <w:fldChar w:fldCharType="end"/>
      </w:r>
    </w:p>
    <w:p w14:paraId="7C40F71E" w14:textId="5DA6BA75" w:rsidR="004B3BD6" w:rsidRDefault="004B3BD6">
      <w:pPr>
        <w:pStyle w:val="Inhopg2"/>
        <w:tabs>
          <w:tab w:val="left" w:pos="880"/>
          <w:tab w:val="right" w:pos="8635"/>
        </w:tabs>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_Toc150254545 \h </w:instrText>
      </w:r>
      <w:r>
        <w:rPr>
          <w:noProof/>
        </w:rPr>
      </w:r>
      <w:r>
        <w:rPr>
          <w:noProof/>
        </w:rPr>
        <w:fldChar w:fldCharType="separate"/>
      </w:r>
      <w:r>
        <w:rPr>
          <w:noProof/>
        </w:rPr>
        <w:t>44</w:t>
      </w:r>
      <w:r>
        <w:rPr>
          <w:noProof/>
        </w:rPr>
        <w:fldChar w:fldCharType="end"/>
      </w:r>
    </w:p>
    <w:p w14:paraId="635545DD" w14:textId="62C6F531" w:rsidR="004B3BD6" w:rsidRDefault="004B3BD6">
      <w:pPr>
        <w:pStyle w:val="Inhopg2"/>
        <w:tabs>
          <w:tab w:val="left" w:pos="880"/>
          <w:tab w:val="right" w:pos="8635"/>
        </w:tabs>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_Toc150254546 \h </w:instrText>
      </w:r>
      <w:r>
        <w:rPr>
          <w:noProof/>
        </w:rPr>
      </w:r>
      <w:r>
        <w:rPr>
          <w:noProof/>
        </w:rPr>
        <w:fldChar w:fldCharType="separate"/>
      </w:r>
      <w:r>
        <w:rPr>
          <w:noProof/>
        </w:rPr>
        <w:t>45</w:t>
      </w:r>
      <w:r>
        <w:rPr>
          <w:noProof/>
        </w:rPr>
        <w:fldChar w:fldCharType="end"/>
      </w:r>
    </w:p>
    <w:p w14:paraId="596614D0" w14:textId="72D372B2" w:rsidR="004B3BD6" w:rsidRDefault="004B3BD6">
      <w:pPr>
        <w:pStyle w:val="Inhopg2"/>
        <w:tabs>
          <w:tab w:val="left" w:pos="880"/>
          <w:tab w:val="right" w:pos="8635"/>
        </w:tabs>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_Toc150254547 \h </w:instrText>
      </w:r>
      <w:r>
        <w:rPr>
          <w:noProof/>
        </w:rPr>
      </w:r>
      <w:r>
        <w:rPr>
          <w:noProof/>
        </w:rPr>
        <w:fldChar w:fldCharType="separate"/>
      </w:r>
      <w:r>
        <w:rPr>
          <w:noProof/>
        </w:rPr>
        <w:t>45</w:t>
      </w:r>
      <w:r>
        <w:rPr>
          <w:noProof/>
        </w:rPr>
        <w:fldChar w:fldCharType="end"/>
      </w:r>
    </w:p>
    <w:p w14:paraId="3C394E1F" w14:textId="43871D3A" w:rsidR="004B3BD6" w:rsidRDefault="004B3BD6">
      <w:pPr>
        <w:pStyle w:val="Inhopg2"/>
        <w:tabs>
          <w:tab w:val="left" w:pos="880"/>
          <w:tab w:val="right" w:pos="8635"/>
        </w:tabs>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_Toc150254548 \h </w:instrText>
      </w:r>
      <w:r>
        <w:rPr>
          <w:noProof/>
        </w:rPr>
      </w:r>
      <w:r>
        <w:rPr>
          <w:noProof/>
        </w:rPr>
        <w:fldChar w:fldCharType="separate"/>
      </w:r>
      <w:r>
        <w:rPr>
          <w:noProof/>
        </w:rPr>
        <w:t>47</w:t>
      </w:r>
      <w:r>
        <w:rPr>
          <w:noProof/>
        </w:rPr>
        <w:fldChar w:fldCharType="end"/>
      </w:r>
    </w:p>
    <w:p w14:paraId="7D76DDF0" w14:textId="3694DDB8" w:rsidR="004B3BD6" w:rsidRDefault="004B3BD6">
      <w:pPr>
        <w:pStyle w:val="Inhopg2"/>
        <w:tabs>
          <w:tab w:val="left" w:pos="880"/>
          <w:tab w:val="right" w:pos="8635"/>
        </w:tabs>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_Toc150254549 \h </w:instrText>
      </w:r>
      <w:r>
        <w:rPr>
          <w:noProof/>
        </w:rPr>
      </w:r>
      <w:r>
        <w:rPr>
          <w:noProof/>
        </w:rPr>
        <w:fldChar w:fldCharType="separate"/>
      </w:r>
      <w:r>
        <w:rPr>
          <w:noProof/>
        </w:rPr>
        <w:t>48</w:t>
      </w:r>
      <w:r>
        <w:rPr>
          <w:noProof/>
        </w:rPr>
        <w:fldChar w:fldCharType="end"/>
      </w:r>
    </w:p>
    <w:p w14:paraId="542D48DB" w14:textId="00DE62C5" w:rsidR="004B3BD6" w:rsidRDefault="004B3BD6" w:rsidP="004B3BD6">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_Toc150254550 \h </w:instrText>
      </w:r>
      <w:r>
        <w:fldChar w:fldCharType="separate"/>
      </w:r>
      <w:r>
        <w:t>50</w:t>
      </w:r>
      <w:r>
        <w:fldChar w:fldCharType="end"/>
      </w:r>
    </w:p>
    <w:p w14:paraId="6850DF62" w14:textId="3365746B" w:rsidR="004B3BD6" w:rsidRDefault="004B3BD6">
      <w:pPr>
        <w:pStyle w:val="Inhopg2"/>
        <w:tabs>
          <w:tab w:val="left" w:pos="880"/>
          <w:tab w:val="right" w:pos="8635"/>
        </w:tabs>
        <w:rPr>
          <w:rFonts w:eastAsiaTheme="minorEastAsia"/>
          <w:noProof/>
          <w:kern w:val="2"/>
          <w:lang w:eastAsia="nl-NL"/>
          <w14:ligatures w14:val="standardContextual"/>
        </w:rPr>
      </w:pPr>
      <w:r>
        <w:rPr>
          <w:noProof/>
        </w:rPr>
        <w:lastRenderedPageBreak/>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_Toc150254551 \h </w:instrText>
      </w:r>
      <w:r>
        <w:rPr>
          <w:noProof/>
        </w:rPr>
      </w:r>
      <w:r>
        <w:rPr>
          <w:noProof/>
        </w:rPr>
        <w:fldChar w:fldCharType="separate"/>
      </w:r>
      <w:r>
        <w:rPr>
          <w:noProof/>
        </w:rPr>
        <w:t>50</w:t>
      </w:r>
      <w:r>
        <w:rPr>
          <w:noProof/>
        </w:rPr>
        <w:fldChar w:fldCharType="end"/>
      </w:r>
    </w:p>
    <w:p w14:paraId="0196AD0A" w14:textId="2464071F" w:rsidR="004B3BD6" w:rsidRDefault="004B3BD6" w:rsidP="004B3BD6">
      <w:pPr>
        <w:pStyle w:val="Inhopg3"/>
        <w:rPr>
          <w:rFonts w:eastAsiaTheme="minorEastAsia"/>
          <w:noProof/>
          <w:kern w:val="2"/>
          <w:lang w:eastAsia="nl-NL"/>
          <w14:ligatures w14:val="standardContextual"/>
        </w:rPr>
      </w:pPr>
      <w:r>
        <w:rPr>
          <w:noProof/>
        </w:rPr>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_Toc150254552 \h </w:instrText>
      </w:r>
      <w:r>
        <w:rPr>
          <w:noProof/>
        </w:rPr>
      </w:r>
      <w:r>
        <w:rPr>
          <w:noProof/>
        </w:rPr>
        <w:fldChar w:fldCharType="separate"/>
      </w:r>
      <w:r>
        <w:rPr>
          <w:noProof/>
        </w:rPr>
        <w:t>50</w:t>
      </w:r>
      <w:r>
        <w:rPr>
          <w:noProof/>
        </w:rPr>
        <w:fldChar w:fldCharType="end"/>
      </w:r>
    </w:p>
    <w:p w14:paraId="0C790478" w14:textId="709E1D08" w:rsidR="004B3BD6" w:rsidRDefault="004B3BD6" w:rsidP="004B3BD6">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_Toc150254553 \h </w:instrText>
      </w:r>
      <w:r>
        <w:rPr>
          <w:noProof/>
        </w:rPr>
      </w:r>
      <w:r>
        <w:rPr>
          <w:noProof/>
        </w:rPr>
        <w:fldChar w:fldCharType="separate"/>
      </w:r>
      <w:r>
        <w:rPr>
          <w:noProof/>
        </w:rPr>
        <w:t>50</w:t>
      </w:r>
      <w:r>
        <w:rPr>
          <w:noProof/>
        </w:rPr>
        <w:fldChar w:fldCharType="end"/>
      </w:r>
    </w:p>
    <w:p w14:paraId="19AD2D0A" w14:textId="0080C4A0" w:rsidR="004B3BD6" w:rsidRDefault="004B3BD6" w:rsidP="004B3BD6">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_Toc150254554 \h </w:instrText>
      </w:r>
      <w:r>
        <w:rPr>
          <w:noProof/>
        </w:rPr>
      </w:r>
      <w:r>
        <w:rPr>
          <w:noProof/>
        </w:rPr>
        <w:fldChar w:fldCharType="separate"/>
      </w:r>
      <w:r>
        <w:rPr>
          <w:noProof/>
        </w:rPr>
        <w:t>51</w:t>
      </w:r>
      <w:r>
        <w:rPr>
          <w:noProof/>
        </w:rPr>
        <w:fldChar w:fldCharType="end"/>
      </w:r>
    </w:p>
    <w:p w14:paraId="23A59584" w14:textId="125E278F" w:rsidR="004B3BD6" w:rsidRDefault="004B3BD6">
      <w:pPr>
        <w:pStyle w:val="Inhopg2"/>
        <w:tabs>
          <w:tab w:val="left" w:pos="880"/>
          <w:tab w:val="right" w:pos="8635"/>
        </w:tabs>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_Toc150254555 \h </w:instrText>
      </w:r>
      <w:r>
        <w:rPr>
          <w:noProof/>
        </w:rPr>
      </w:r>
      <w:r>
        <w:rPr>
          <w:noProof/>
        </w:rPr>
        <w:fldChar w:fldCharType="separate"/>
      </w:r>
      <w:r>
        <w:rPr>
          <w:noProof/>
        </w:rPr>
        <w:t>51</w:t>
      </w:r>
      <w:r>
        <w:rPr>
          <w:noProof/>
        </w:rPr>
        <w:fldChar w:fldCharType="end"/>
      </w:r>
    </w:p>
    <w:p w14:paraId="22659F9E" w14:textId="5B378899" w:rsidR="004B3BD6" w:rsidRDefault="004B3BD6" w:rsidP="004B3BD6">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_Toc150254556 \h </w:instrText>
      </w:r>
      <w:r>
        <w:rPr>
          <w:noProof/>
        </w:rPr>
      </w:r>
      <w:r>
        <w:rPr>
          <w:noProof/>
        </w:rPr>
        <w:fldChar w:fldCharType="separate"/>
      </w:r>
      <w:r>
        <w:rPr>
          <w:noProof/>
        </w:rPr>
        <w:t>51</w:t>
      </w:r>
      <w:r>
        <w:rPr>
          <w:noProof/>
        </w:rPr>
        <w:fldChar w:fldCharType="end"/>
      </w:r>
    </w:p>
    <w:p w14:paraId="2FA92423" w14:textId="67D3ED56" w:rsidR="004B3BD6" w:rsidRDefault="004B3BD6" w:rsidP="004B3BD6">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_Toc150254557 \h </w:instrText>
      </w:r>
      <w:r>
        <w:rPr>
          <w:noProof/>
        </w:rPr>
      </w:r>
      <w:r>
        <w:rPr>
          <w:noProof/>
        </w:rPr>
        <w:fldChar w:fldCharType="separate"/>
      </w:r>
      <w:r>
        <w:rPr>
          <w:noProof/>
        </w:rPr>
        <w:t>52</w:t>
      </w:r>
      <w:r>
        <w:rPr>
          <w:noProof/>
        </w:rPr>
        <w:fldChar w:fldCharType="end"/>
      </w:r>
    </w:p>
    <w:p w14:paraId="06DC2999" w14:textId="1E20829A" w:rsidR="004B3BD6" w:rsidRDefault="004B3BD6" w:rsidP="004B3BD6">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_Toc150254558 \h </w:instrText>
      </w:r>
      <w:r>
        <w:rPr>
          <w:noProof/>
        </w:rPr>
      </w:r>
      <w:r>
        <w:rPr>
          <w:noProof/>
        </w:rPr>
        <w:fldChar w:fldCharType="separate"/>
      </w:r>
      <w:r>
        <w:rPr>
          <w:noProof/>
        </w:rPr>
        <w:t>53</w:t>
      </w:r>
      <w:r>
        <w:rPr>
          <w:noProof/>
        </w:rPr>
        <w:fldChar w:fldCharType="end"/>
      </w:r>
    </w:p>
    <w:p w14:paraId="47348A5E" w14:textId="3DF020CE" w:rsidR="004B3BD6" w:rsidRDefault="004B3BD6">
      <w:pPr>
        <w:pStyle w:val="Inhopg2"/>
        <w:tabs>
          <w:tab w:val="left" w:pos="880"/>
          <w:tab w:val="right" w:pos="8635"/>
        </w:tabs>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_Toc150254559 \h </w:instrText>
      </w:r>
      <w:r>
        <w:rPr>
          <w:noProof/>
        </w:rPr>
      </w:r>
      <w:r>
        <w:rPr>
          <w:noProof/>
        </w:rPr>
        <w:fldChar w:fldCharType="separate"/>
      </w:r>
      <w:r>
        <w:rPr>
          <w:noProof/>
        </w:rPr>
        <w:t>53</w:t>
      </w:r>
      <w:r>
        <w:rPr>
          <w:noProof/>
        </w:rPr>
        <w:fldChar w:fldCharType="end"/>
      </w:r>
    </w:p>
    <w:p w14:paraId="45AD07AF" w14:textId="1E4E452C" w:rsidR="004B3BD6" w:rsidRDefault="004B3BD6">
      <w:pPr>
        <w:pStyle w:val="Inhopg2"/>
        <w:tabs>
          <w:tab w:val="left" w:pos="880"/>
          <w:tab w:val="right" w:pos="8635"/>
        </w:tabs>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_Toc150254560 \h </w:instrText>
      </w:r>
      <w:r>
        <w:rPr>
          <w:noProof/>
        </w:rPr>
      </w:r>
      <w:r>
        <w:rPr>
          <w:noProof/>
        </w:rPr>
        <w:fldChar w:fldCharType="separate"/>
      </w:r>
      <w:r>
        <w:rPr>
          <w:noProof/>
        </w:rPr>
        <w:t>54</w:t>
      </w:r>
      <w:r>
        <w:rPr>
          <w:noProof/>
        </w:rPr>
        <w:fldChar w:fldCharType="end"/>
      </w:r>
    </w:p>
    <w:p w14:paraId="1A0CAA54" w14:textId="026393D3" w:rsidR="004B3BD6" w:rsidRDefault="004B3BD6">
      <w:pPr>
        <w:pStyle w:val="Inhopg2"/>
        <w:tabs>
          <w:tab w:val="left" w:pos="880"/>
          <w:tab w:val="right" w:pos="8635"/>
        </w:tabs>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_Toc150254561 \h </w:instrText>
      </w:r>
      <w:r>
        <w:rPr>
          <w:noProof/>
        </w:rPr>
      </w:r>
      <w:r>
        <w:rPr>
          <w:noProof/>
        </w:rPr>
        <w:fldChar w:fldCharType="separate"/>
      </w:r>
      <w:r>
        <w:rPr>
          <w:noProof/>
        </w:rPr>
        <w:t>54</w:t>
      </w:r>
      <w:r>
        <w:rPr>
          <w:noProof/>
        </w:rPr>
        <w:fldChar w:fldCharType="end"/>
      </w:r>
    </w:p>
    <w:p w14:paraId="72EF259D" w14:textId="5028D037" w:rsidR="004B3BD6" w:rsidRDefault="004B3BD6" w:rsidP="004B3BD6">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_Toc150254562 \h </w:instrText>
      </w:r>
      <w:r>
        <w:rPr>
          <w:noProof/>
        </w:rPr>
      </w:r>
      <w:r>
        <w:rPr>
          <w:noProof/>
        </w:rPr>
        <w:fldChar w:fldCharType="separate"/>
      </w:r>
      <w:r>
        <w:rPr>
          <w:noProof/>
        </w:rPr>
        <w:t>55</w:t>
      </w:r>
      <w:r>
        <w:rPr>
          <w:noProof/>
        </w:rPr>
        <w:fldChar w:fldCharType="end"/>
      </w:r>
    </w:p>
    <w:p w14:paraId="5B82F4B7" w14:textId="33F3CF22" w:rsidR="004B3BD6" w:rsidRDefault="004B3BD6" w:rsidP="004B3BD6">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_Toc150254563 \h </w:instrText>
      </w:r>
      <w:r>
        <w:rPr>
          <w:noProof/>
        </w:rPr>
      </w:r>
      <w:r>
        <w:rPr>
          <w:noProof/>
        </w:rPr>
        <w:fldChar w:fldCharType="separate"/>
      </w:r>
      <w:r>
        <w:rPr>
          <w:noProof/>
        </w:rPr>
        <w:t>55</w:t>
      </w:r>
      <w:r>
        <w:rPr>
          <w:noProof/>
        </w:rPr>
        <w:fldChar w:fldCharType="end"/>
      </w:r>
    </w:p>
    <w:p w14:paraId="49F2F3E9" w14:textId="2D1F162A" w:rsidR="004B3BD6" w:rsidRDefault="004B3BD6" w:rsidP="004B3BD6">
      <w:pPr>
        <w:pStyle w:val="Inhopg1"/>
        <w:rPr>
          <w:rFonts w:eastAsiaTheme="minorEastAsia"/>
          <w:kern w:val="2"/>
          <w:lang w:eastAsia="nl-NL"/>
          <w14:ligatures w14:val="standardContextual"/>
        </w:rPr>
      </w:pPr>
      <w:r>
        <w:t>A Bijlage: versiehistorie</w:t>
      </w:r>
      <w:r>
        <w:tab/>
      </w:r>
      <w:r>
        <w:fldChar w:fldCharType="begin"/>
      </w:r>
      <w:r>
        <w:instrText xml:space="preserve"> PAGEREF _Toc150254564 \h </w:instrText>
      </w:r>
      <w:r>
        <w:fldChar w:fldCharType="separate"/>
      </w:r>
      <w:r>
        <w:t>57</w:t>
      </w:r>
      <w:r>
        <w:fldChar w:fldCharType="end"/>
      </w:r>
    </w:p>
    <w:p w14:paraId="3C837991" w14:textId="4164CE3C" w:rsidR="00A542F5" w:rsidRDefault="006430F9" w:rsidP="00A542F5">
      <w:r>
        <w:fldChar w:fldCharType="end"/>
      </w:r>
      <w:bookmarkStart w:id="3" w:name="Inleiding"/>
      <w:bookmarkEnd w:id="2"/>
    </w:p>
    <w:p w14:paraId="3FE27A0C" w14:textId="06D88C1A" w:rsidR="00581658" w:rsidRDefault="0062237C" w:rsidP="00A542F5">
      <w:pPr>
        <w:pStyle w:val="Kop1"/>
      </w:pPr>
      <w:bookmarkStart w:id="4" w:name="_Toc150254480"/>
      <w:r w:rsidRPr="00D7079F">
        <w:lastRenderedPageBreak/>
        <w:t>Inleiding</w:t>
      </w:r>
      <w:bookmarkEnd w:id="4"/>
    </w:p>
    <w:bookmarkEnd w:id="3"/>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5"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6" w:name="_Ref36562686"/>
      <w:bookmarkStart w:id="7" w:name="Inleiding_context"/>
      <w:bookmarkStart w:id="8" w:name="_Toc150254481"/>
      <w:r>
        <w:t>Context standaard</w:t>
      </w:r>
      <w:bookmarkEnd w:id="6"/>
      <w:bookmarkEnd w:id="8"/>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9" w:name="_Ref36562691"/>
      <w:bookmarkStart w:id="10" w:name="_Ref92176502"/>
      <w:bookmarkStart w:id="11" w:name="Inleiding_documentatie"/>
      <w:bookmarkStart w:id="12" w:name="_Toc150254482"/>
      <w:r>
        <w:t>Documentatie</w:t>
      </w:r>
      <w:bookmarkEnd w:id="9"/>
      <w:bookmarkEnd w:id="10"/>
      <w:bookmarkEnd w:id="12"/>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3" w:name="_Ref40341289"/>
      <w:bookmarkStart w:id="14"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6DAFDC4E" w:rsidR="00240489" w:rsidRDefault="0062237C" w:rsidP="00D7079F">
      <w:pPr>
        <w:pStyle w:val="Kop2"/>
      </w:pPr>
      <w:bookmarkStart w:id="15" w:name="_Ref92176514"/>
      <w:bookmarkStart w:id="16" w:name="_Toc150254486"/>
      <w:r>
        <w:t>Leeswijzer</w:t>
      </w:r>
      <w:bookmarkEnd w:id="13"/>
      <w:bookmarkEnd w:id="15"/>
      <w:bookmarkEnd w:id="16"/>
    </w:p>
    <w:bookmarkEnd w:id="14"/>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527F7FE8"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7" w:name="_Ref92176530"/>
      <w:bookmarkStart w:id="18" w:name="IMOW"/>
      <w:bookmarkStart w:id="19" w:name="_Toc150254487"/>
      <w:r>
        <w:lastRenderedPageBreak/>
        <w:t xml:space="preserve">Informatiemodel </w:t>
      </w:r>
      <w:r w:rsidR="008E2B01" w:rsidRPr="00A542F5">
        <w:t>O</w:t>
      </w:r>
      <w:r w:rsidRPr="00A542F5">
        <w:t>mgevingswet</w:t>
      </w:r>
      <w:bookmarkEnd w:id="17"/>
      <w:bookmarkEnd w:id="19"/>
    </w:p>
    <w:bookmarkEnd w:id="18"/>
    <w:p w14:paraId="454AD2BE" w14:textId="24F75345"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del w:id="20" w:author="Wilko Quak" w:date="2023-10-27T13:35:00Z">
        <w:r w:rsidR="00CE6E7B" w:rsidRPr="00022065" w:rsidDel="009C6F69">
          <w:delText>geeft een toelichting over</w:delText>
        </w:r>
      </w:del>
      <w:ins w:id="21" w:author="Wilko Quak" w:date="2023-10-27T13:35:00Z">
        <w:r w:rsidR="009C6F69">
          <w:t>beschrijft de cont</w:t>
        </w:r>
      </w:ins>
      <w:ins w:id="22" w:author="Wilko Quak" w:date="2023-10-27T13:36:00Z">
        <w:r w:rsidR="009C6F69">
          <w:t>ext van</w:t>
        </w:r>
      </w:ins>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del w:id="23" w:author="Wilko Quak" w:date="2023-10-27T13:36:00Z">
        <w:r w:rsidR="00CE6E7B" w:rsidRPr="00022065" w:rsidDel="009C6F69">
          <w:delText xml:space="preserve">gekeken </w:delText>
        </w:r>
      </w:del>
      <w:ins w:id="24" w:author="Wilko Quak" w:date="2023-10-27T13:36:00Z">
        <w:r w:rsidR="009C6F69">
          <w:t>vastgelegd</w:t>
        </w:r>
        <w:r w:rsidR="009C6F69" w:rsidRPr="00022065">
          <w:t xml:space="preserve"> </w:t>
        </w:r>
      </w:ins>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del w:id="25" w:author="Wilko Quak" w:date="2023-10-27T13:36:00Z">
        <w:r w:rsidR="00E210E4" w:rsidRPr="00022065" w:rsidDel="009C6F69">
          <w:delText>toegelicht</w:delText>
        </w:r>
      </w:del>
      <w:ins w:id="26" w:author="Wilko Quak" w:date="2023-10-27T13:36:00Z">
        <w:r w:rsidR="009C6F69">
          <w:t>beschreven</w:t>
        </w:r>
      </w:ins>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27" w:name="_Ref36562704"/>
      <w:bookmarkStart w:id="28" w:name="IMOW_context"/>
      <w:bookmarkStart w:id="29" w:name="_Toc150254488"/>
      <w:r>
        <w:t>Context IMOW</w:t>
      </w:r>
      <w:bookmarkEnd w:id="27"/>
      <w:bookmarkEnd w:id="29"/>
    </w:p>
    <w:bookmarkEnd w:id="28"/>
    <w:p w14:paraId="7E5FC587" w14:textId="624A6B5A" w:rsidR="00CC6A99" w:rsidRDefault="005C484C" w:rsidP="00022065">
      <w:r>
        <w:t xml:space="preserve">De IMOW standaard </w:t>
      </w:r>
      <w:del w:id="30" w:author="Wilko Quak" w:date="2023-10-27T13:36:00Z">
        <w:r w:rsidDel="009C6F69">
          <w:delText xml:space="preserve">beschrijft </w:delText>
        </w:r>
      </w:del>
      <w:ins w:id="31" w:author="Wilko Quak" w:date="2023-10-27T13:36:00Z">
        <w:r w:rsidR="009C6F69">
          <w:t xml:space="preserve">schrijft voor </w:t>
        </w:r>
      </w:ins>
      <w:r>
        <w:t xml:space="preserve">hoe je de tekst van een regeling (zoals beschreven in de STOP standaard) </w:t>
      </w:r>
      <w:del w:id="32" w:author="Wilko Quak" w:date="2023-10-27T13:36:00Z">
        <w:r w:rsidDel="009C6F69">
          <w:delText>kunt annoteren</w:delText>
        </w:r>
      </w:del>
      <w:ins w:id="33" w:author="Wilko Quak" w:date="2023-10-27T13:36:00Z">
        <w:r w:rsidR="009C6F69">
          <w:t>annoteert</w:t>
        </w:r>
      </w:ins>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34" w:name="_Ref36562709"/>
      <w:r w:rsidRPr="00022065">
        <w:br w:type="page"/>
      </w:r>
    </w:p>
    <w:p w14:paraId="0C4480E2" w14:textId="7282B018" w:rsidR="00794742" w:rsidRDefault="00794742" w:rsidP="00D7079F">
      <w:pPr>
        <w:pStyle w:val="Kop2"/>
      </w:pPr>
      <w:bookmarkStart w:id="35" w:name="_Ref80972473"/>
      <w:bookmarkStart w:id="36" w:name="IMOW_vrijetekst"/>
      <w:bookmarkStart w:id="37" w:name="_Toc150254489"/>
      <w:r>
        <w:lastRenderedPageBreak/>
        <w:t>Vrijetekststructuur</w:t>
      </w:r>
      <w:bookmarkEnd w:id="34"/>
      <w:bookmarkEnd w:id="35"/>
      <w:bookmarkEnd w:id="37"/>
    </w:p>
    <w:bookmarkEnd w:id="36"/>
    <w:p w14:paraId="39F0317B" w14:textId="77777777" w:rsidR="00CC5400" w:rsidRDefault="00CC5400" w:rsidP="00022065"/>
    <w:p w14:paraId="03BC5BA0" w14:textId="76BFD83B" w:rsidR="00285655" w:rsidRPr="00022065" w:rsidRDefault="00016C93" w:rsidP="00022065">
      <w:del w:id="38" w:author="Wilko Quak" w:date="2023-10-27T13:38:00Z">
        <w:r w:rsidRPr="00022065" w:rsidDel="009C6F69">
          <w:delText xml:space="preserve">De onderstaande afbeelding geeft aan </w:delText>
        </w:r>
        <w:r w:rsidR="00C5514C" w:rsidRPr="00022065" w:rsidDel="009C6F69">
          <w:delText xml:space="preserve">hoe </w:delText>
        </w:r>
      </w:del>
      <w:ins w:id="39" w:author="Wilko Quak" w:date="2023-10-27T13:38:00Z">
        <w:r w:rsidR="009C6F69">
          <w:fldChar w:fldCharType="begin"/>
        </w:r>
        <w:r w:rsidR="009C6F69">
          <w:instrText xml:space="preserve"> REF _Ref149306326 \r \h </w:instrText>
        </w:r>
      </w:ins>
      <w:r w:rsidR="009C6F69">
        <w:fldChar w:fldCharType="separate"/>
      </w:r>
      <w:ins w:id="40" w:author="Wilko Quak" w:date="2023-10-27T13:38:00Z">
        <w:r w:rsidR="009C6F69">
          <w:t>Figuur 3</w:t>
        </w:r>
        <w:r w:rsidR="009C6F69">
          <w:fldChar w:fldCharType="end"/>
        </w:r>
        <w:r w:rsidR="009C6F69">
          <w:t xml:space="preserve"> bevat </w:t>
        </w:r>
      </w:ins>
      <w:r w:rsidR="00C5514C" w:rsidRPr="00022065">
        <w:t xml:space="preserve">het UML-diagram voor </w:t>
      </w:r>
      <w:ins w:id="41" w:author="Wilko Quak" w:date="2023-10-27T13:38:00Z">
        <w:r w:rsidR="009C6F69">
          <w:t xml:space="preserve">de </w:t>
        </w:r>
      </w:ins>
      <w:r w:rsidR="00C5514C" w:rsidRPr="00022065">
        <w:t>vrijetekststructuur</w:t>
      </w:r>
      <w:del w:id="42" w:author="Wilko Quak" w:date="2023-10-27T13:38:00Z">
        <w:r w:rsidR="00C5514C" w:rsidRPr="00022065" w:rsidDel="009C6F69">
          <w:delText xml:space="preserve"> eruitziet</w:delText>
        </w:r>
      </w:del>
      <w:r w:rsidR="00C5514C" w:rsidRPr="00022065">
        <w: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43" w:name="_Ref149306326"/>
      <w:r w:rsidRPr="000143E4">
        <w:t>UML-</w:t>
      </w:r>
      <w:r w:rsidR="00F41165" w:rsidRPr="000143E4">
        <w:t>diagram vrijetekststructuur</w:t>
      </w:r>
      <w:bookmarkEnd w:id="43"/>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44" w:name="_Ref36562716"/>
      <w:bookmarkStart w:id="45" w:name="IMOW_artikel"/>
      <w:bookmarkStart w:id="46" w:name="_Toc150254490"/>
      <w:r w:rsidRPr="000143E4">
        <w:t>Artikelstructuur</w:t>
      </w:r>
      <w:bookmarkEnd w:id="44"/>
      <w:bookmarkEnd w:id="46"/>
    </w:p>
    <w:bookmarkEnd w:id="45"/>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47" w:name="_Ref122436527"/>
      <w:r w:rsidRPr="000143E4">
        <w:t xml:space="preserve">UML-diagram </w:t>
      </w:r>
      <w:r w:rsidR="00AA6762">
        <w:t>a</w:t>
      </w:r>
      <w:r w:rsidRPr="000143E4">
        <w:t>rtikelstructuur</w:t>
      </w:r>
      <w:bookmarkEnd w:id="47"/>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48" w:name="_Ref124236869"/>
      <w:bookmarkStart w:id="49" w:name="_Toc150254491"/>
      <w:r>
        <w:t>Details IMOW</w:t>
      </w:r>
      <w:bookmarkEnd w:id="48"/>
      <w:bookmarkEnd w:id="49"/>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50" w:name="_Ref124235733"/>
      <w:bookmarkStart w:id="51" w:name="_Toc150254492"/>
      <w:r>
        <w:t>OW-object</w:t>
      </w:r>
      <w:bookmarkEnd w:id="50"/>
      <w:bookmarkEnd w:id="51"/>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52" w:name="_Ref113026518"/>
      <w:bookmarkStart w:id="53" w:name="_Toc150254493"/>
      <w:r>
        <w:t>OP</w:t>
      </w:r>
      <w:r w:rsidR="005B1E85">
        <w:t>-</w:t>
      </w:r>
      <w:r>
        <w:t>object</w:t>
      </w:r>
      <w:bookmarkEnd w:id="52"/>
      <w:bookmarkEnd w:id="53"/>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54" w:name="_Ref113026420"/>
      <w:bookmarkStart w:id="55" w:name="_Toc150254494"/>
      <w:r>
        <w:t>Activiteit</w:t>
      </w:r>
      <w:bookmarkEnd w:id="55"/>
    </w:p>
    <w:p w14:paraId="442E29F4" w14:textId="0396F0F7" w:rsidR="000A5C6B" w:rsidRDefault="00AF4A82" w:rsidP="000E2A25">
      <w:pPr>
        <w:rPr>
          <w:ins w:id="56" w:author="Wilko Quak" w:date="2023-10-13T16:12:00Z"/>
        </w:rPr>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6">
                      <a:extLst>
                        <a:ext uri="{96DAC541-7B7A-43D3-8B79-37D633B846F1}">
                          <asvg:svgBlip xmlns:asvg="http://schemas.microsoft.com/office/drawing/2016/SVG/main" r:embed="rId27"/>
                        </a:ext>
                      </a:extLst>
                    </a:blip>
                    <a:stretch>
                      <a:fillRect/>
                    </a:stretch>
                  </pic:blipFill>
                  <pic:spPr>
                    <a:xfrm>
                      <a:off x="0" y="0"/>
                      <a:ext cx="3733800" cy="1695450"/>
                    </a:xfrm>
                    <a:prstGeom prst="rect">
                      <a:avLst/>
                    </a:prstGeom>
                  </pic:spPr>
                </pic:pic>
              </a:graphicData>
            </a:graphic>
          </wp:inline>
        </w:drawing>
      </w:r>
    </w:p>
    <w:p w14:paraId="3FE64042" w14:textId="77777777" w:rsidR="009C454B" w:rsidRDefault="009C454B" w:rsidP="000E2A25">
      <w:pPr>
        <w:rPr>
          <w:ins w:id="57" w:author="Wilko Quak" w:date="2023-10-13T16:12:00Z"/>
        </w:rPr>
      </w:pPr>
    </w:p>
    <w:p w14:paraId="3005A208" w14:textId="190AC310" w:rsidR="009C454B" w:rsidRDefault="009C454B" w:rsidP="000E2A25">
      <w:pPr>
        <w:rPr>
          <w:ins w:id="58" w:author="Wilko Quak" w:date="2023-10-13T16:12:00Z"/>
        </w:rPr>
      </w:pPr>
      <w:ins w:id="59" w:author="Wilko Quak" w:date="2023-10-13T16:12:00Z">
        <w:r>
          <w:t>Regels:</w:t>
        </w:r>
      </w:ins>
    </w:p>
    <w:p w14:paraId="205A6054" w14:textId="77777777" w:rsidR="009C454B" w:rsidRPr="000A5C6B" w:rsidRDefault="009C454B" w:rsidP="000E2A25"/>
    <w:p w14:paraId="68FA3E75" w14:textId="4E46E670" w:rsidR="0069374F" w:rsidRDefault="00476AC8" w:rsidP="0069374F">
      <w:pPr>
        <w:pStyle w:val="Kop3"/>
      </w:pPr>
      <w:bookmarkStart w:id="60" w:name="_Toc150254495"/>
      <w:r>
        <w:t>Locatie</w:t>
      </w:r>
      <w:bookmarkEnd w:id="54"/>
      <w:bookmarkEnd w:id="60"/>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61" w:name="_Ref113026552"/>
      <w:bookmarkStart w:id="62" w:name="_Toc150254496"/>
      <w:r>
        <w:t xml:space="preserve">Kaart en </w:t>
      </w:r>
      <w:proofErr w:type="spellStart"/>
      <w:r>
        <w:t>Kaar</w:t>
      </w:r>
      <w:r w:rsidR="002455C1">
        <w:t>t</w:t>
      </w:r>
      <w:r>
        <w:t>laag</w:t>
      </w:r>
      <w:bookmarkEnd w:id="61"/>
      <w:bookmarkEnd w:id="62"/>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0">
                      <a:extLst>
                        <a:ext uri="{96DAC541-7B7A-43D3-8B79-37D633B846F1}">
                          <asvg:svgBlip xmlns:asvg="http://schemas.microsoft.com/office/drawing/2016/SVG/main" r:embed="rId31"/>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63" w:name="_Ref113026557"/>
      <w:bookmarkStart w:id="64" w:name="_Toc150254497"/>
      <w:proofErr w:type="spellStart"/>
      <w:r>
        <w:t>SymbolisatieItem</w:t>
      </w:r>
      <w:bookmarkEnd w:id="63"/>
      <w:bookmarkEnd w:id="64"/>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2">
                      <a:extLst>
                        <a:ext uri="{96DAC541-7B7A-43D3-8B79-37D633B846F1}">
                          <asvg:svgBlip xmlns:asvg="http://schemas.microsoft.com/office/drawing/2016/SVG/main" r:embed="rId33"/>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65" w:name="_Ref124236892"/>
      <w:bookmarkStart w:id="66" w:name="_Toc150254498"/>
      <w:r>
        <w:t>Verhouding OP en OW</w:t>
      </w:r>
      <w:bookmarkEnd w:id="65"/>
      <w:bookmarkEnd w:id="66"/>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67" w:name="IMOW_OPenOW_vrijetekstOP"/>
    </w:p>
    <w:p w14:paraId="5C36F869" w14:textId="2B3954A1" w:rsidR="00CA054E" w:rsidRDefault="00CA054E" w:rsidP="00D7079F">
      <w:pPr>
        <w:pStyle w:val="Kop3"/>
      </w:pPr>
      <w:bookmarkStart w:id="68" w:name="_Toc150254499"/>
      <w:r>
        <w:t>Vrijetekststructuur in OP</w:t>
      </w:r>
      <w:bookmarkEnd w:id="68"/>
    </w:p>
    <w:bookmarkEnd w:id="67"/>
    <w:p w14:paraId="7D275DBA" w14:textId="5BA306C4" w:rsidR="00285655" w:rsidRPr="00022065" w:rsidRDefault="004C5AB8" w:rsidP="00022065">
      <w:ins w:id="69" w:author="Wilko Quak" w:date="2023-10-27T10:02:00Z">
        <w:r>
          <w:t xml:space="preserve">Vrijetekststructuur in </w:t>
        </w:r>
      </w:ins>
      <w:r w:rsidR="0062269D" w:rsidRPr="00022065">
        <w:t xml:space="preserve">OP bouwt </w:t>
      </w:r>
      <w:del w:id="70" w:author="Wilko Quak" w:date="2023-10-27T10:03:00Z">
        <w:r w:rsidR="0062269D" w:rsidRPr="00022065" w:rsidDel="004C5AB8">
          <w:delText>vrijetekststructuur op door te duiden dat het mogelijk is om</w:delText>
        </w:r>
      </w:del>
      <w:ins w:id="71" w:author="Wilko Quak" w:date="2023-10-27T10:03:00Z">
        <w:r>
          <w:t>gebruikt</w:t>
        </w:r>
      </w:ins>
      <w:r w:rsidR="0062269D" w:rsidRPr="00022065">
        <w:t xml:space="preserve"> twee elementtypen</w:t>
      </w:r>
      <w:del w:id="72"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73" w:author="Wilko Quak" w:date="2023-10-27T10:03:00Z">
        <w:r w:rsidR="00025B2F" w:rsidRPr="00022065" w:rsidDel="004C5AB8">
          <w:delText xml:space="preserve">Dit betekent dat </w:delText>
        </w:r>
      </w:del>
      <w:ins w:id="74" w:author="Wilko Quak" w:date="2023-10-27T10:03:00Z">
        <w:r>
          <w:t xml:space="preserve">De </w:t>
        </w:r>
      </w:ins>
      <w:r w:rsidR="00025B2F" w:rsidRPr="00022065">
        <w:t xml:space="preserve">Divisie </w:t>
      </w:r>
      <w:ins w:id="75" w:author="Wilko Quak" w:date="2023-10-27T10:04:00Z">
        <w:r>
          <w:t xml:space="preserve">wordt </w:t>
        </w:r>
      </w:ins>
      <w:r w:rsidR="00025B2F" w:rsidRPr="00022065">
        <w:t xml:space="preserve">gebruikt </w:t>
      </w:r>
      <w:del w:id="76"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ins w:id="77" w:author="Wilko Quak" w:date="2023-10-27T10:04:00Z">
        <w:r w:rsidR="004C5AB8">
          <w:t>wId</w:t>
        </w:r>
        <w:proofErr w:type="spellEnd"/>
        <w:r w:rsidR="004C5AB8">
          <w:t xml:space="preserve"> (</w:t>
        </w:r>
      </w:ins>
      <w:r w:rsidRPr="00022065">
        <w:t>identificatie</w:t>
      </w:r>
      <w:ins w:id="78" w:author="Wilko Quak" w:date="2023-10-27T10:04:00Z">
        <w:r w:rsidR="004C5AB8">
          <w:t>)</w:t>
        </w:r>
      </w:ins>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79" w:name="IMOW_OPenOW_artikelOP"/>
      <w:bookmarkStart w:id="80" w:name="_Toc150254500"/>
      <w:r>
        <w:t>Artikelsgewijze structuur in OP</w:t>
      </w:r>
      <w:bookmarkEnd w:id="80"/>
    </w:p>
    <w:bookmarkEnd w:id="79"/>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81" w:name="IMOW_OPenOW_GIOOP"/>
      <w:bookmarkStart w:id="82" w:name="_Toc150254501"/>
      <w:r>
        <w:t>Geometrie in OP</w:t>
      </w:r>
      <w:bookmarkEnd w:id="82"/>
    </w:p>
    <w:bookmarkEnd w:id="81"/>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83" w:name="Techn"/>
    </w:p>
    <w:p w14:paraId="3F5FA62D" w14:textId="09B433E6" w:rsidR="00A62B89" w:rsidRDefault="00A62B89" w:rsidP="00D7079F">
      <w:pPr>
        <w:pStyle w:val="Kop1"/>
      </w:pPr>
      <w:bookmarkStart w:id="84" w:name="_Ref92176541"/>
      <w:bookmarkStart w:id="85" w:name="_Toc150254502"/>
      <w:r>
        <w:lastRenderedPageBreak/>
        <w:t xml:space="preserve">Technische implementatie </w:t>
      </w:r>
      <w:r w:rsidR="00D664A4">
        <w:t>IMOW</w:t>
      </w:r>
      <w:bookmarkEnd w:id="84"/>
      <w:bookmarkEnd w:id="85"/>
    </w:p>
    <w:bookmarkEnd w:id="83"/>
    <w:p w14:paraId="08DDE8C8" w14:textId="1FF5614B" w:rsidR="00285655" w:rsidRPr="00022065" w:rsidRDefault="00803F59" w:rsidP="00022065">
      <w:r w:rsidRPr="00022065">
        <w:t xml:space="preserve">Dit hoofdstuk </w:t>
      </w:r>
      <w:r w:rsidR="00B71F4E">
        <w:t>schrijft</w:t>
      </w:r>
      <w:r w:rsidRPr="00022065">
        <w:t xml:space="preserve"> </w:t>
      </w:r>
      <w:del w:id="86" w:author="Wilko Quak" w:date="2023-11-01T23:38:00Z">
        <w:r w:rsidRPr="00022065" w:rsidDel="00000F57">
          <w:delText xml:space="preserve">hoe </w:delText>
        </w:r>
      </w:del>
      <w:ins w:id="87" w:author="Wilko Quak" w:date="2023-11-01T23:38:00Z">
        <w:r w:rsidR="00000F57">
          <w:t>de technische invulling van</w:t>
        </w:r>
        <w:r w:rsidR="00000F57" w:rsidRPr="00022065">
          <w:t xml:space="preserve"> </w:t>
        </w:r>
      </w:ins>
      <w:r w:rsidRPr="00022065">
        <w:t xml:space="preserve">het </w:t>
      </w:r>
      <w:r w:rsidR="00CA7437" w:rsidRPr="00022065">
        <w:t xml:space="preserve">IMOW </w:t>
      </w:r>
      <w:r w:rsidR="00F213AA" w:rsidRPr="00022065">
        <w:t xml:space="preserve">technisch </w:t>
      </w:r>
      <w:ins w:id="88" w:author="Wilko Quak" w:date="2023-11-01T23:38:00Z">
        <w:r w:rsidR="00000F57">
          <w:t>voor</w:t>
        </w:r>
      </w:ins>
      <w:del w:id="89" w:author="Wilko Quak" w:date="2023-11-01T23:38:00Z">
        <w:r w:rsidR="00CA7437" w:rsidRPr="00022065" w:rsidDel="00000F57">
          <w:delText>ingevuld dient te worden</w:delText>
        </w:r>
      </w:del>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90" w:name="_Ref61449143"/>
      <w:bookmarkStart w:id="91" w:name="Techn_OW"/>
    </w:p>
    <w:p w14:paraId="55D70865" w14:textId="4E6E48B3" w:rsidR="00285655" w:rsidRDefault="00E9641B" w:rsidP="00D7079F">
      <w:pPr>
        <w:pStyle w:val="Kop2"/>
      </w:pPr>
      <w:bookmarkStart w:id="92" w:name="_Ref92176199"/>
      <w:bookmarkStart w:id="93" w:name="_Ref92176652"/>
      <w:bookmarkStart w:id="94" w:name="_Ref92189831"/>
      <w:bookmarkStart w:id="95" w:name="_Toc150254503"/>
      <w:r w:rsidRPr="00047C0D">
        <w:t>OW</w:t>
      </w:r>
      <w:r>
        <w:t>-</w:t>
      </w:r>
      <w:r w:rsidRPr="00047C0D">
        <w:t>bestanden</w:t>
      </w:r>
      <w:bookmarkEnd w:id="90"/>
      <w:bookmarkEnd w:id="91"/>
      <w:bookmarkEnd w:id="92"/>
      <w:bookmarkEnd w:id="93"/>
      <w:bookmarkEnd w:id="94"/>
      <w:bookmarkEnd w:id="95"/>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96" w:name="Techn_OW_manifest"/>
      <w:bookmarkStart w:id="97" w:name="_Toc150254504"/>
      <w:r w:rsidRPr="000143E4">
        <w:rPr>
          <w:lang w:val="en-US"/>
        </w:rPr>
        <w:t>OW-manifest</w:t>
      </w:r>
      <w:bookmarkEnd w:id="97"/>
    </w:p>
    <w:bookmarkEnd w:id="96"/>
    <w:p w14:paraId="0DAF8A46" w14:textId="78FD0163" w:rsidR="00FD2093" w:rsidRPr="00022065" w:rsidRDefault="00E9641B" w:rsidP="00022065">
      <w:r w:rsidRPr="00022065">
        <w:t xml:space="preserve">De OW bestanden zijn opgesomd in het </w:t>
      </w:r>
      <w:del w:id="98" w:author="Wilko Quak" w:date="2023-11-01T23:39:00Z">
        <w:r w:rsidRPr="00022065" w:rsidDel="00000F57">
          <w:delText xml:space="preserve">ow </w:delText>
        </w:r>
      </w:del>
      <w:proofErr w:type="spellStart"/>
      <w:ins w:id="99" w:author="Wilko Quak" w:date="2023-11-01T23:39:00Z">
        <w:r w:rsidR="00000F57">
          <w:t>OW</w:t>
        </w:r>
      </w:ins>
      <w:del w:id="100" w:author="Wilko Quak" w:date="2023-11-01T23:39:00Z">
        <w:r w:rsidRPr="00022065" w:rsidDel="00000F57">
          <w:delText xml:space="preserve">specifieke </w:delText>
        </w:r>
      </w:del>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01" w:name="Techn_OW_Regeltekst"/>
    </w:p>
    <w:p w14:paraId="4BFC4412" w14:textId="06ABF841" w:rsidR="00A239E5" w:rsidRDefault="00A239E5" w:rsidP="00D7079F">
      <w:pPr>
        <w:pStyle w:val="Kop3"/>
        <w:rPr>
          <w:rFonts w:eastAsia="Times New Roman"/>
        </w:rPr>
      </w:pPr>
      <w:bookmarkStart w:id="102" w:name="_Toc150254505"/>
      <w:r>
        <w:rPr>
          <w:rFonts w:eastAsia="Times New Roman"/>
        </w:rPr>
        <w:t>Regeltekst</w:t>
      </w:r>
      <w:bookmarkEnd w:id="102"/>
    </w:p>
    <w:bookmarkEnd w:id="101"/>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w:t>
      </w:r>
      <w:r w:rsidR="0004422C" w:rsidRPr="00022065">
        <w:lastRenderedPageBreak/>
        <w:t xml:space="preserve">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145E7F4" w:rsidR="00E9641B" w:rsidRPr="00022065" w:rsidRDefault="00E9641B" w:rsidP="00022065">
      <w:r w:rsidRPr="00022065">
        <w:t>De Juridische regel</w:t>
      </w:r>
      <w:r w:rsidR="00461F1A" w:rsidRPr="00022065">
        <w:t>s</w:t>
      </w:r>
      <w:r w:rsidRPr="00022065">
        <w:t xml:space="preserve"> </w:t>
      </w:r>
      <w:r w:rsidR="00461F1A" w:rsidRPr="00022065">
        <w:t xml:space="preserve">hebben </w:t>
      </w:r>
      <w:del w:id="103" w:author="Wilko Quak" w:date="2023-11-01T23:40:00Z">
        <w:r w:rsidR="00DA26C7" w:rsidRPr="00022065" w:rsidDel="00000F57">
          <w:delText xml:space="preserve">sinds </w:delText>
        </w:r>
        <w:r w:rsidR="003F6A8A" w:rsidRPr="00022065" w:rsidDel="00000F57">
          <w:delText xml:space="preserve">versie </w:delText>
        </w:r>
        <w:r w:rsidR="00DA26C7" w:rsidRPr="00022065" w:rsidDel="00000F57">
          <w:delText xml:space="preserve">1.0 </w:delText>
        </w:r>
      </w:del>
      <w:r w:rsidR="00DA26C7" w:rsidRPr="00022065">
        <w:t xml:space="preserve">een </w:t>
      </w:r>
      <w:r w:rsidRPr="00022065">
        <w:t>identificatie</w:t>
      </w:r>
      <w:r w:rsidR="00461F1A" w:rsidRPr="00022065">
        <w:t>,</w:t>
      </w:r>
      <w:del w:id="104" w:author="Wilko Quak" w:date="2023-11-01T23:40:00Z">
        <w:r w:rsidR="00DA26C7" w:rsidRPr="00022065" w:rsidDel="00000F57">
          <w:delText xml:space="preserve"> dit is toegevoegd om te zorgen dat deze te muteren zijn</w:delText>
        </w:r>
      </w:del>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538E5DF"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Vul hierin de identificatie in van het gerelateerde object</w:t>
      </w:r>
      <w:del w:id="105" w:author="Wilko Quak" w:date="2023-11-01T23:41:00Z">
        <w:r w:rsidRPr="00022065" w:rsidDel="00000F57">
          <w:delText>type</w:delText>
        </w:r>
      </w:del>
      <w:r w:rsidRPr="00022065">
        <w:t xml:space="preserve">, oftewel de </w:t>
      </w:r>
      <w:r w:rsidR="00B4315E" w:rsidRPr="00022065">
        <w:t>waarde</w:t>
      </w:r>
      <w:r w:rsidRPr="00022065">
        <w:t xml:space="preserve"> die staat in het element identificatie </w:t>
      </w:r>
      <w:del w:id="106" w:author="Wilko Quak" w:date="2023-11-01T23:41:00Z">
        <w:r w:rsidRPr="00022065" w:rsidDel="00000F57">
          <w:delText>van het desbetreffende object.</w:delText>
        </w:r>
      </w:del>
      <w:ins w:id="107" w:author="Wilko Quak" w:date="2023-11-01T23:41:00Z">
        <w:r w:rsidR="00000F57">
          <w:t>.</w:t>
        </w:r>
      </w:ins>
    </w:p>
    <w:p w14:paraId="5B3E89C3" w14:textId="0937D8F5" w:rsidR="00113D73" w:rsidRDefault="00113D73" w:rsidP="00D7079F">
      <w:pPr>
        <w:pStyle w:val="Kop3"/>
        <w:rPr>
          <w:rFonts w:eastAsia="Times New Roman"/>
        </w:rPr>
      </w:pPr>
      <w:bookmarkStart w:id="108" w:name="Techn_OW_annotaties"/>
      <w:bookmarkStart w:id="109" w:name="_Toc150254506"/>
      <w:r w:rsidRPr="000524BE">
        <w:t>OW-specifieke annotaties</w:t>
      </w:r>
      <w:bookmarkEnd w:id="109"/>
    </w:p>
    <w:bookmarkEnd w:id="108"/>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10" w:name="_Ref49518173"/>
      <w:bookmarkStart w:id="111" w:name="_Ref49518209"/>
      <w:bookmarkStart w:id="112" w:name="_Ref52186390"/>
      <w:bookmarkStart w:id="113" w:name="Techn_OW_GML"/>
      <w:bookmarkStart w:id="114" w:name="_Toc150254507"/>
      <w:r>
        <w:t>GML-bestanden</w:t>
      </w:r>
      <w:bookmarkEnd w:id="110"/>
      <w:bookmarkEnd w:id="111"/>
      <w:bookmarkEnd w:id="112"/>
      <w:bookmarkEnd w:id="114"/>
    </w:p>
    <w:p w14:paraId="0B4F913B" w14:textId="651EA20B" w:rsidR="0011778D" w:rsidRDefault="0011778D" w:rsidP="00022065">
      <w:bookmarkStart w:id="115" w:name="_Ref36562789"/>
      <w:bookmarkEnd w:id="113"/>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4"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5"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lastRenderedPageBreak/>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6"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16" w:name="_Ref80972474"/>
      <w:bookmarkStart w:id="117" w:name="Techn_aanlever"/>
      <w:bookmarkStart w:id="118" w:name="_Toc150254508"/>
      <w:r>
        <w:t xml:space="preserve">Eisen </w:t>
      </w:r>
      <w:r w:rsidR="00F07782">
        <w:t>bij aanleveren</w:t>
      </w:r>
      <w:bookmarkEnd w:id="115"/>
      <w:bookmarkEnd w:id="116"/>
      <w:bookmarkEnd w:id="118"/>
    </w:p>
    <w:bookmarkEnd w:id="117"/>
    <w:p w14:paraId="7BE329EF" w14:textId="5D0EBB83"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119" w:name="_Ref31714815"/>
      <w:bookmarkStart w:id="120" w:name="_Ref31714824"/>
      <w:bookmarkStart w:id="121" w:name="_Ref37400187"/>
      <w:bookmarkStart w:id="122" w:name="_Ref75176935"/>
      <w:bookmarkStart w:id="123" w:name="Techn_aanlever_identificaties"/>
      <w:bookmarkStart w:id="124" w:name="_Toc150254509"/>
      <w:r>
        <w:lastRenderedPageBreak/>
        <w:t>I</w:t>
      </w:r>
      <w:r w:rsidR="001505FD" w:rsidRPr="00047C0D">
        <w:t>dentificatie</w:t>
      </w:r>
      <w:r>
        <w:t xml:space="preserve"> van </w:t>
      </w:r>
      <w:r w:rsidR="00FA707F">
        <w:t>OW-object</w:t>
      </w:r>
      <w:r>
        <w:t>en</w:t>
      </w:r>
      <w:bookmarkEnd w:id="119"/>
      <w:bookmarkEnd w:id="120"/>
      <w:bookmarkEnd w:id="121"/>
      <w:bookmarkEnd w:id="122"/>
      <w:bookmarkEnd w:id="124"/>
    </w:p>
    <w:bookmarkEnd w:id="123"/>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25" w:name="_Ref36460877"/>
      <w:bookmarkStart w:id="126" w:name="Techn_aanlever_status"/>
      <w:bookmarkStart w:id="127" w:name="_Toc150254510"/>
      <w:r>
        <w:t>Status</w:t>
      </w:r>
      <w:bookmarkEnd w:id="125"/>
      <w:bookmarkEnd w:id="127"/>
    </w:p>
    <w:bookmarkEnd w:id="126"/>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28" w:name="_Ref36460902"/>
      <w:bookmarkStart w:id="129" w:name="Techn_aanlever_procedurestatus"/>
      <w:bookmarkStart w:id="130" w:name="_Toc150254511"/>
      <w:r>
        <w:t>Procedurestatus</w:t>
      </w:r>
      <w:bookmarkStart w:id="131" w:name="_Ref147442293"/>
      <w:bookmarkEnd w:id="128"/>
      <w:bookmarkEnd w:id="129"/>
      <w:bookmarkEnd w:id="130"/>
    </w:p>
    <w:bookmarkEnd w:id="131"/>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32" w:name="_Ref92189168"/>
      <w:bookmarkStart w:id="133" w:name="Techn_aanlever_XSD"/>
      <w:bookmarkStart w:id="134" w:name="_Toc150254512"/>
      <w:r>
        <w:t>XSD-bestanden</w:t>
      </w:r>
      <w:bookmarkEnd w:id="132"/>
      <w:bookmarkEnd w:id="134"/>
    </w:p>
    <w:bookmarkEnd w:id="133"/>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hyperlink r:id="rId37"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35" w:name="_Ref124235539"/>
      <w:bookmarkStart w:id="136" w:name="Techn_aanlever_waardelijsten"/>
      <w:bookmarkStart w:id="137" w:name="_Toc150254513"/>
      <w:r>
        <w:t>Waardelijsten</w:t>
      </w:r>
      <w:bookmarkEnd w:id="135"/>
      <w:bookmarkEnd w:id="137"/>
    </w:p>
    <w:bookmarkEnd w:id="136"/>
    <w:p w14:paraId="72607DAB" w14:textId="5C2B4EE8" w:rsidR="004E6768" w:rsidRPr="00022065" w:rsidRDefault="004E6768" w:rsidP="00022065">
      <w:r w:rsidRPr="00022065">
        <w:t>In CIM</w:t>
      </w:r>
      <w:ins w:id="138" w:author="Wilko Quak" w:date="2023-10-05T17:20:00Z">
        <w:r w:rsidR="00634452">
          <w:t>-</w:t>
        </w:r>
      </w:ins>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lastRenderedPageBreak/>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39"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40" w:name="_Ref38039326"/>
      <w:bookmarkStart w:id="141" w:name="XML"/>
    </w:p>
    <w:p w14:paraId="6F5FDC8F" w14:textId="747B381E" w:rsidR="00ED2A94" w:rsidRPr="00ED2A94" w:rsidRDefault="003F1C33" w:rsidP="004B3BD6">
      <w:pPr>
        <w:pStyle w:val="Kop3"/>
        <w:rPr>
          <w:ins w:id="142" w:author="Wilko Quak" w:date="2023-10-05T17:20:00Z"/>
        </w:rPr>
      </w:pPr>
      <w:bookmarkStart w:id="143" w:name="_Toc150254514"/>
      <w:ins w:id="144" w:author="Wilko Quak" w:date="2023-10-27T11:46:00Z">
        <w:r>
          <w:t>Regels voor het toekennen van OW-objecten aan regelingen.</w:t>
        </w:r>
      </w:ins>
      <w:bookmarkEnd w:id="143"/>
    </w:p>
    <w:p w14:paraId="4A1A2969" w14:textId="23B184A2" w:rsidR="00634452" w:rsidRDefault="00930C5B">
      <w:pPr>
        <w:rPr>
          <w:ins w:id="145" w:author="Wilko Quak" w:date="2023-10-06T15:45:00Z"/>
        </w:rPr>
      </w:pPr>
      <w:ins w:id="146" w:author="Wilko Quak" w:date="2023-10-06T01:22:00Z">
        <w:r>
          <w:t xml:space="preserve">OW-objecten </w:t>
        </w:r>
      </w:ins>
      <w:ins w:id="147" w:author="Wilko Quak" w:date="2023-10-06T15:33:00Z">
        <w:r w:rsidR="004D2F7B">
          <w:t xml:space="preserve">worden gemaakt of gewijzigd in de context van een </w:t>
        </w:r>
      </w:ins>
      <w:ins w:id="148" w:author="Wilko Quak" w:date="2023-10-06T15:34:00Z">
        <w:r w:rsidR="004D2F7B">
          <w:t>OW-</w:t>
        </w:r>
      </w:ins>
      <w:ins w:id="149" w:author="Wilko Quak" w:date="2023-10-06T15:33:00Z">
        <w:r w:rsidR="004D2F7B">
          <w:t>Aanlevering</w:t>
        </w:r>
      </w:ins>
      <w:ins w:id="150" w:author="Wilko Quak" w:date="2023-10-06T15:34:00Z">
        <w:r w:rsidR="004D2F7B">
          <w:t xml:space="preserve">. </w:t>
        </w:r>
      </w:ins>
      <w:ins w:id="151" w:author="Wilko Quak" w:date="2023-10-06T15:35:00Z">
        <w:r w:rsidR="004D2F7B">
          <w:t>De</w:t>
        </w:r>
      </w:ins>
      <w:ins w:id="152" w:author="Wilko Quak" w:date="2023-10-06T15:36:00Z">
        <w:r w:rsidR="00B21376">
          <w:t xml:space="preserve">ze aanlevering bevat kenmerk </w:t>
        </w:r>
        <w:proofErr w:type="spellStart"/>
        <w:r w:rsidR="00B21376">
          <w:t>workIDRegeling</w:t>
        </w:r>
      </w:ins>
      <w:proofErr w:type="spellEnd"/>
      <w:ins w:id="153" w:author="Wilko Quak" w:date="2023-10-06T15:37:00Z">
        <w:r w:rsidR="00B21376">
          <w:t xml:space="preserve"> welke verwijst naar de Regeling waarvan de OW-objecten gewijzigd worden door deze aanlevering. </w:t>
        </w:r>
      </w:ins>
    </w:p>
    <w:p w14:paraId="45C57260" w14:textId="77777777" w:rsidR="00B21376" w:rsidRDefault="00B21376">
      <w:pPr>
        <w:rPr>
          <w:ins w:id="154" w:author="Wilko Quak" w:date="2023-10-06T15:45:00Z"/>
        </w:rPr>
      </w:pPr>
    </w:p>
    <w:p w14:paraId="731B5F0F" w14:textId="6DE2B1A9" w:rsidR="00B21376" w:rsidRPr="00B513F3" w:rsidRDefault="00B21376">
      <w:pPr>
        <w:rPr>
          <w:ins w:id="155" w:author="Wilko Quak" w:date="2023-10-05T17:19:00Z"/>
          <w:bCs/>
        </w:rPr>
        <w:pPrChange w:id="156" w:author="Wilko Quak" w:date="2023-10-05T17:20:00Z">
          <w:pPr>
            <w:pStyle w:val="Kop3"/>
          </w:pPr>
        </w:pPrChange>
      </w:pPr>
      <w:ins w:id="157" w:author="Wilko Quak" w:date="2023-10-06T15:45:00Z">
        <w:r>
          <w:rPr>
            <w:b/>
            <w:bCs/>
          </w:rPr>
          <w:t xml:space="preserve">Regel: </w:t>
        </w:r>
      </w:ins>
      <w:ins w:id="158" w:author="Wilko Quak" w:date="2023-10-06T16:00:00Z">
        <w:r w:rsidR="00F9005D" w:rsidRPr="00F9005D">
          <w:t xml:space="preserve">Het </w:t>
        </w:r>
      </w:ins>
      <w:proofErr w:type="spellStart"/>
      <w:ins w:id="159" w:author="Wilko Quak" w:date="2023-10-06T16:02:00Z">
        <w:r w:rsidR="00F9005D">
          <w:t>W</w:t>
        </w:r>
      </w:ins>
      <w:ins w:id="160" w:author="Wilko Quak" w:date="2023-10-06T16:00:00Z">
        <w:r w:rsidR="00F9005D" w:rsidRPr="00F9005D">
          <w:t>orkIDRegeling</w:t>
        </w:r>
        <w:proofErr w:type="spellEnd"/>
        <w:r w:rsidR="00F9005D" w:rsidRPr="00F9005D">
          <w:t xml:space="preserve"> van de OW-Aanlevering waarin een OW-object ontstaat bepaalt bij welke Regeling een OW-object hoort.</w:t>
        </w:r>
      </w:ins>
    </w:p>
    <w:p w14:paraId="1684D7CA" w14:textId="2D9F74A4" w:rsidR="00634452" w:rsidRDefault="00634452" w:rsidP="00634452">
      <w:pPr>
        <w:rPr>
          <w:ins w:id="161" w:author="Wilko Quak" w:date="2023-10-06T16:02:00Z"/>
        </w:rPr>
      </w:pPr>
    </w:p>
    <w:p w14:paraId="0A2EB3D5" w14:textId="4376CE68" w:rsidR="00CC4D2F" w:rsidRDefault="00F9005D" w:rsidP="00634452">
      <w:pPr>
        <w:rPr>
          <w:ins w:id="162" w:author="Wilko Quak" w:date="2023-10-06T16:41:00Z"/>
        </w:rPr>
      </w:pPr>
      <w:ins w:id="163" w:author="Wilko Quak" w:date="2023-10-06T16:02:00Z">
        <w:r w:rsidRPr="00F9005D">
          <w:rPr>
            <w:b/>
            <w:bCs/>
            <w:rPrChange w:id="164" w:author="Wilko Quak" w:date="2023-10-06T16:02:00Z">
              <w:rPr/>
            </w:rPrChange>
          </w:rPr>
          <w:t>Regel</w:t>
        </w:r>
        <w:r w:rsidRPr="00F9005D">
          <w:t xml:space="preserve">: </w:t>
        </w:r>
      </w:ins>
      <w:ins w:id="165" w:author="Wilko Quak" w:date="2023-11-05T13:25:00Z">
        <w:r w:rsidR="002A0D34" w:rsidRPr="002A0D34">
          <w:t xml:space="preserve">Een OW-object mag alleen gewijzigd worden in een OW-aanlevering die hoort bij een besluit dat de regeling wijzigt waar </w:t>
        </w:r>
      </w:ins>
      <w:ins w:id="166" w:author="Wilko Quak" w:date="2023-11-05T13:26:00Z">
        <w:r w:rsidR="002A0D34">
          <w:t>het</w:t>
        </w:r>
      </w:ins>
      <w:ins w:id="167" w:author="Wilko Quak" w:date="2023-11-05T13:25:00Z">
        <w:r w:rsidR="002A0D34" w:rsidRPr="002A0D34">
          <w:t xml:space="preserve"> OW-object bij hoort</w:t>
        </w:r>
      </w:ins>
      <w:ins w:id="168" w:author="Wilko Quak" w:date="2023-11-07T13:15:00Z">
        <w:r w:rsidR="000C5F34">
          <w:t xml:space="preserve"> </w:t>
        </w:r>
      </w:ins>
      <w:ins w:id="169" w:author="Wilko Quak" w:date="2023-11-07T13:17:00Z">
        <w:r w:rsidR="000C5F34">
          <w:t>(TPOD1200)</w:t>
        </w:r>
      </w:ins>
    </w:p>
    <w:p w14:paraId="60ED5DE4" w14:textId="6B70CDEA" w:rsidR="00ED2A94" w:rsidRPr="00ED2A94" w:rsidRDefault="005C75C2" w:rsidP="004B3BD6">
      <w:pPr>
        <w:pStyle w:val="Kop3"/>
        <w:rPr>
          <w:ins w:id="170" w:author="Wilko Quak" w:date="2023-10-06T16:51:00Z"/>
        </w:rPr>
      </w:pPr>
      <w:bookmarkStart w:id="171" w:name="_Ref149040679"/>
      <w:bookmarkStart w:id="172" w:name="_Toc150254515"/>
      <w:ins w:id="173" w:author="Wilko Quak" w:date="2023-10-06T17:00:00Z">
        <w:r>
          <w:t>Regels voor</w:t>
        </w:r>
      </w:ins>
      <w:ins w:id="174" w:author="Wilko Quak" w:date="2023-10-31T14:43:00Z">
        <w:r w:rsidR="00C23462">
          <w:t>:</w:t>
        </w:r>
      </w:ins>
      <w:ins w:id="175" w:author="Wilko Quak" w:date="2023-10-06T17:00:00Z">
        <w:r>
          <w:t xml:space="preserve"> </w:t>
        </w:r>
      </w:ins>
      <w:bookmarkEnd w:id="171"/>
      <w:ins w:id="176" w:author="Wilko Quak" w:date="2023-10-31T14:43:00Z">
        <w:r w:rsidR="00C23462" w:rsidRPr="00C23462">
          <w:t>alleen verwijzen eigen regelingen</w:t>
        </w:r>
      </w:ins>
      <w:bookmarkEnd w:id="172"/>
    </w:p>
    <w:p w14:paraId="1E288E1C" w14:textId="6C29C525" w:rsidR="00487E49" w:rsidRDefault="005C75C2" w:rsidP="00487E49">
      <w:pPr>
        <w:rPr>
          <w:ins w:id="177" w:author="Wilko Quak" w:date="2023-10-31T16:40:00Z"/>
        </w:rPr>
      </w:pPr>
      <w:ins w:id="178" w:author="Wilko Quak" w:date="2023-10-06T16:59:00Z">
        <w:r w:rsidRPr="005C75C2">
          <w:rPr>
            <w:b/>
            <w:bCs/>
            <w:rPrChange w:id="179" w:author="Wilko Quak" w:date="2023-10-06T16:59:00Z">
              <w:rPr/>
            </w:rPrChange>
          </w:rPr>
          <w:t>Regel</w:t>
        </w:r>
        <w:r w:rsidRPr="005C75C2">
          <w:t xml:space="preserve">: OW-objecten mogen alleen verwijzen naar OW-objecten die horen bij een Regeling van hetzelfde bevoegd gezag. Het OW-object Activiteit, met inbegrip van de relatie </w:t>
        </w:r>
        <w:proofErr w:type="spellStart"/>
        <w:r w:rsidRPr="005C75C2">
          <w:t>bovenliggendeActiviteit</w:t>
        </w:r>
        <w:proofErr w:type="spellEnd"/>
        <w:r w:rsidRPr="005C75C2">
          <w:t xml:space="preserve">, is hierop een uitzondering; daarvoor gelden de regels die zijn gesteld in </w:t>
        </w:r>
      </w:ins>
      <w:ins w:id="180" w:author="Wilko Quak" w:date="2023-10-06T17:01:00Z">
        <w:r>
          <w:t xml:space="preserve">paragraaf </w:t>
        </w:r>
        <w:r>
          <w:fldChar w:fldCharType="begin"/>
        </w:r>
        <w:r>
          <w:instrText xml:space="preserve"> REF _Ref147504116 \r \h </w:instrText>
        </w:r>
      </w:ins>
      <w:r>
        <w:fldChar w:fldCharType="separate"/>
      </w:r>
      <w:ins w:id="181" w:author="Wilko Quak" w:date="2023-10-06T17:01:00Z">
        <w:r>
          <w:t>3.2.7.1</w:t>
        </w:r>
        <w:r>
          <w:fldChar w:fldCharType="end"/>
        </w:r>
      </w:ins>
      <w:ins w:id="182" w:author="Wilko Quak" w:date="2023-10-06T16:59:00Z">
        <w:r w:rsidRPr="005C75C2">
          <w:t>.</w:t>
        </w:r>
      </w:ins>
    </w:p>
    <w:p w14:paraId="6949526B" w14:textId="77777777" w:rsidR="005C75C2" w:rsidRDefault="005C75C2" w:rsidP="00487E49">
      <w:pPr>
        <w:rPr>
          <w:ins w:id="183" w:author="Wilko Quak" w:date="2023-10-06T17:00:00Z"/>
        </w:rPr>
      </w:pPr>
    </w:p>
    <w:p w14:paraId="22BFEB30" w14:textId="7ACE60E0" w:rsidR="005C75C2" w:rsidRDefault="005C75C2" w:rsidP="005C75C2">
      <w:pPr>
        <w:pStyle w:val="Kop4"/>
        <w:rPr>
          <w:ins w:id="184" w:author="Wilko Quak" w:date="2023-10-24T09:42:00Z"/>
        </w:rPr>
      </w:pPr>
      <w:bookmarkStart w:id="185" w:name="_Ref147504116"/>
      <w:ins w:id="186" w:author="Wilko Quak" w:date="2023-10-06T17:01:00Z">
        <w:r>
          <w:t>R</w:t>
        </w:r>
      </w:ins>
      <w:ins w:id="187" w:author="Wilko Quak" w:date="2023-10-06T17:00:00Z">
        <w:r w:rsidRPr="005C75C2">
          <w:t>egels voor</w:t>
        </w:r>
      </w:ins>
      <w:ins w:id="188" w:author="Wilko Quak" w:date="2023-10-31T14:43:00Z">
        <w:r w:rsidR="00C23462">
          <w:t>:</w:t>
        </w:r>
      </w:ins>
      <w:ins w:id="189" w:author="Wilko Quak" w:date="2023-10-06T17:00:00Z">
        <w:r w:rsidRPr="005C75C2">
          <w:t xml:space="preserve"> het toekennen van het OW-object Activiteit aan Regelingen</w:t>
        </w:r>
      </w:ins>
      <w:bookmarkEnd w:id="185"/>
    </w:p>
    <w:p w14:paraId="08BD28A2" w14:textId="77777777" w:rsidR="006F4B53" w:rsidRDefault="006F4B53" w:rsidP="006F4B53">
      <w:pPr>
        <w:rPr>
          <w:ins w:id="190" w:author="Wilko Quak" w:date="2023-10-24T09:42:00Z"/>
        </w:rPr>
      </w:pPr>
    </w:p>
    <w:p w14:paraId="7FA6F466" w14:textId="58FBDA5D" w:rsidR="006F4B53" w:rsidRPr="006F4B53" w:rsidRDefault="00FF675B">
      <w:pPr>
        <w:rPr>
          <w:ins w:id="191" w:author="Wilko Quak" w:date="2023-10-24T09:33:00Z"/>
        </w:rPr>
        <w:pPrChange w:id="192" w:author="Wilko Quak" w:date="2023-10-24T09:42:00Z">
          <w:pPr>
            <w:pStyle w:val="Kop4"/>
          </w:pPr>
        </w:pPrChange>
      </w:pPr>
      <w:ins w:id="193" w:author="Wilko Quak" w:date="2023-10-24T10:25:00Z">
        <w:r>
          <w:t xml:space="preserve">Door de relatie </w:t>
        </w:r>
        <w:proofErr w:type="spellStart"/>
        <w:r>
          <w:t>bovenliggendeActiviteite</w:t>
        </w:r>
      </w:ins>
      <w:ins w:id="194" w:author="Wilko Quak" w:date="2023-10-31T16:42:00Z">
        <w:r w:rsidR="00212A6C">
          <w:t>n</w:t>
        </w:r>
      </w:ins>
      <w:proofErr w:type="spellEnd"/>
      <w:ins w:id="195" w:author="Wilko Quak" w:date="2023-10-24T10:25:00Z">
        <w:r>
          <w:t xml:space="preserve"> vor</w:t>
        </w:r>
      </w:ins>
      <w:ins w:id="196" w:author="Wilko Quak" w:date="2023-10-24T10:26:00Z">
        <w:r>
          <w:t xml:space="preserve">men alle Activiteiten in het stelsel samen een boomstructuur de ‘Functionele structuur’. </w:t>
        </w:r>
      </w:ins>
      <w:ins w:id="197" w:author="Wilko Quak" w:date="2023-10-24T10:27:00Z">
        <w:r>
          <w:t xml:space="preserve"> De regels in deze paragraaf leggen vast hoe deze structuur tot stand komt. </w:t>
        </w:r>
      </w:ins>
      <w:ins w:id="198" w:author="Wilko Quak" w:date="2023-10-24T10:28:00Z">
        <w:r>
          <w:t xml:space="preserve"> </w:t>
        </w:r>
      </w:ins>
      <w:ins w:id="199" w:author="Wilko Quak" w:date="2023-10-24T10:29:00Z">
        <w:r>
          <w:t xml:space="preserve">In </w:t>
        </w:r>
      </w:ins>
      <w:ins w:id="200" w:author="Wilko Quak" w:date="2023-10-24T11:48:00Z">
        <w:r w:rsidR="00ED21DC">
          <w:fldChar w:fldCharType="begin"/>
        </w:r>
        <w:r w:rsidR="00ED21DC">
          <w:instrText xml:space="preserve"> REF _Ref149040499 \r \h </w:instrText>
        </w:r>
      </w:ins>
      <w:r w:rsidR="00ED21DC">
        <w:fldChar w:fldCharType="separate"/>
      </w:r>
      <w:ins w:id="201" w:author="Wilko Quak" w:date="2023-10-24T11:48:00Z">
        <w:r w:rsidR="00ED21DC">
          <w:t>Figuur 10</w:t>
        </w:r>
        <w:r w:rsidR="00ED21DC">
          <w:fldChar w:fldCharType="end"/>
        </w:r>
        <w:r w:rsidR="00ED21DC">
          <w:t xml:space="preserve"> is de top v</w:t>
        </w:r>
      </w:ins>
      <w:ins w:id="202" w:author="Wilko Quak" w:date="2023-10-24T11:49:00Z">
        <w:r w:rsidR="00ED21DC">
          <w:t>an de resulterende boomstructuur getekend.</w:t>
        </w:r>
      </w:ins>
    </w:p>
    <w:p w14:paraId="68102E5D" w14:textId="77777777" w:rsidR="00667DDB" w:rsidRDefault="00667DDB" w:rsidP="00667DDB">
      <w:pPr>
        <w:rPr>
          <w:ins w:id="203" w:author="Wilko Quak" w:date="2023-10-24T09:33:00Z"/>
        </w:rPr>
      </w:pPr>
    </w:p>
    <w:p w14:paraId="78D9F022" w14:textId="77777777" w:rsidR="00FF675B" w:rsidRDefault="00667DDB">
      <w:pPr>
        <w:keepNext/>
        <w:rPr>
          <w:ins w:id="204" w:author="Wilko Quak" w:date="2023-10-24T10:28:00Z"/>
        </w:rPr>
        <w:pPrChange w:id="205" w:author="Wilko Quak" w:date="2023-10-24T10:28:00Z">
          <w:pPr/>
        </w:pPrChange>
      </w:pPr>
      <w:ins w:id="206" w:author="Wilko Quak" w:date="2023-10-24T09:36:00Z">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8"/>
                      <a:stretch>
                        <a:fillRect/>
                      </a:stretch>
                    </pic:blipFill>
                    <pic:spPr>
                      <a:xfrm>
                        <a:off x="0" y="0"/>
                        <a:ext cx="3872977" cy="2307305"/>
                      </a:xfrm>
                      <a:prstGeom prst="rect">
                        <a:avLst/>
                      </a:prstGeom>
                    </pic:spPr>
                  </pic:pic>
                </a:graphicData>
              </a:graphic>
            </wp:inline>
          </w:drawing>
        </w:r>
      </w:ins>
    </w:p>
    <w:p w14:paraId="09179869" w14:textId="26FD66EB" w:rsidR="00667DDB" w:rsidRPr="00667DDB" w:rsidRDefault="00FF675B">
      <w:pPr>
        <w:pStyle w:val="Figuurbijschrift"/>
        <w:rPr>
          <w:ins w:id="207" w:author="Wilko Quak" w:date="2023-10-06T17:03:00Z"/>
        </w:rPr>
        <w:pPrChange w:id="208" w:author="Wilko Quak" w:date="2023-10-24T10:29:00Z">
          <w:pPr>
            <w:pStyle w:val="Kop4"/>
          </w:pPr>
        </w:pPrChange>
      </w:pPr>
      <w:bookmarkStart w:id="209" w:name="_Ref149040499"/>
      <w:ins w:id="210" w:author="Wilko Quak" w:date="2023-10-24T10:28:00Z">
        <w:r>
          <w:t xml:space="preserve">: de top van de </w:t>
        </w:r>
      </w:ins>
      <w:ins w:id="211" w:author="Wilko Quak" w:date="2023-11-07T13:02:00Z">
        <w:r w:rsidR="004B3BD6">
          <w:t>hiërarchie</w:t>
        </w:r>
      </w:ins>
      <w:ins w:id="212" w:author="Wilko Quak" w:date="2023-10-24T10:28:00Z">
        <w:r>
          <w:t xml:space="preserve"> van de Functionele structuur</w:t>
        </w:r>
      </w:ins>
      <w:bookmarkEnd w:id="209"/>
    </w:p>
    <w:p w14:paraId="52EEDC33" w14:textId="77777777" w:rsidR="005C75C2" w:rsidRDefault="005C75C2" w:rsidP="005C75C2">
      <w:pPr>
        <w:rPr>
          <w:ins w:id="213" w:author="Wilko Quak" w:date="2023-10-06T17:03:00Z"/>
        </w:rPr>
      </w:pPr>
    </w:p>
    <w:p w14:paraId="7E5B4F2D" w14:textId="77777777" w:rsidR="005C75C2" w:rsidRDefault="005C75C2" w:rsidP="005C75C2">
      <w:pPr>
        <w:rPr>
          <w:ins w:id="214" w:author="Wilko Quak" w:date="2023-10-06T17:04:00Z"/>
        </w:rPr>
      </w:pPr>
      <w:ins w:id="215" w:author="Wilko Quak" w:date="2023-10-06T17:04:00Z">
        <w:r>
          <w:t>Voor het toekennen van de meest bovenliggende Activiteiten aan Regelingen geldt het volgende:</w:t>
        </w:r>
      </w:ins>
    </w:p>
    <w:p w14:paraId="0FF974DA" w14:textId="2F6F9ED5" w:rsidR="005C75C2" w:rsidRDefault="005C75C2">
      <w:pPr>
        <w:pStyle w:val="Lijstalinea"/>
        <w:numPr>
          <w:ilvl w:val="0"/>
          <w:numId w:val="47"/>
        </w:numPr>
        <w:rPr>
          <w:ins w:id="216" w:author="Wilko Quak" w:date="2023-10-06T17:04:00Z"/>
        </w:rPr>
        <w:pPrChange w:id="217" w:author="Wilko Quak" w:date="2023-10-06T17:06:00Z">
          <w:pPr/>
        </w:pPrChange>
      </w:pPr>
      <w:ins w:id="218" w:author="Wilko Quak" w:date="2023-10-06T17:04:00Z">
        <w:r>
          <w:t xml:space="preserve">Alle Activiteiten in de top van de Functionele structuur horen bij de </w:t>
        </w:r>
        <w:proofErr w:type="spellStart"/>
        <w:r>
          <w:t>Placeholder</w:t>
        </w:r>
        <w:proofErr w:type="spellEnd"/>
        <w:r>
          <w:t>-Regeling.</w:t>
        </w:r>
      </w:ins>
    </w:p>
    <w:p w14:paraId="70047A47" w14:textId="4B11E73B" w:rsidR="005C75C2" w:rsidRDefault="005C75C2">
      <w:pPr>
        <w:pStyle w:val="Lijstalinea"/>
        <w:numPr>
          <w:ilvl w:val="0"/>
          <w:numId w:val="47"/>
        </w:numPr>
        <w:rPr>
          <w:ins w:id="219" w:author="Wilko Quak" w:date="2023-10-06T17:04:00Z"/>
        </w:rPr>
        <w:pPrChange w:id="220" w:author="Wilko Quak" w:date="2023-10-06T17:06:00Z">
          <w:pPr/>
        </w:pPrChange>
      </w:pPr>
      <w:ins w:id="221" w:author="Wilko Quak" w:date="2023-10-06T17:04:00Z">
        <w:r>
          <w:t xml:space="preserve">In iedere Regeling, met uitzondering van AMvB en ministeriële regeling, die Activiteiten definieert moet één zogenaamde </w:t>
        </w:r>
        <w:proofErr w:type="spellStart"/>
        <w:r>
          <w:t>tophaak</w:t>
        </w:r>
        <w:proofErr w:type="spellEnd"/>
        <w:r>
          <w:t xml:space="preserve"> gemaakt worden:</w:t>
        </w:r>
      </w:ins>
    </w:p>
    <w:p w14:paraId="76D3E0A3" w14:textId="328DAD45" w:rsidR="005C75C2" w:rsidRDefault="005C75C2">
      <w:pPr>
        <w:pStyle w:val="Lijstalinea"/>
        <w:numPr>
          <w:ilvl w:val="1"/>
          <w:numId w:val="47"/>
        </w:numPr>
        <w:rPr>
          <w:ins w:id="222" w:author="Wilko Quak" w:date="2023-10-06T17:04:00Z"/>
        </w:rPr>
        <w:pPrChange w:id="223" w:author="Wilko Quak" w:date="2023-10-06T17:06:00Z">
          <w:pPr/>
        </w:pPrChange>
      </w:pPr>
      <w:ins w:id="224" w:author="Wilko Quak" w:date="2023-10-06T17:04:00Z">
        <w:r>
          <w:t>Voor de omgevingsverordening is dat de meest bovenliggende Activiteit; de naam van deze Activiteit moet zijn ‘Activiteit gereguleerd in de omgevingsverordening &lt;naam provincie&gt;’.</w:t>
        </w:r>
      </w:ins>
    </w:p>
    <w:p w14:paraId="395DCE51" w14:textId="373B947C" w:rsidR="005C75C2" w:rsidRDefault="005C75C2">
      <w:pPr>
        <w:pStyle w:val="Lijstalinea"/>
        <w:numPr>
          <w:ilvl w:val="1"/>
          <w:numId w:val="47"/>
        </w:numPr>
        <w:rPr>
          <w:ins w:id="225" w:author="Wilko Quak" w:date="2023-10-06T17:04:00Z"/>
        </w:rPr>
        <w:pPrChange w:id="226" w:author="Wilko Quak" w:date="2023-10-06T17:06:00Z">
          <w:pPr/>
        </w:pPrChange>
      </w:pPr>
      <w:ins w:id="227" w:author="Wilko Quak" w:date="2023-10-06T17:04:00Z">
        <w:r>
          <w:t xml:space="preserve">Voor de </w:t>
        </w:r>
        <w:proofErr w:type="spellStart"/>
        <w:r>
          <w:t>waterschapsverordening</w:t>
        </w:r>
        <w:proofErr w:type="spellEnd"/>
        <w:r>
          <w:t xml:space="preserve"> is dat de meest bovenliggende Activiteit; de naam van deze Activiteit moet zijn ‘Activiteit gereguleerd in de </w:t>
        </w:r>
        <w:proofErr w:type="spellStart"/>
        <w:r>
          <w:t>waterschapsverordening</w:t>
        </w:r>
        <w:proofErr w:type="spellEnd"/>
        <w:r>
          <w:t xml:space="preserve"> &lt;naam waterschap&gt;’.</w:t>
        </w:r>
      </w:ins>
    </w:p>
    <w:p w14:paraId="5EC0D210" w14:textId="6C854581" w:rsidR="005C75C2" w:rsidRDefault="005C75C2">
      <w:pPr>
        <w:pStyle w:val="Lijstalinea"/>
        <w:numPr>
          <w:ilvl w:val="1"/>
          <w:numId w:val="47"/>
        </w:numPr>
        <w:rPr>
          <w:ins w:id="228" w:author="Wilko Quak" w:date="2023-10-06T17:04:00Z"/>
        </w:rPr>
        <w:pPrChange w:id="229" w:author="Wilko Quak" w:date="2023-10-06T17:06:00Z">
          <w:pPr/>
        </w:pPrChange>
      </w:pPr>
      <w:ins w:id="230" w:author="Wilko Quak" w:date="2023-10-06T17:04:00Z">
        <w:r>
          <w:t>Voor het omgevingsplan is dat de meest bovenliggende Activiteit; de naam van deze Activiteit moet zijn ‘Activiteit gereguleerd in het omgevingsplan gemeente &lt;naam gemeente&gt;’.</w:t>
        </w:r>
      </w:ins>
    </w:p>
    <w:p w14:paraId="2647AB72" w14:textId="367EC0A6" w:rsidR="005C75C2" w:rsidRDefault="005C75C2">
      <w:pPr>
        <w:pStyle w:val="Lijstalinea"/>
        <w:numPr>
          <w:ilvl w:val="1"/>
          <w:numId w:val="47"/>
        </w:numPr>
        <w:rPr>
          <w:ins w:id="231" w:author="Wilko Quak" w:date="2023-10-06T17:04:00Z"/>
        </w:rPr>
        <w:pPrChange w:id="232" w:author="Wilko Quak" w:date="2023-10-06T17:06:00Z">
          <w:pPr/>
        </w:pPrChange>
      </w:pPr>
      <w:ins w:id="233" w:author="Wilko Quak" w:date="2023-10-06T17:04:00Z">
        <w:r>
          <w:t xml:space="preserve">Voor ieder tijdelijk </w:t>
        </w:r>
        <w:proofErr w:type="spellStart"/>
        <w:r>
          <w:t>regelingdeel</w:t>
        </w:r>
        <w:proofErr w:type="spellEnd"/>
        <w:r>
          <w:t xml:space="preserve"> is dat de meest bovenliggende Activiteit; de naam van deze Activiteit moet zijn ‘Activiteit gereguleerd in &lt;citeertitel Tijdelijk </w:t>
        </w:r>
        <w:proofErr w:type="spellStart"/>
        <w:r>
          <w:t>regelingdeel</w:t>
        </w:r>
        <w:proofErr w:type="spellEnd"/>
        <w:r>
          <w:t>&gt;’.</w:t>
        </w:r>
      </w:ins>
    </w:p>
    <w:p w14:paraId="26890304" w14:textId="4B37807D" w:rsidR="005C75C2" w:rsidRDefault="005C75C2">
      <w:pPr>
        <w:pStyle w:val="Lijstalinea"/>
        <w:numPr>
          <w:ilvl w:val="0"/>
          <w:numId w:val="50"/>
        </w:numPr>
        <w:rPr>
          <w:ins w:id="234" w:author="Wilko Quak" w:date="2023-11-07T13:27:00Z"/>
        </w:rPr>
      </w:pPr>
      <w:ins w:id="235" w:author="Wilko Quak" w:date="2023-10-06T17:04:00Z">
        <w:r>
          <w:t>Voor het toekennen van het OW-object Activiteit aan Regelingen worden de volgende nieuwe regels geïntroduceerd:</w:t>
        </w:r>
      </w:ins>
    </w:p>
    <w:p w14:paraId="750CAC48" w14:textId="77777777" w:rsidR="000F3977" w:rsidRDefault="000F3977" w:rsidP="000F3977">
      <w:pPr>
        <w:rPr>
          <w:ins w:id="236" w:author="Wilko Quak" w:date="2023-10-06T17:04:00Z"/>
        </w:rPr>
      </w:pPr>
    </w:p>
    <w:p w14:paraId="714578AE" w14:textId="3DF0DA1F" w:rsidR="005C75C2" w:rsidRDefault="005C75C2" w:rsidP="005C75C2">
      <w:pPr>
        <w:rPr>
          <w:ins w:id="237" w:author="Wilko Quak" w:date="2023-10-06T17:05:00Z"/>
        </w:rPr>
      </w:pPr>
      <w:ins w:id="238" w:author="Wilko Quak" w:date="2023-10-06T17:04:00Z">
        <w:r w:rsidRPr="005C75C2">
          <w:rPr>
            <w:b/>
            <w:bCs/>
            <w:rPrChange w:id="239" w:author="Wilko Quak" w:date="2023-10-06T17:04:00Z">
              <w:rPr/>
            </w:rPrChange>
          </w:rPr>
          <w:t>Regel</w:t>
        </w:r>
        <w:r>
          <w:t xml:space="preserve"> : Voor omgevingsverordening, </w:t>
        </w:r>
        <w:proofErr w:type="spellStart"/>
        <w:r>
          <w:t>waterschapsverordening</w:t>
        </w:r>
        <w:proofErr w:type="spellEnd"/>
        <w:r>
          <w:t xml:space="preserve">, omgevingsplan en tijdelijk </w:t>
        </w:r>
        <w:proofErr w:type="spellStart"/>
        <w:r>
          <w:t>regelingdeel</w:t>
        </w:r>
        <w:proofErr w:type="spellEnd"/>
        <w:r>
          <w:t xml:space="preserve"> geldt dat de relatie </w:t>
        </w:r>
        <w:proofErr w:type="spellStart"/>
        <w:r>
          <w:t>bovenliggendeActiviteit</w:t>
        </w:r>
        <w:proofErr w:type="spellEnd"/>
        <w:r>
          <w:t xml:space="preserve"> van een Activiteit niet zijnde de </w:t>
        </w:r>
        <w:proofErr w:type="spellStart"/>
        <w:r>
          <w:t>tophaak</w:t>
        </w:r>
        <w:proofErr w:type="spellEnd"/>
        <w:r>
          <w:t xml:space="preserve"> uitsluitend mag verwijzen naar een andere Activiteit die hoort bij dezelfde Regeling. </w:t>
        </w:r>
      </w:ins>
      <w:ins w:id="240" w:author="Wilko Quak" w:date="2023-11-07T13:27:00Z">
        <w:r w:rsidR="000F3977">
          <w:t>(OZON0213).</w:t>
        </w:r>
      </w:ins>
    </w:p>
    <w:p w14:paraId="3C8AB0A9" w14:textId="77777777" w:rsidR="005C75C2" w:rsidRDefault="005C75C2" w:rsidP="005C75C2">
      <w:pPr>
        <w:rPr>
          <w:ins w:id="241" w:author="Wilko Quak" w:date="2023-10-06T17:04:00Z"/>
        </w:rPr>
      </w:pPr>
    </w:p>
    <w:p w14:paraId="1133AF50" w14:textId="330A28F2" w:rsidR="005C75C2" w:rsidRDefault="005C75C2" w:rsidP="005C75C2">
      <w:pPr>
        <w:rPr>
          <w:ins w:id="242" w:author="Wilko Quak" w:date="2023-10-06T17:04:00Z"/>
        </w:rPr>
      </w:pPr>
      <w:ins w:id="243" w:author="Wilko Quak" w:date="2023-10-06T17:05:00Z">
        <w:r w:rsidRPr="005C75C2">
          <w:rPr>
            <w:b/>
            <w:bCs/>
            <w:rPrChange w:id="244" w:author="Wilko Quak" w:date="2023-10-06T17:05:00Z">
              <w:rPr/>
            </w:rPrChange>
          </w:rPr>
          <w:t>Regel</w:t>
        </w:r>
      </w:ins>
      <w:ins w:id="245" w:author="Wilko Quak" w:date="2023-10-06T17:04:00Z">
        <w:r>
          <w:t xml:space="preserve">: Voor de relatie </w:t>
        </w:r>
        <w:proofErr w:type="spellStart"/>
        <w:r>
          <w:t>bovenliggendeActiviteit</w:t>
        </w:r>
        <w:proofErr w:type="spellEnd"/>
        <w:r>
          <w:t xml:space="preserve"> van de tophaken geldt het volgende:</w:t>
        </w:r>
      </w:ins>
    </w:p>
    <w:p w14:paraId="06D94C89" w14:textId="1E81C8BA" w:rsidR="005C75C2" w:rsidRDefault="005C75C2">
      <w:pPr>
        <w:pStyle w:val="Lijstalinea"/>
        <w:numPr>
          <w:ilvl w:val="0"/>
          <w:numId w:val="47"/>
        </w:numPr>
        <w:rPr>
          <w:ins w:id="246" w:author="Wilko Quak" w:date="2023-10-06T17:04:00Z"/>
        </w:rPr>
        <w:pPrChange w:id="247" w:author="Wilko Quak" w:date="2023-10-06T17:05:00Z">
          <w:pPr/>
        </w:pPrChange>
      </w:pPr>
      <w:ins w:id="248"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omgevingsverordening moet verwijzen naar de ‘Activiteit gereguleerd in de omgevingsverordening’ in de </w:t>
        </w:r>
        <w:proofErr w:type="spellStart"/>
        <w:r>
          <w:t>placeholder</w:t>
        </w:r>
        <w:proofErr w:type="spellEnd"/>
        <w:r>
          <w:t>.</w:t>
        </w:r>
      </w:ins>
    </w:p>
    <w:p w14:paraId="5959C749" w14:textId="2ACACAE4" w:rsidR="005C75C2" w:rsidRDefault="005C75C2">
      <w:pPr>
        <w:pStyle w:val="Lijstalinea"/>
        <w:numPr>
          <w:ilvl w:val="0"/>
          <w:numId w:val="47"/>
        </w:numPr>
        <w:rPr>
          <w:ins w:id="249" w:author="Wilko Quak" w:date="2023-10-06T17:04:00Z"/>
        </w:rPr>
        <w:pPrChange w:id="250" w:author="Wilko Quak" w:date="2023-10-06T17:05:00Z">
          <w:pPr/>
        </w:pPrChange>
      </w:pPr>
      <w:ins w:id="251"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w:t>
        </w:r>
        <w:proofErr w:type="spellStart"/>
        <w:r>
          <w:t>waterschapsverordening</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w:t>
        </w:r>
      </w:ins>
    </w:p>
    <w:p w14:paraId="643F191A" w14:textId="72872EA3" w:rsidR="005C75C2" w:rsidRDefault="005C75C2">
      <w:pPr>
        <w:pStyle w:val="Lijstalinea"/>
        <w:numPr>
          <w:ilvl w:val="0"/>
          <w:numId w:val="47"/>
        </w:numPr>
        <w:rPr>
          <w:ins w:id="252" w:author="Wilko Quak" w:date="2023-10-06T17:04:00Z"/>
        </w:rPr>
        <w:pPrChange w:id="253" w:author="Wilko Quak" w:date="2023-10-06T17:05:00Z">
          <w:pPr/>
        </w:pPrChange>
      </w:pPr>
      <w:ins w:id="254"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het omgevingsplan moet verwijzen naar de ‘Activiteit gereguleerd in het omgevingsplan’ in de </w:t>
        </w:r>
        <w:proofErr w:type="spellStart"/>
        <w:r>
          <w:t>placeholder</w:t>
        </w:r>
        <w:proofErr w:type="spellEnd"/>
        <w:r>
          <w:t>.</w:t>
        </w:r>
      </w:ins>
    </w:p>
    <w:p w14:paraId="63B2F5A0" w14:textId="29618500" w:rsidR="005C75C2" w:rsidRDefault="005C75C2" w:rsidP="005C75C2">
      <w:pPr>
        <w:pStyle w:val="Lijstalinea"/>
        <w:numPr>
          <w:ilvl w:val="0"/>
          <w:numId w:val="47"/>
        </w:numPr>
        <w:rPr>
          <w:ins w:id="255" w:author="Wilko Quak" w:date="2023-10-06T17:06:00Z"/>
        </w:rPr>
      </w:pPr>
      <w:ins w:id="256"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ieder tijdelijk </w:t>
        </w:r>
        <w:proofErr w:type="spellStart"/>
        <w:r>
          <w:t>regelingdeel</w:t>
        </w:r>
        <w:proofErr w:type="spellEnd"/>
        <w:r>
          <w:t xml:space="preserve"> moet verwijzen naar de </w:t>
        </w:r>
        <w:proofErr w:type="spellStart"/>
        <w:r>
          <w:t>tophaak</w:t>
        </w:r>
        <w:proofErr w:type="spellEnd"/>
        <w:r>
          <w:t xml:space="preserve"> van de regeling waaraan het tijdelijk </w:t>
        </w:r>
        <w:proofErr w:type="spellStart"/>
        <w:r>
          <w:t>regelingdeel</w:t>
        </w:r>
        <w:proofErr w:type="spellEnd"/>
        <w:r>
          <w:t xml:space="preserve"> door middel van het element </w:t>
        </w:r>
        <w:proofErr w:type="spellStart"/>
        <w:r>
          <w:t>isTijdelijkdeelVan</w:t>
        </w:r>
        <w:proofErr w:type="spellEnd"/>
        <w:r>
          <w:t xml:space="preserve"> gekoppeld is.</w:t>
        </w:r>
      </w:ins>
    </w:p>
    <w:p w14:paraId="322F1463" w14:textId="77777777" w:rsidR="005C75C2" w:rsidRDefault="005C75C2">
      <w:pPr>
        <w:pStyle w:val="Lijstalinea"/>
        <w:rPr>
          <w:ins w:id="257" w:author="Wilko Quak" w:date="2023-10-06T17:04:00Z"/>
        </w:rPr>
        <w:pPrChange w:id="258" w:author="Wilko Quak" w:date="2023-10-06T17:06:00Z">
          <w:pPr/>
        </w:pPrChange>
      </w:pPr>
    </w:p>
    <w:p w14:paraId="41CF3330" w14:textId="221A50C4" w:rsidR="005C75C2" w:rsidRPr="005C75C2" w:rsidRDefault="005C75C2" w:rsidP="005C75C2">
      <w:bookmarkStart w:id="259" w:name="_Hlk150259318"/>
      <w:ins w:id="260" w:author="Wilko Quak" w:date="2023-10-06T17:05:00Z">
        <w:r w:rsidRPr="005C75C2">
          <w:rPr>
            <w:b/>
            <w:bCs/>
            <w:rPrChange w:id="261" w:author="Wilko Quak" w:date="2023-10-06T17:05:00Z">
              <w:rPr/>
            </w:rPrChange>
          </w:rPr>
          <w:t>Regel</w:t>
        </w:r>
      </w:ins>
      <w:ins w:id="262" w:author="Wilko Quak" w:date="2023-10-06T17:04:00Z">
        <w:r>
          <w:t xml:space="preserve">: Voor AMvB en ministeriële regeling geldt dat de relatie </w:t>
        </w:r>
        <w:proofErr w:type="spellStart"/>
        <w:r>
          <w:t>bovenliggendeActiviteit</w:t>
        </w:r>
        <w:proofErr w:type="spellEnd"/>
        <w:r>
          <w:t xml:space="preserve"> van een Activiteit uitsluitend mag verwijzen naar de ‘Activiteit gereguleerd bij AMvB’ of naar een andere Activiteit die hoort bij de </w:t>
        </w:r>
        <w:proofErr w:type="spellStart"/>
        <w:r>
          <w:t>placeholder</w:t>
        </w:r>
        <w:proofErr w:type="spellEnd"/>
        <w:r>
          <w:t>, bij een AMvB of bij een ministeriële regeling.</w:t>
        </w:r>
      </w:ins>
    </w:p>
    <w:p w14:paraId="6A4F7086" w14:textId="5E7EDBFE" w:rsidR="00761541" w:rsidRDefault="00761541" w:rsidP="00D7079F">
      <w:pPr>
        <w:pStyle w:val="Kop1"/>
      </w:pPr>
      <w:bookmarkStart w:id="263" w:name="_Ref90035910"/>
      <w:bookmarkStart w:id="264" w:name="_Toc150254516"/>
      <w:bookmarkEnd w:id="259"/>
      <w:r>
        <w:lastRenderedPageBreak/>
        <w:t>XML-omschrijving</w:t>
      </w:r>
      <w:bookmarkEnd w:id="140"/>
      <w:bookmarkEnd w:id="263"/>
      <w:bookmarkEnd w:id="264"/>
    </w:p>
    <w:bookmarkEnd w:id="141"/>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265" w:name="_Ref66372752"/>
      <w:bookmarkStart w:id="266" w:name="_Ref74325115"/>
      <w:bookmarkStart w:id="267" w:name="XML_manifest"/>
      <w:bookmarkStart w:id="268" w:name="_Ref36562888"/>
      <w:bookmarkStart w:id="269" w:name="_Toc150254517"/>
      <w:r>
        <w:t>Manifest</w:t>
      </w:r>
      <w:bookmarkEnd w:id="265"/>
      <w:bookmarkEnd w:id="266"/>
      <w:bookmarkEnd w:id="269"/>
    </w:p>
    <w:bookmarkEnd w:id="26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del w:id="270"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EDCAA25" w:rsidR="002B69FE" w:rsidRPr="00E46DA0" w:rsidRDefault="00D52D55" w:rsidP="004A2B1E">
            <w:pPr>
              <w:pStyle w:val="Tabel"/>
              <w:rPr>
                <w:bCs w:val="0"/>
                <w:szCs w:val="18"/>
              </w:rPr>
            </w:pPr>
            <w:r>
              <w:rPr>
                <w:bCs w:val="0"/>
                <w:szCs w:val="18"/>
              </w:rPr>
              <w:t>De IMOW-versie waarmee is aangeleverd</w:t>
            </w:r>
            <w:ins w:id="271" w:author="Wilko Quak" w:date="2023-11-07T14:24:00Z">
              <w:r w:rsidR="00F45857">
                <w:rPr>
                  <w:bCs w:val="0"/>
                  <w:szCs w:val="18"/>
                </w:rPr>
                <w:t xml:space="preserve"> in het formaat </w:t>
              </w:r>
              <w:proofErr w:type="spellStart"/>
              <w:r w:rsidR="00F45857">
                <w:rPr>
                  <w:bCs w:val="0"/>
                  <w:szCs w:val="18"/>
                </w:rPr>
                <w:t>x.y</w:t>
              </w:r>
            </w:ins>
            <w:proofErr w:type="spellEnd"/>
            <w:r w:rsidR="006E353B">
              <w:rPr>
                <w:bCs w:val="0"/>
                <w:szCs w:val="18"/>
              </w:rPr>
              <w:t>.</w:t>
            </w:r>
            <w:del w:id="272" w:author="Wilko Quak" w:date="2023-11-07T14:24:00Z">
              <w:r w:rsidR="006E353B" w:rsidDel="00F45857">
                <w:rPr>
                  <w:bCs w:val="0"/>
                  <w:szCs w:val="18"/>
                </w:rPr>
                <w:delText xml:space="preserve"> Dit </w:delText>
              </w:r>
              <w:r w:rsidR="00F7457C" w:rsidDel="00F45857">
                <w:rPr>
                  <w:bCs w:val="0"/>
                  <w:szCs w:val="18"/>
                </w:rPr>
                <w:delText>optionele</w:delText>
              </w:r>
              <w:r w:rsidR="006E353B" w:rsidDel="00F45857">
                <w:rPr>
                  <w:bCs w:val="0"/>
                  <w:szCs w:val="18"/>
                </w:rPr>
                <w:delText xml:space="preserve"> kenmerk is toegevoegd in versie 2</w:delText>
              </w:r>
            </w:del>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273" w:author="Wilko Quak" w:date="2023-10-05T23:21:00Z"/>
        </w:rPr>
      </w:pPr>
      <w:bookmarkStart w:id="274" w:name="_Ref49513250"/>
      <w:bookmarkEnd w:id="268"/>
      <w:del w:id="275"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276" w:name="_Ref80972317"/>
      <w:bookmarkStart w:id="277" w:name="XML_owBestand"/>
      <w:bookmarkStart w:id="278" w:name="_Toc150254518"/>
      <w:proofErr w:type="spellStart"/>
      <w:r>
        <w:t>owBestand</w:t>
      </w:r>
      <w:bookmarkEnd w:id="274"/>
      <w:bookmarkEnd w:id="276"/>
      <w:bookmarkEnd w:id="278"/>
      <w:proofErr w:type="spellEnd"/>
    </w:p>
    <w:bookmarkEnd w:id="277"/>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lastRenderedPageBreak/>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279" w:name="_Ref36562894"/>
      <w:bookmarkStart w:id="280" w:name="XML_art"/>
      <w:bookmarkStart w:id="281" w:name="_Toc150254519"/>
      <w:r w:rsidRPr="00CA0AE9">
        <w:t>Artikelstructuur</w:t>
      </w:r>
      <w:bookmarkEnd w:id="279"/>
      <w:bookmarkEnd w:id="281"/>
    </w:p>
    <w:bookmarkEnd w:id="280"/>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282" w:name="_Ref39823116"/>
      <w:bookmarkStart w:id="283" w:name="XML_art_regeltekst"/>
      <w:bookmarkStart w:id="284" w:name="_Toc150254520"/>
      <w:r>
        <w:t>Regeltekst</w:t>
      </w:r>
      <w:bookmarkEnd w:id="282"/>
      <w:bookmarkEnd w:id="284"/>
    </w:p>
    <w:bookmarkEnd w:id="283"/>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285" w:name="_Ref49518162"/>
      <w:bookmarkStart w:id="286" w:name="XML_art_juridischeregel"/>
      <w:bookmarkStart w:id="287" w:name="_Toc150254521"/>
      <w:r>
        <w:t>Juridische regel</w:t>
      </w:r>
      <w:bookmarkEnd w:id="285"/>
      <w:bookmarkEnd w:id="287"/>
    </w:p>
    <w:bookmarkEnd w:id="286"/>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288" w:name="_Ref39493910"/>
      <w:bookmarkStart w:id="289" w:name="XML_art_juridischeregel_rvi"/>
      <w:proofErr w:type="spellStart"/>
      <w:r>
        <w:lastRenderedPageBreak/>
        <w:t>RegelVoorIedereen</w:t>
      </w:r>
      <w:bookmarkEnd w:id="288"/>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289"/>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290" w:name="_Ref39493800"/>
      <w:bookmarkStart w:id="291" w:name="XML_art_juridischeregel_ins"/>
      <w:r w:rsidRPr="007004E0">
        <w:t>Instructieregel</w:t>
      </w:r>
      <w:bookmarkEnd w:id="290"/>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291"/>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292" w:name="_Ref39493893"/>
      <w:bookmarkStart w:id="293" w:name="XML_art_juridischeregel_omgwaarde"/>
      <w:r w:rsidRPr="00B505F2">
        <w:lastRenderedPageBreak/>
        <w:t>Omgevingswaarderegel</w:t>
      </w:r>
      <w:bookmarkEnd w:id="292"/>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293"/>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294" w:name="XML_art_activiteit"/>
      <w:bookmarkStart w:id="295" w:name="_Toc150254522"/>
      <w:r>
        <w:t>Activiteit</w:t>
      </w:r>
      <w:bookmarkEnd w:id="295"/>
    </w:p>
    <w:bookmarkEnd w:id="294"/>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296" w:name="_Ref36562635"/>
      <w:bookmarkStart w:id="297" w:name="XML_art_gebiedsaanwijzing"/>
      <w:bookmarkStart w:id="298" w:name="_Toc150254523"/>
      <w:r>
        <w:t>Gebiedsaanwijzing</w:t>
      </w:r>
      <w:bookmarkEnd w:id="296"/>
      <w:bookmarkEnd w:id="298"/>
    </w:p>
    <w:bookmarkEnd w:id="297"/>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299" w:name="_Ref63864190"/>
      <w:bookmarkStart w:id="300" w:name="XML_art_omgevingsnorm"/>
      <w:bookmarkStart w:id="301" w:name="_Toc150254524"/>
      <w:r>
        <w:t>Omgevingsnorm</w:t>
      </w:r>
      <w:bookmarkEnd w:id="299"/>
      <w:bookmarkEnd w:id="301"/>
    </w:p>
    <w:p w14:paraId="56DC5DF9" w14:textId="48F736B2" w:rsidR="000A5157" w:rsidRPr="00022065" w:rsidRDefault="00020E7A" w:rsidP="00022065">
      <w:bookmarkStart w:id="302" w:name="_Hlk73345053"/>
      <w:bookmarkEnd w:id="300"/>
      <w:r w:rsidRPr="00022065">
        <w:t xml:space="preserve">Een omgevingsnorm is het vastleggen van </w:t>
      </w:r>
      <w:r w:rsidR="009923A2" w:rsidRPr="00022065">
        <w:t>norm</w:t>
      </w:r>
      <w:r w:rsidRPr="00022065">
        <w:t>waarden als referentiepunt ten behoeve van het handelen in de fysieke leefomgeving.</w:t>
      </w:r>
      <w:bookmarkEnd w:id="302"/>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303" w:name="_Ref63864191"/>
      <w:bookmarkStart w:id="304" w:name="XML_art_omgevingswaarde"/>
      <w:bookmarkStart w:id="305" w:name="_Toc150254525"/>
      <w:r>
        <w:t>Omgevingswaarde</w:t>
      </w:r>
      <w:bookmarkEnd w:id="303"/>
      <w:bookmarkEnd w:id="305"/>
    </w:p>
    <w:bookmarkEnd w:id="304"/>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306" w:name="_Ref53742891"/>
      <w:bookmarkStart w:id="307" w:name="XML_art_locatie"/>
      <w:bookmarkStart w:id="308" w:name="_Toc150254526"/>
      <w:r>
        <w:t>Locatie</w:t>
      </w:r>
      <w:bookmarkEnd w:id="306"/>
      <w:bookmarkEnd w:id="308"/>
    </w:p>
    <w:bookmarkEnd w:id="307"/>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309" w:name="_Ref63863475"/>
      <w:bookmarkStart w:id="310" w:name="XML_art_locatie_groep"/>
      <w:r>
        <w:t>Gebied-/Lijn-/Puntengroep</w:t>
      </w:r>
      <w:bookmarkEnd w:id="309"/>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310"/>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311" w:name="_Ref49513284"/>
      <w:bookmarkStart w:id="312" w:name="XML_art_locatie_individueel"/>
      <w:r>
        <w:t>Gebied/Lijn/Punt</w:t>
      </w:r>
      <w:bookmarkEnd w:id="311"/>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12"/>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313" w:name="_Ref52185787"/>
      <w:r>
        <w:t>Ambtsgebied</w:t>
      </w:r>
      <w:bookmarkEnd w:id="313"/>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314" w:name="_Ref90035925"/>
      <w:bookmarkStart w:id="315" w:name="XML_art_pons"/>
      <w:bookmarkStart w:id="316" w:name="_Toc150254527"/>
      <w:r>
        <w:t>Pons</w:t>
      </w:r>
      <w:bookmarkEnd w:id="314"/>
      <w:bookmarkEnd w:id="316"/>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15"/>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317" w:name="_Ref38046694"/>
      <w:bookmarkStart w:id="318" w:name="XML_art_kaart"/>
      <w:bookmarkStart w:id="319" w:name="_Ref36562909"/>
      <w:bookmarkStart w:id="320" w:name="_Toc150254528"/>
      <w:r>
        <w:t>Kaart</w:t>
      </w:r>
      <w:bookmarkEnd w:id="317"/>
      <w:bookmarkEnd w:id="320"/>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18"/>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321"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322" w:name="_Ref39851445"/>
      <w:bookmarkStart w:id="323" w:name="XML_vrij"/>
      <w:bookmarkStart w:id="324" w:name="_Toc150254529"/>
      <w:r>
        <w:t>Vrijetekststructuur</w:t>
      </w:r>
      <w:bookmarkEnd w:id="319"/>
      <w:bookmarkEnd w:id="321"/>
      <w:bookmarkEnd w:id="322"/>
      <w:bookmarkEnd w:id="324"/>
    </w:p>
    <w:bookmarkEnd w:id="323"/>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325" w:name="_Ref66372774"/>
      <w:bookmarkStart w:id="326" w:name="XML_vrij_divisie"/>
      <w:bookmarkStart w:id="327" w:name="_Toc150254530"/>
      <w:r>
        <w:lastRenderedPageBreak/>
        <w:t>Divisie</w:t>
      </w:r>
      <w:bookmarkEnd w:id="325"/>
      <w:bookmarkEnd w:id="327"/>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26"/>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328" w:name="XML_vrij_divisietekst"/>
      <w:bookmarkStart w:id="329" w:name="_Ref39851506"/>
      <w:bookmarkStart w:id="330" w:name="_Toc150254531"/>
      <w:r>
        <w:t>Divisietekst</w:t>
      </w:r>
      <w:bookmarkEnd w:id="330"/>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28"/>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331" w:name="_Ref90035881"/>
      <w:bookmarkStart w:id="332" w:name="XML_vrij_tekstdeel"/>
      <w:bookmarkStart w:id="333" w:name="_Toc150254532"/>
      <w:r>
        <w:t>Tekstdeel</w:t>
      </w:r>
      <w:bookmarkEnd w:id="329"/>
      <w:bookmarkEnd w:id="331"/>
      <w:bookmarkEnd w:id="333"/>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32"/>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334" w:name="_Ref39851454"/>
      <w:bookmarkStart w:id="335" w:name="XML_vrij_hoofdlijn"/>
      <w:bookmarkStart w:id="336" w:name="_Toc150254533"/>
      <w:r>
        <w:t>Hoofdlijn</w:t>
      </w:r>
      <w:bookmarkEnd w:id="334"/>
      <w:bookmarkEnd w:id="336"/>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35"/>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337" w:name="_Ref36562621"/>
      <w:bookmarkStart w:id="338" w:name="XML_vrij_gebiedsaanwijzing"/>
      <w:bookmarkStart w:id="339" w:name="_Toc150254534"/>
      <w:r>
        <w:t>Gebiedsaanwijzing</w:t>
      </w:r>
      <w:bookmarkEnd w:id="337"/>
      <w:bookmarkEnd w:id="339"/>
    </w:p>
    <w:bookmarkEnd w:id="338"/>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340" w:name="XML_vrij_kaart"/>
      <w:bookmarkStart w:id="341" w:name="_Toc150254535"/>
      <w:r>
        <w:t>Kaart</w:t>
      </w:r>
      <w:bookmarkEnd w:id="341"/>
    </w:p>
    <w:bookmarkEnd w:id="340"/>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342" w:name="_Ref38049113"/>
      <w:bookmarkStart w:id="343" w:name="XML_regelingsgebied"/>
      <w:bookmarkStart w:id="344" w:name="_Toc150254536"/>
      <w:r>
        <w:t>Regelingsgebied</w:t>
      </w:r>
      <w:bookmarkEnd w:id="342"/>
      <w:bookmarkEnd w:id="344"/>
    </w:p>
    <w:bookmarkEnd w:id="343"/>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345" w:name="_Ref39493767"/>
      <w:bookmarkStart w:id="346" w:name="_Toc150254537"/>
      <w:r>
        <w:lastRenderedPageBreak/>
        <w:t>Regelingsgebied</w:t>
      </w:r>
      <w:bookmarkEnd w:id="345"/>
      <w:bookmarkEnd w:id="346"/>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347" w:name="_Ref52185896"/>
      <w:bookmarkStart w:id="348" w:name="XML_symbolisatieItem"/>
      <w:bookmarkStart w:id="349" w:name="_Toc150254538"/>
      <w:r>
        <w:t>Symbolisatie</w:t>
      </w:r>
      <w:bookmarkEnd w:id="347"/>
      <w:bookmarkEnd w:id="349"/>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350" w:name="_Ref90035892"/>
      <w:bookmarkStart w:id="351" w:name="_Toc150254539"/>
      <w:bookmarkEnd w:id="348"/>
      <w:proofErr w:type="spellStart"/>
      <w:r>
        <w:t>Symboli</w:t>
      </w:r>
      <w:r w:rsidR="004A7580">
        <w:t>satieItem</w:t>
      </w:r>
      <w:bookmarkEnd w:id="350"/>
      <w:bookmarkEnd w:id="351"/>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352" w:name="_Ref92176561"/>
      <w:bookmarkStart w:id="353" w:name="Verschillen"/>
      <w:bookmarkStart w:id="354" w:name="_Toc150254540"/>
      <w:r w:rsidRPr="00761541">
        <w:lastRenderedPageBreak/>
        <w:t>Verschillen tussen IMOW en CIMOW</w:t>
      </w:r>
      <w:bookmarkEnd w:id="352"/>
      <w:bookmarkEnd w:id="354"/>
    </w:p>
    <w:bookmarkEnd w:id="353"/>
    <w:p w14:paraId="034F1BE1" w14:textId="465DE135"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355" w:name="_Ref42871433"/>
      <w:bookmarkStart w:id="356" w:name="Verschillen_CIMOW"/>
    </w:p>
    <w:p w14:paraId="19F408D9" w14:textId="0CED3067" w:rsidR="00CD5BC2" w:rsidRPr="000143E4" w:rsidRDefault="00CD5BC2" w:rsidP="00D7079F">
      <w:pPr>
        <w:pStyle w:val="Kop2"/>
      </w:pPr>
      <w:bookmarkStart w:id="357" w:name="_Ref92176279"/>
      <w:bookmarkStart w:id="358" w:name="_Ref92188393"/>
      <w:bookmarkStart w:id="359" w:name="_Toc150254541"/>
      <w:r w:rsidRPr="000143E4">
        <w:t>CIMOW-aspecten niet in IMOW</w:t>
      </w:r>
      <w:bookmarkEnd w:id="355"/>
      <w:bookmarkEnd w:id="357"/>
      <w:bookmarkEnd w:id="358"/>
      <w:bookmarkEnd w:id="359"/>
    </w:p>
    <w:bookmarkEnd w:id="356"/>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360" w:name="_Ref42871428"/>
      <w:bookmarkStart w:id="361" w:name="Verschillen_IMOW"/>
      <w:bookmarkStart w:id="362" w:name="_Toc150254542"/>
      <w:r w:rsidRPr="00DE6710">
        <w:t>IMOW-aspecten niet in CIMOW</w:t>
      </w:r>
      <w:bookmarkEnd w:id="360"/>
      <w:bookmarkEnd w:id="362"/>
    </w:p>
    <w:bookmarkEnd w:id="361"/>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363" w:name="_Ref69207263"/>
      <w:bookmarkStart w:id="364" w:name="OP"/>
      <w:bookmarkStart w:id="365" w:name="_Toc150254543"/>
      <w:r w:rsidRPr="00884A92">
        <w:lastRenderedPageBreak/>
        <w:t>OP-aspecten relevant voor IMOW</w:t>
      </w:r>
      <w:bookmarkEnd w:id="363"/>
      <w:bookmarkEnd w:id="365"/>
    </w:p>
    <w:bookmarkEnd w:id="364"/>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366" w:name="OP_Regeling"/>
      <w:bookmarkStart w:id="367" w:name="_Toc150254544"/>
      <w:r w:rsidRPr="00753695">
        <w:t>De Regeling en diens Artikelen/Leden/Divisies</w:t>
      </w:r>
      <w:bookmarkEnd w:id="367"/>
    </w:p>
    <w:bookmarkEnd w:id="366"/>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368" w:name="OP_ConsolidatieInformatie"/>
    </w:p>
    <w:p w14:paraId="0B404AC6" w14:textId="468658F8" w:rsidR="00D023D4" w:rsidRPr="00884A92" w:rsidRDefault="00D023D4" w:rsidP="00753695">
      <w:pPr>
        <w:pStyle w:val="Kop2"/>
      </w:pPr>
      <w:bookmarkStart w:id="369" w:name="_Toc150254545"/>
      <w:proofErr w:type="spellStart"/>
      <w:r w:rsidRPr="00884A92">
        <w:t>ConsolidatieInformatie</w:t>
      </w:r>
      <w:bookmarkEnd w:id="369"/>
      <w:proofErr w:type="spellEnd"/>
    </w:p>
    <w:bookmarkEnd w:id="368"/>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370" w:name="OP_Informatieobjecten"/>
      <w:bookmarkStart w:id="371" w:name="_Toc150254546"/>
      <w:r>
        <w:t>OP-informatieobjecten</w:t>
      </w:r>
      <w:bookmarkEnd w:id="371"/>
    </w:p>
    <w:bookmarkEnd w:id="370"/>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372" w:name="OP_GIOs"/>
      <w:bookmarkStart w:id="373" w:name="_Toc150254547"/>
      <w:proofErr w:type="spellStart"/>
      <w:r w:rsidRPr="00884A92">
        <w:t>GIO’s</w:t>
      </w:r>
      <w:bookmarkEnd w:id="373"/>
      <w:proofErr w:type="spellEnd"/>
    </w:p>
    <w:bookmarkEnd w:id="372"/>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9" w:history="1">
        <w:r w:rsidRPr="00DB3379">
          <w:rPr>
            <w:rStyle w:val="Hyperlink"/>
          </w:rPr>
          <w:t>de OP-d</w:t>
        </w:r>
        <w:r w:rsidRPr="00DB3379">
          <w:rPr>
            <w:rStyle w:val="Hyperlink"/>
          </w:rPr>
          <w:t>o</w:t>
        </w:r>
        <w:r w:rsidRPr="00DB3379">
          <w:rPr>
            <w:rStyle w:val="Hyperlink"/>
          </w:rPr>
          <w:t>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374" w:name="OP_NormGIOs"/>
    </w:p>
    <w:p w14:paraId="2AEF2337" w14:textId="67A4184C" w:rsidR="00D023D4" w:rsidRDefault="00D023D4" w:rsidP="00753695">
      <w:pPr>
        <w:pStyle w:val="Kop2"/>
      </w:pPr>
      <w:bookmarkStart w:id="375" w:name="_Toc150254548"/>
      <w:r w:rsidRPr="00884A92">
        <w:t>Norm-</w:t>
      </w:r>
      <w:proofErr w:type="spellStart"/>
      <w:r w:rsidRPr="00884A92">
        <w:t>GIO’s</w:t>
      </w:r>
      <w:bookmarkEnd w:id="375"/>
      <w:proofErr w:type="spellEnd"/>
    </w:p>
    <w:bookmarkEnd w:id="374"/>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0" w:history="1">
        <w:r w:rsidRPr="00DB3379">
          <w:rPr>
            <w:rStyle w:val="Hyperlink"/>
          </w:rPr>
          <w:t>de OP-documentatie over het geografische deel van de GIO</w:t>
        </w:r>
      </w:hyperlink>
    </w:p>
    <w:p w14:paraId="639AF62F" w14:textId="2B91FFF2" w:rsidR="006C67F5" w:rsidRDefault="00BC39C3" w:rsidP="00BC39C3">
      <w:pPr>
        <w:pStyle w:val="Kop2"/>
      </w:pPr>
      <w:bookmarkStart w:id="376" w:name="OP_GIOrichtlijn"/>
      <w:bookmarkStart w:id="377" w:name="_Toc150254549"/>
      <w:r>
        <w:t xml:space="preserve">Richtlijn voor het maken van </w:t>
      </w:r>
      <w:proofErr w:type="spellStart"/>
      <w:r>
        <w:t>GIO’s</w:t>
      </w:r>
      <w:proofErr w:type="spellEnd"/>
      <w:r>
        <w:t xml:space="preserve"> o.b.v. OW-objecten</w:t>
      </w:r>
      <w:bookmarkEnd w:id="377"/>
    </w:p>
    <w:bookmarkEnd w:id="376"/>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378" w:name="_Ref69207272"/>
      <w:bookmarkStart w:id="379" w:name="Muteren"/>
      <w:bookmarkStart w:id="380" w:name="_Toc150254550"/>
      <w:r>
        <w:lastRenderedPageBreak/>
        <w:t>Muteren met het IMOW</w:t>
      </w:r>
      <w:bookmarkEnd w:id="378"/>
      <w:bookmarkEnd w:id="380"/>
    </w:p>
    <w:bookmarkEnd w:id="379"/>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381" w:name="_Ref74325245"/>
      <w:bookmarkStart w:id="382" w:name="Muteren_uitgangspunten"/>
      <w:bookmarkStart w:id="383" w:name="_Toc150254551"/>
      <w:r>
        <w:t>Uitgangspunten relevant voor muteren</w:t>
      </w:r>
      <w:bookmarkEnd w:id="381"/>
      <w:bookmarkEnd w:id="383"/>
    </w:p>
    <w:bookmarkEnd w:id="382"/>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384" w:author="Wilko Quak" w:date="2023-10-08T23:18:00Z"/>
        </w:rPr>
      </w:pPr>
    </w:p>
    <w:p w14:paraId="3FCA11EA" w14:textId="5631C162" w:rsidR="005515ED" w:rsidRPr="00022065" w:rsidRDefault="00E36160" w:rsidP="00022065">
      <w:del w:id="385"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386" w:name="Muteren_uitgangspunt_alleengewijzigd"/>
      <w:bookmarkStart w:id="387" w:name="_Toc150254552"/>
      <w:r>
        <w:t>Stuur alleen gegevens op die gewijzigd zijn</w:t>
      </w:r>
      <w:bookmarkEnd w:id="387"/>
    </w:p>
    <w:bookmarkEnd w:id="386"/>
    <w:p w14:paraId="2606E535" w14:textId="3403B60B" w:rsidR="00285655" w:rsidRPr="00022065" w:rsidRDefault="000327B2" w:rsidP="00022065">
      <w:ins w:id="388" w:author="Wilko Quak" w:date="2023-10-08T23:20:00Z">
        <w:r>
          <w:t>Bij een wijzig</w:t>
        </w:r>
      </w:ins>
      <w:ins w:id="389" w:author="Wilko Quak" w:date="2023-10-08T23:25:00Z">
        <w:r w:rsidR="00F24D81">
          <w:t>-</w:t>
        </w:r>
      </w:ins>
      <w:ins w:id="390" w:author="Wilko Quak" w:date="2023-10-08T23:20:00Z">
        <w:r>
          <w:t xml:space="preserve">besluit dat de tekst van </w:t>
        </w:r>
      </w:ins>
      <w:ins w:id="391" w:author="Wilko Quak" w:date="2023-10-08T23:21:00Z">
        <w:r>
          <w:t>een regeling wijzigt wil je ook de OW-objecten behorend bij die regeling kunnen wijz</w:t>
        </w:r>
      </w:ins>
      <w:ins w:id="392" w:author="Wilko Quak" w:date="2023-10-08T23:22:00Z">
        <w:r>
          <w:t xml:space="preserve">igen. Hiervoor stuur je bij een aanlevering </w:t>
        </w:r>
      </w:ins>
      <w:ins w:id="393" w:author="Wilko Quak" w:date="2023-10-08T23:23:00Z">
        <w:r>
          <w:t>alleen</w:t>
        </w:r>
      </w:ins>
      <w:ins w:id="394" w:author="Wilko Quak" w:date="2023-10-08T23:22:00Z">
        <w:r>
          <w:t xml:space="preserve"> </w:t>
        </w:r>
      </w:ins>
      <w:ins w:id="395" w:author="Wilko Quak" w:date="2023-10-08T23:23:00Z">
        <w:r>
          <w:t xml:space="preserve">de gewijzigde OW-objecten mee. </w:t>
        </w:r>
      </w:ins>
      <w:del w:id="396"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397"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398" w:author="Wilko Quak" w:date="2023-10-08T23:24:00Z">
        <w:r w:rsidR="000327B2">
          <w:t>Het</w:t>
        </w:r>
      </w:ins>
      <w:r w:rsidR="007F0493" w:rsidRPr="00022065">
        <w:t xml:space="preserve"> sturen van een OW-object dat inhoudelijk niet gewijzigd </w:t>
      </w:r>
      <w:del w:id="399" w:author="Wilko Quak" w:date="2023-10-08T23:24:00Z">
        <w:r w:rsidR="007F0493" w:rsidRPr="00022065" w:rsidDel="000327B2">
          <w:delText>is voor een</w:delText>
        </w:r>
      </w:del>
      <w:ins w:id="400"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401" w:author="Wilko Quak" w:date="2023-10-08T23:25:00Z">
        <w:r w:rsidR="00F24D81">
          <w:t>. Het is bij een het aanleveren van een wijzig-besluit dus van belang te weten welke OW-objecten ond</w:t>
        </w:r>
      </w:ins>
      <w:ins w:id="402"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403" w:author="Wilko Quak" w:date="2023-10-08T23:26:00Z"/>
        </w:rPr>
      </w:pPr>
      <w:del w:id="404"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405" w:name="Muteren_uitgangspunt_verwijderexpliciet"/>
      <w:bookmarkStart w:id="406" w:name="_Toc150254553"/>
      <w:r>
        <w:t>Verwijder expliciet gegevens die niet meer gebruikt worden</w:t>
      </w:r>
      <w:bookmarkEnd w:id="406"/>
    </w:p>
    <w:bookmarkEnd w:id="405"/>
    <w:p w14:paraId="3613E9C3" w14:textId="3C7F379B" w:rsidR="00285655" w:rsidRPr="00022065" w:rsidRDefault="000359DF" w:rsidP="00022065">
      <w:del w:id="407"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408" w:author="Wilko Quak" w:date="2023-10-08T23:30:00Z">
        <w:r w:rsidR="00F24D81">
          <w:t>Voor OW-objecten geldt dat het verplicht</w:t>
        </w:r>
      </w:ins>
      <w:r w:rsidR="00774414" w:rsidRPr="00022065">
        <w:t xml:space="preserve"> </w:t>
      </w:r>
      <w:del w:id="409" w:author="Wilko Quak" w:date="2023-10-08T23:31:00Z">
        <w:r w:rsidR="00774414" w:rsidRPr="00022065" w:rsidDel="00F24D81">
          <w:delText xml:space="preserve">het de bedoeling </w:delText>
        </w:r>
      </w:del>
      <w:r w:rsidR="00774414" w:rsidRPr="00022065">
        <w:t xml:space="preserve">is om expliciet </w:t>
      </w:r>
      <w:del w:id="410" w:author="Wilko Quak" w:date="2023-10-08T23:31:00Z">
        <w:r w:rsidR="00774414" w:rsidRPr="00022065" w:rsidDel="00F24D81">
          <w:delText xml:space="preserve">gegevens </w:delText>
        </w:r>
      </w:del>
      <w:ins w:id="411" w:author="Wilko Quak" w:date="2023-10-08T23:31:00Z">
        <w:r w:rsidR="00F24D81">
          <w:t>OW-objecten</w:t>
        </w:r>
        <w:r w:rsidR="00F24D81" w:rsidRPr="00022065">
          <w:t xml:space="preserve"> </w:t>
        </w:r>
      </w:ins>
      <w:r w:rsidR="00774414" w:rsidRPr="00022065">
        <w:t>te verwijderen die niet meer gebruikt worden.</w:t>
      </w:r>
      <w:ins w:id="412" w:author="Wilko Quak" w:date="2023-10-08T23:32:00Z">
        <w:r w:rsidR="00F24D81">
          <w:t xml:space="preserve"> Een OW-object wordt niet meer gebruikt al</w:t>
        </w:r>
      </w:ins>
    </w:p>
    <w:p w14:paraId="5D79F3EB" w14:textId="34FBA6BF" w:rsidR="00774414" w:rsidRPr="00022065" w:rsidRDefault="00774414" w:rsidP="00022065"/>
    <w:p w14:paraId="6B7E245B" w14:textId="2B48C03B" w:rsidR="00285655" w:rsidRPr="00022065" w:rsidDel="00F24D81" w:rsidRDefault="00774414" w:rsidP="00022065">
      <w:pPr>
        <w:rPr>
          <w:del w:id="413" w:author="Wilko Quak" w:date="2023-10-08T23:29:00Z"/>
        </w:rPr>
      </w:pPr>
      <w:del w:id="414"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35672BA9" w:rsidR="00353C7E" w:rsidRPr="00022065" w:rsidRDefault="00353C7E" w:rsidP="00022065">
      <w:r w:rsidRPr="00022065">
        <w:t xml:space="preserve">Aan de OW-kant gebeurt dit middels </w:t>
      </w:r>
      <w:r w:rsidR="00C33224" w:rsidRPr="00022065">
        <w:t xml:space="preserve">de status </w:t>
      </w:r>
      <w:ins w:id="415" w:author="Wilko Quak" w:date="2023-10-08T23:29:00Z">
        <w:r w:rsidR="00F24D81">
          <w:t xml:space="preserve">‘B’ ( van </w:t>
        </w:r>
      </w:ins>
      <w:del w:id="416" w:author="Wilko Quak" w:date="2023-10-08T23:29:00Z">
        <w:r w:rsidR="00C33224" w:rsidRPr="00022065" w:rsidDel="00F24D81">
          <w:delText>‘</w:delText>
        </w:r>
      </w:del>
      <w:r w:rsidR="00C33224" w:rsidRPr="00022065">
        <w:t>beëindigen</w:t>
      </w:r>
      <w:ins w:id="417" w:author="Wilko Quak" w:date="2023-10-08T23:29:00Z">
        <w:r w:rsidR="00F24D81">
          <w:t>)</w:t>
        </w:r>
      </w:ins>
      <w:del w:id="418"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419" w:name="Muteren_uitgangspunt_wijzigenobjecten"/>
      <w:bookmarkStart w:id="420" w:name="_Toc150254554"/>
      <w:r>
        <w:t>Een wijziging van een object zorgt voor een nieuwe versie van het object</w:t>
      </w:r>
      <w:bookmarkEnd w:id="420"/>
    </w:p>
    <w:bookmarkEnd w:id="419"/>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421" w:name="_Ref124235575"/>
      <w:bookmarkStart w:id="422" w:name="Muteren_regulier"/>
      <w:bookmarkStart w:id="423" w:name="_Toc150254555"/>
      <w:r>
        <w:t xml:space="preserve">OW-objecten bij wijzigingsmethode </w:t>
      </w:r>
      <w:r w:rsidR="007C6504">
        <w:t>r</w:t>
      </w:r>
      <w:r>
        <w:t>envooi</w:t>
      </w:r>
      <w:bookmarkEnd w:id="421"/>
      <w:bookmarkEnd w:id="423"/>
    </w:p>
    <w:bookmarkEnd w:id="422"/>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3" w:history="1">
        <w:r w:rsidR="000C56D7" w:rsidRPr="00022065">
          <w:t>renvooieren</w:t>
        </w:r>
      </w:hyperlink>
      <w:r w:rsidR="007E681B" w:rsidRPr="00022065">
        <w:t xml:space="preserve"> en </w:t>
      </w:r>
      <w:hyperlink r:id="rId44"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65C1994" w:rsidR="00CE1E4D" w:rsidRPr="005534B1" w:rsidRDefault="00CE1E4D" w:rsidP="00DB3379">
      <w:pPr>
        <w:pStyle w:val="Opsommingtekens1"/>
      </w:pPr>
      <w:del w:id="424" w:author="Wilko Quak" w:date="2023-11-07T14:33:00Z">
        <w:r w:rsidRPr="005534B1" w:rsidDel="00F45857">
          <w:delText xml:space="preserve">Bij een nieuw object krijgt dit een nieuwe identificatie (zoals bij een </w:delText>
        </w:r>
        <w:r w:rsidR="00CF47FB" w:rsidRPr="005534B1" w:rsidDel="00F45857">
          <w:delText>eerste</w:delText>
        </w:r>
        <w:r w:rsidRPr="005534B1" w:rsidDel="00F45857">
          <w:delText xml:space="preserve"> aanlevering)</w:delText>
        </w:r>
        <w:r w:rsidR="00CB5EE0" w:rsidRPr="005534B1" w:rsidDel="00F45857">
          <w:delText xml:space="preserve"> – </w:delText>
        </w:r>
        <w:r w:rsidR="00CB5EE0" w:rsidRPr="005534B1" w:rsidDel="00F45857">
          <w:rPr>
            <w:i/>
            <w:iCs/>
          </w:rPr>
          <w:delText>dit wordt door het DSO niet als mutatie gezien.</w:delText>
        </w:r>
      </w:del>
      <w:ins w:id="425" w:author="Wilko Quak" w:date="2023-11-07T14:33:00Z">
        <w:r w:rsidR="00F45857">
          <w:t>Wanneer een OW-object wordt aangeleverd met</w:t>
        </w:r>
      </w:ins>
      <w:ins w:id="426" w:author="Wilko Quak" w:date="2023-11-07T14:34:00Z">
        <w:r w:rsidR="00CF3B77">
          <w:t xml:space="preserve"> een nog niet eerder gebruikt identificatie is er sprake van een nieuw object.</w:t>
        </w:r>
      </w:ins>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0F05CD8" w:rsidR="00CE1E4D" w:rsidRPr="005534B1" w:rsidRDefault="00CE1E4D" w:rsidP="009572A3">
      <w:pPr>
        <w:pStyle w:val="Opsommingtekens1"/>
      </w:pPr>
      <w:r w:rsidRPr="005534B1">
        <w:t xml:space="preserve">Bij het laten vervallen van een object wordt een status </w:t>
      </w:r>
      <w:r w:rsidR="00A7391D" w:rsidRPr="005534B1">
        <w:t>‘</w:t>
      </w:r>
      <w:del w:id="427" w:author="Wilko Quak" w:date="2023-11-07T14:34:00Z">
        <w:r w:rsidR="007351A3" w:rsidRPr="00CF3B77" w:rsidDel="00CF3B77">
          <w:delText>beëindigen</w:delText>
        </w:r>
        <w:r w:rsidR="00A7391D" w:rsidRPr="005534B1" w:rsidDel="00CF3B77">
          <w:delText xml:space="preserve">’ </w:delText>
        </w:r>
      </w:del>
      <w:ins w:id="428" w:author="Wilko Quak" w:date="2023-11-07T14:34:00Z">
        <w:r w:rsidR="00CF3B77">
          <w:t>B</w:t>
        </w:r>
        <w:r w:rsidR="00CF3B77" w:rsidRPr="005534B1">
          <w:t xml:space="preserve">’ </w:t>
        </w:r>
      </w:ins>
      <w:r w:rsidRPr="005534B1">
        <w:t>meegegeven</w:t>
      </w:r>
      <w:del w:id="429" w:author="Wilko Quak" w:date="2023-11-07T14:35:00Z">
        <w:r w:rsidR="00D50D97" w:rsidRPr="005534B1" w:rsidDel="00CF3B77">
          <w:delText xml:space="preserve"> – </w:delText>
        </w:r>
        <w:r w:rsidR="00D50D97" w:rsidRPr="005534B1" w:rsidDel="00CF3B77">
          <w:rPr>
            <w:i/>
            <w:iCs/>
          </w:rPr>
          <w:delText xml:space="preserve">dit wordt </w:delText>
        </w:r>
        <w:r w:rsidR="002356D9" w:rsidRPr="005534B1" w:rsidDel="00CF3B77">
          <w:rPr>
            <w:i/>
            <w:iCs/>
          </w:rPr>
          <w:delText>ook als mutatie van een OW-object gezien</w:delText>
        </w:r>
      </w:del>
      <w:r w:rsidR="002356D9" w:rsidRPr="005534B1">
        <w:t>.</w:t>
      </w:r>
    </w:p>
    <w:p w14:paraId="7D4CC121" w14:textId="24B32CFC" w:rsidR="00DC6316" w:rsidRDefault="004C1A59" w:rsidP="004C1A59">
      <w:pPr>
        <w:pStyle w:val="Kop3"/>
      </w:pPr>
      <w:bookmarkStart w:id="430" w:name="Muteren_regulier_nieuwobject"/>
      <w:bookmarkStart w:id="431" w:name="_Toc150254556"/>
      <w:r>
        <w:lastRenderedPageBreak/>
        <w:t>Nieuw object</w:t>
      </w:r>
      <w:bookmarkEnd w:id="431"/>
    </w:p>
    <w:bookmarkEnd w:id="43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8B7315">
      <w:pPr>
        <w:pStyle w:val="Figuurbijschrift"/>
      </w:pPr>
      <w:ins w:id="432" w:author="Wilko Quak" w:date="2023-11-07T14:38:00Z">
        <w:r>
          <w:t>: Het aanleveren van een nieuw OW-object</w:t>
        </w:r>
      </w:ins>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6E61072" w:rsidR="00842E69" w:rsidRPr="00022065" w:rsidRDefault="00D10654" w:rsidP="00022065">
      <w:r w:rsidRPr="00022065">
        <w:t xml:space="preserve">Voor het opvoeren van een nieuw object </w:t>
      </w:r>
      <w:del w:id="433" w:author="Wilko Quak" w:date="2023-11-07T14:35:00Z">
        <w:r w:rsidRPr="00022065" w:rsidDel="00CF3B77">
          <w:delText xml:space="preserve">gelden </w:delText>
        </w:r>
      </w:del>
      <w:ins w:id="434" w:author="Wilko Quak" w:date="2023-11-07T14:35:00Z">
        <w:r w:rsidR="00CF3B77">
          <w:t>geldt</w:t>
        </w:r>
        <w:r w:rsidR="00CF3B77" w:rsidRPr="00022065">
          <w:t xml:space="preserve"> </w:t>
        </w:r>
      </w:ins>
      <w:r w:rsidR="00842E69" w:rsidRPr="00022065">
        <w:t>een aantal regels</w:t>
      </w:r>
      <w:del w:id="435" w:author="Wilko Quak" w:date="2023-11-07T14:36:00Z">
        <w:r w:rsidR="00842E69" w:rsidRPr="00022065" w:rsidDel="00CF3B77">
          <w:delText>, namelijk:</w:delText>
        </w:r>
      </w:del>
      <w:ins w:id="436" w:author="Wilko Quak" w:date="2023-11-07T14:36:00Z">
        <w:r w:rsidR="00CF3B77">
          <w:t>:</w:t>
        </w:r>
      </w:ins>
    </w:p>
    <w:p w14:paraId="1A08ECB9" w14:textId="77777777" w:rsidR="00CF3B77" w:rsidRDefault="00CF3B77" w:rsidP="00022065">
      <w:pPr>
        <w:rPr>
          <w:ins w:id="437" w:author="Wilko Quak" w:date="2023-11-07T14:36:00Z"/>
        </w:rPr>
      </w:pPr>
    </w:p>
    <w:p w14:paraId="1DBED508" w14:textId="54380D93" w:rsidR="00842E69" w:rsidRDefault="00CF3B77" w:rsidP="00022065">
      <w:pPr>
        <w:rPr>
          <w:ins w:id="438" w:author="Wilko Quak" w:date="2023-11-07T14:36:00Z"/>
        </w:rPr>
      </w:pPr>
      <w:ins w:id="439" w:author="Wilko Quak" w:date="2023-11-07T14:36:00Z">
        <w:r w:rsidRPr="00CF3B77">
          <w:rPr>
            <w:b/>
            <w:bCs/>
            <w:rPrChange w:id="440" w:author="Wilko Quak" w:date="2023-11-07T14:36:00Z">
              <w:rPr/>
            </w:rPrChange>
          </w:rPr>
          <w:t>Regel:</w:t>
        </w:r>
        <w:r>
          <w:t xml:space="preserve"> </w:t>
        </w:r>
      </w:ins>
      <w:r w:rsidR="00FD34B9" w:rsidRPr="00022065">
        <w:t>De eerste keer dat een nieuw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pPr>
        <w:rPr>
          <w:ins w:id="441" w:author="Wilko Quak" w:date="2023-11-07T14:36:00Z"/>
        </w:rPr>
      </w:pPr>
      <w:ins w:id="442" w:author="Wilko Quak" w:date="2023-11-07T14:36:00Z">
        <w:r w:rsidRPr="00CF3B77">
          <w:rPr>
            <w:b/>
            <w:bCs/>
            <w:rPrChange w:id="443" w:author="Wilko Quak" w:date="2023-11-07T14:36:00Z">
              <w:rPr/>
            </w:rPrChange>
          </w:rPr>
          <w:t>Regel:</w:t>
        </w:r>
        <w:r>
          <w:t xml:space="preserve"> </w:t>
        </w:r>
      </w:ins>
      <w:r w:rsidR="006F372D" w:rsidRPr="00022065">
        <w:t>Als er verwezen wordt naar andere OW-</w:t>
      </w:r>
      <w:r w:rsidR="00714DF0" w:rsidRPr="00022065">
        <w:t>objecten, dan moeten deze bestaan (OZON0109)</w:t>
      </w:r>
      <w:r w:rsidR="009029B4" w:rsidRPr="00022065">
        <w:br/>
      </w:r>
    </w:p>
    <w:p w14:paraId="1D77FFE6" w14:textId="59C33F2D" w:rsidR="006F372D" w:rsidRPr="00022065" w:rsidRDefault="00CF3B77" w:rsidP="00022065">
      <w:ins w:id="444" w:author="Wilko Quak" w:date="2023-11-07T14:36:00Z">
        <w:r>
          <w:t>D</w:t>
        </w:r>
      </w:ins>
      <w:del w:id="445" w:author="Wilko Quak" w:date="2023-11-07T14:36:00Z">
        <w:r w:rsidR="009029B4" w:rsidRPr="00022065" w:rsidDel="00CF3B77">
          <w:delText>d</w:delText>
        </w:r>
      </w:del>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446" w:name="_Ref144450825"/>
      <w:bookmarkStart w:id="447" w:name="Muteren_regulier_wijzigenobject"/>
      <w:bookmarkStart w:id="448" w:name="_Toc150254557"/>
      <w:r>
        <w:lastRenderedPageBreak/>
        <w:t xml:space="preserve">Wijziging van </w:t>
      </w:r>
      <w:r w:rsidR="00BF3292">
        <w:t xml:space="preserve">een </w:t>
      </w:r>
      <w:r>
        <w:t>object</w:t>
      </w:r>
      <w:bookmarkEnd w:id="446"/>
      <w:bookmarkEnd w:id="448"/>
    </w:p>
    <w:bookmarkEnd w:id="447"/>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8B7315">
      <w:pPr>
        <w:pStyle w:val="Figuurbijschrift"/>
      </w:pPr>
      <w:ins w:id="449" w:author="Wilko Quak" w:date="2023-11-07T14:38:00Z">
        <w:r>
          <w:t>: Het wijzigen van een OW-object</w:t>
        </w:r>
      </w:ins>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t>Door het wijzigen van een object mogen er geen wees-objecten</w:t>
      </w:r>
      <w:r w:rsidR="00BF3292" w:rsidRPr="000A5167">
        <w:t xml:space="preserve">, dat zijn objecten </w:t>
      </w:r>
      <w:del w:id="450" w:author="Wilko Quak" w:date="2023-10-13T16:10:00Z">
        <w:r w:rsidR="00BF3292" w:rsidRPr="000A5167" w:rsidDel="00642B3F">
          <w:delText>waar niet meer naar verwezen wordt, ontstaan</w:delText>
        </w:r>
      </w:del>
      <w:ins w:id="451" w:author="Wilko Quak" w:date="2023-10-13T16:10:00Z">
        <w:r w:rsidR="00642B3F">
          <w:t xml:space="preserve"> die direct of indirect gekoppeld zijn</w:t>
        </w:r>
      </w:ins>
      <w:ins w:id="452"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453" w:name="Muteren_regulier_beëindigenobject"/>
      <w:bookmarkStart w:id="454" w:name="_Toc150254558"/>
      <w:r>
        <w:lastRenderedPageBreak/>
        <w:t>Beëindigen van object</w:t>
      </w:r>
      <w:bookmarkEnd w:id="454"/>
    </w:p>
    <w:bookmarkEnd w:id="453"/>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ins w:id="455" w:author="Wilko Quak" w:date="2023-11-07T14:38:00Z">
        <w:r>
          <w:t>: Het beëindigen van een OW-object</w:t>
        </w:r>
      </w:ins>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F3B77">
      <w:pPr>
        <w:pStyle w:val="Opsommingtekens1"/>
        <w:numPr>
          <w:ilvl w:val="0"/>
          <w:numId w:val="0"/>
        </w:numPr>
        <w:pPrChange w:id="456" w:author="Wilko Quak" w:date="2023-11-07T14:39:00Z">
          <w:pPr>
            <w:pStyle w:val="Opsommingtekens1"/>
          </w:pPr>
        </w:pPrChange>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457" w:name="_Ref74325284"/>
      <w:bookmarkStart w:id="458" w:name="Muteren_intrekkenvervangen"/>
    </w:p>
    <w:p w14:paraId="7CF6F3B8" w14:textId="7AF97537" w:rsidR="003B6131" w:rsidRDefault="00731F24" w:rsidP="008C122D">
      <w:pPr>
        <w:pStyle w:val="Kop2"/>
      </w:pPr>
      <w:bookmarkStart w:id="459" w:name="_Ref144471143"/>
      <w:bookmarkStart w:id="460" w:name="_Ref90035667"/>
      <w:bookmarkStart w:id="461" w:name="_Toc150254559"/>
      <w:r>
        <w:t>Integrale tekstvervanging als a</w:t>
      </w:r>
      <w:r w:rsidR="00247BB5">
        <w:t>lternatie</w:t>
      </w:r>
      <w:r>
        <w:t>f</w:t>
      </w:r>
      <w:r w:rsidR="00247BB5">
        <w:t xml:space="preserve"> voor de wijzigingsmethode renvooi</w:t>
      </w:r>
      <w:bookmarkEnd w:id="459"/>
      <w:bookmarkEnd w:id="46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462" w:name="_Hlk113026027"/>
      <w:bookmarkStart w:id="463" w:name="_Ref74325602"/>
      <w:bookmarkStart w:id="464" w:name="Muteren_directemutaties"/>
      <w:bookmarkEnd w:id="457"/>
      <w:bookmarkEnd w:id="458"/>
      <w:bookmarkEnd w:id="460"/>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465" w:name="_Ref92188735"/>
      <w:bookmarkStart w:id="466" w:name="_Ref92188852"/>
      <w:bookmarkStart w:id="467" w:name="_Toc150254560"/>
      <w:bookmarkEnd w:id="462"/>
      <w:r>
        <w:lastRenderedPageBreak/>
        <w:t>Directe mutaties</w:t>
      </w:r>
      <w:bookmarkEnd w:id="463"/>
      <w:bookmarkEnd w:id="465"/>
      <w:bookmarkEnd w:id="466"/>
      <w:bookmarkEnd w:id="467"/>
    </w:p>
    <w:bookmarkEnd w:id="464"/>
    <w:p w14:paraId="6B2F395D" w14:textId="77777777" w:rsidR="00466CB7" w:rsidRDefault="00466CB7" w:rsidP="00022065">
      <w:pPr>
        <w:rPr>
          <w:ins w:id="468" w:author="Wilko Quak" w:date="2023-11-01T16:59:00Z"/>
        </w:rPr>
      </w:pPr>
      <w:ins w:id="469" w:author="Wilko Quak" w:date="2023-11-01T16:52:00Z">
        <w:r>
          <w:rPr>
            <w:b/>
            <w:bCs/>
          </w:rPr>
          <w:t xml:space="preserve">Noot: </w:t>
        </w:r>
      </w:ins>
      <w:ins w:id="470" w:author="Wilko Quak" w:date="2023-11-01T16:54:00Z">
        <w:r>
          <w:t>directe mutaties zijn alleen bedoe</w:t>
        </w:r>
      </w:ins>
      <w:ins w:id="471" w:author="Wilko Quak" w:date="2023-11-01T16:55:00Z">
        <w:r>
          <w:t xml:space="preserve">ld voor het oplossen van problemen in de keten, bijvoorbeeld met een vastzittende regeling. </w:t>
        </w:r>
      </w:ins>
      <w:ins w:id="472" w:author="Wilko Quak" w:date="2023-11-01T16:58:00Z">
        <w:r>
          <w:t>Op verzoek van het bevoegd gezag kan deze functionaliteit uitgevoerd worden door be</w:t>
        </w:r>
      </w:ins>
      <w:ins w:id="473" w:author="Wilko Quak" w:date="2023-11-01T16:59:00Z">
        <w:r>
          <w:t xml:space="preserve">heerders van het stelsel. </w:t>
        </w:r>
      </w:ins>
    </w:p>
    <w:p w14:paraId="488795DC" w14:textId="77777777" w:rsidR="00466CB7" w:rsidRDefault="00466CB7" w:rsidP="00022065">
      <w:pPr>
        <w:rPr>
          <w:ins w:id="474" w:author="Wilko Quak" w:date="2023-11-01T16:59:00Z"/>
        </w:rPr>
      </w:pPr>
    </w:p>
    <w:p w14:paraId="49CE06EF" w14:textId="034B9C3D" w:rsidR="00285655" w:rsidRPr="00022065" w:rsidRDefault="006A58C9" w:rsidP="00022065">
      <w:r w:rsidRPr="00022065">
        <w:t xml:space="preserve">Het is mogelijk </w:t>
      </w:r>
      <w:del w:id="475" w:author="Wilko Quak" w:date="2023-11-01T16:59:00Z">
        <w:r w:rsidRPr="00022065" w:rsidDel="00466CB7">
          <w:delText xml:space="preserve">dat er een wijziging nodig is van </w:delText>
        </w:r>
      </w:del>
      <w:r w:rsidRPr="00022065">
        <w:t xml:space="preserve">OW-objecten </w:t>
      </w:r>
      <w:ins w:id="476" w:author="Wilko Quak" w:date="2023-11-01T16:59:00Z">
        <w:r w:rsidR="00466CB7">
          <w:t xml:space="preserve">te wijzigen </w:t>
        </w:r>
      </w:ins>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70AC4B18" w:rsidR="00285655" w:rsidRPr="00022065" w:rsidDel="00466CB7" w:rsidRDefault="004D606E" w:rsidP="00022065">
      <w:pPr>
        <w:rPr>
          <w:del w:id="477" w:author="Wilko Quak" w:date="2023-11-01T17:00:00Z"/>
        </w:rPr>
      </w:pPr>
      <w:del w:id="478" w:author="Wilko Quak" w:date="2023-11-01T17:00:00Z">
        <w:r w:rsidRPr="00022065" w:rsidDel="00466CB7">
          <w:delText xml:space="preserve">Dit maakt het mogelijk om </w:delText>
        </w:r>
        <w:r w:rsidR="007E482E" w:rsidRPr="00022065" w:rsidDel="00466CB7">
          <w:delText>achteraf additionele annotaties aan te vullen</w:delText>
        </w:r>
        <w:r w:rsidRPr="00022065" w:rsidDel="00466CB7">
          <w:delText xml:space="preserve"> zonder een besluit te hoeven nemen</w:delText>
        </w:r>
        <w:r w:rsidR="007E482E" w:rsidRPr="00022065" w:rsidDel="00466CB7">
          <w:delText>.</w:delText>
        </w:r>
      </w:del>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400338FC" w:rsidR="00285655" w:rsidRPr="00022065" w:rsidRDefault="001F2C8B" w:rsidP="00022065">
      <w:r w:rsidRPr="00022065">
        <w:t xml:space="preserve">De tijdslijnen van de nieuwe versie van de OW-objecten horen bij </w:t>
      </w:r>
      <w:r w:rsidR="00932289" w:rsidRPr="00022065">
        <w:t xml:space="preserve">de tijdstempels van dat vorige doel. </w:t>
      </w:r>
      <w:del w:id="479" w:author="Wilko Quak" w:date="2023-11-01T17:08:00Z">
        <w:r w:rsidR="00932289" w:rsidRPr="00022065" w:rsidDel="00E56967">
          <w:delText xml:space="preserve">Kortom, </w:delText>
        </w:r>
      </w:del>
      <w:ins w:id="480" w:author="Wilko Quak" w:date="2023-11-01T17:08:00Z">
        <w:r w:rsidR="00E56967">
          <w:t xml:space="preserve">Dit maakt dat </w:t>
        </w:r>
      </w:ins>
      <w:r w:rsidR="00932289" w:rsidRPr="00022065">
        <w:t xml:space="preserve">het wijzigen middels een </w:t>
      </w:r>
      <w:proofErr w:type="spellStart"/>
      <w:r w:rsidR="00932289" w:rsidRPr="00022065">
        <w:t>directeMutatieOpdracht</w:t>
      </w:r>
      <w:proofErr w:type="spellEnd"/>
      <w:r w:rsidR="00932289" w:rsidRPr="00022065">
        <w:t xml:space="preserve"> </w:t>
      </w:r>
      <w:del w:id="481" w:author="Wilko Quak" w:date="2023-11-01T17:08:00Z">
        <w:r w:rsidR="0089213A" w:rsidRPr="00022065" w:rsidDel="00E56967">
          <w:delText xml:space="preserve">maakt dat </w:delText>
        </w:r>
      </w:del>
      <w:r w:rsidR="0089213A" w:rsidRPr="00022065">
        <w:t xml:space="preserve">OW-objecten met terugwerkende kracht </w:t>
      </w:r>
      <w:del w:id="482" w:author="Wilko Quak" w:date="2023-11-01T17:08:00Z">
        <w:r w:rsidR="0089213A" w:rsidRPr="00022065" w:rsidDel="00E56967">
          <w:delText>gewijzigd worden</w:delText>
        </w:r>
      </w:del>
      <w:ins w:id="483" w:author="Wilko Quak" w:date="2023-11-01T17:08:00Z">
        <w:r w:rsidR="00E56967">
          <w:t>wijzigen</w:t>
        </w:r>
      </w:ins>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484" w:name="_Ref74325613"/>
      <w:bookmarkStart w:id="485" w:name="Muteren_ontwerp"/>
    </w:p>
    <w:p w14:paraId="14B88163" w14:textId="095E9AC5" w:rsidR="00F74E08" w:rsidRDefault="00FA3ABD" w:rsidP="00FA3ABD">
      <w:pPr>
        <w:pStyle w:val="Kop2"/>
      </w:pPr>
      <w:bookmarkStart w:id="486" w:name="_Ref92176455"/>
      <w:bookmarkStart w:id="487" w:name="_Ref92188749"/>
      <w:bookmarkStart w:id="488" w:name="_Toc150254561"/>
      <w:r>
        <w:t>Ontwerp-objecten</w:t>
      </w:r>
      <w:bookmarkEnd w:id="484"/>
      <w:bookmarkEnd w:id="486"/>
      <w:bookmarkEnd w:id="487"/>
      <w:bookmarkEnd w:id="488"/>
    </w:p>
    <w:bookmarkEnd w:id="485"/>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489" w:name="Muteren_ontwerp_initieel"/>
      <w:bookmarkStart w:id="490" w:name="_Toc150254562"/>
      <w:r>
        <w:lastRenderedPageBreak/>
        <w:t>Initieel ontwerpbesluit</w:t>
      </w:r>
      <w:bookmarkEnd w:id="490"/>
    </w:p>
    <w:bookmarkEnd w:id="489"/>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491" w:name="Muteren_ontwerp_wijzigen"/>
      <w:bookmarkStart w:id="492" w:name="_Toc150254563"/>
      <w:r>
        <w:t>Ontwerpwijzigingsbesluit</w:t>
      </w:r>
      <w:bookmarkEnd w:id="492"/>
    </w:p>
    <w:bookmarkEnd w:id="491"/>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493" w:name="_Toc150254564"/>
      <w:r>
        <w:lastRenderedPageBreak/>
        <w:t xml:space="preserve">A Bijlage: </w:t>
      </w:r>
      <w:r w:rsidR="003455D2">
        <w:t>versiehistorie</w:t>
      </w:r>
      <w:bookmarkEnd w:id="493"/>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76"/>
        <w:gridCol w:w="1358"/>
        <w:gridCol w:w="6525"/>
      </w:tblGrid>
      <w:tr w:rsidR="00B92FE1" w:rsidRPr="00022065" w14:paraId="0423A4FE" w14:textId="77777777" w:rsidTr="00ED4C4F">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ED4C4F">
            <w:r w:rsidRPr="00022065">
              <w:t>Versie</w:t>
            </w:r>
          </w:p>
        </w:tc>
        <w:tc>
          <w:tcPr>
            <w:tcW w:w="775" w:type="pct"/>
          </w:tcPr>
          <w:p w14:paraId="77F34B3E" w14:textId="77777777" w:rsidR="00B92FE1" w:rsidRPr="00022065" w:rsidRDefault="00B92FE1" w:rsidP="00ED4C4F">
            <w:r w:rsidRPr="00022065">
              <w:t>Datum</w:t>
            </w:r>
          </w:p>
        </w:tc>
        <w:tc>
          <w:tcPr>
            <w:tcW w:w="3725" w:type="pct"/>
          </w:tcPr>
          <w:p w14:paraId="4B9A93C4" w14:textId="77777777" w:rsidR="00B92FE1" w:rsidRPr="00022065" w:rsidRDefault="00B92FE1" w:rsidP="00ED4C4F">
            <w:r w:rsidRPr="00022065">
              <w:t>Wijziging</w:t>
            </w:r>
          </w:p>
        </w:tc>
      </w:tr>
      <w:tr w:rsidR="00B92FE1" w:rsidRPr="00022065" w14:paraId="674F4878" w14:textId="77777777" w:rsidTr="00ED4C4F">
        <w:trPr>
          <w:trHeight w:val="5930"/>
        </w:trPr>
        <w:tc>
          <w:tcPr>
            <w:tcW w:w="500" w:type="pct"/>
          </w:tcPr>
          <w:p w14:paraId="667D4F21" w14:textId="77777777" w:rsidR="00B92FE1" w:rsidRPr="00022065" w:rsidRDefault="00B92FE1" w:rsidP="00ED4C4F">
            <w:r w:rsidRPr="00022065">
              <w:t>V1.0.3</w:t>
            </w:r>
          </w:p>
        </w:tc>
        <w:tc>
          <w:tcPr>
            <w:tcW w:w="775" w:type="pct"/>
          </w:tcPr>
          <w:p w14:paraId="7051A14B" w14:textId="77777777" w:rsidR="00B92FE1" w:rsidRPr="00022065" w:rsidRDefault="00B92FE1" w:rsidP="00ED4C4F">
            <w:r w:rsidRPr="00022065">
              <w:t>2020-10-30</w:t>
            </w:r>
          </w:p>
        </w:tc>
        <w:tc>
          <w:tcPr>
            <w:tcW w:w="3725"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ED4C4F">
        <w:trPr>
          <w:trHeight w:val="640"/>
        </w:trPr>
        <w:tc>
          <w:tcPr>
            <w:tcW w:w="500" w:type="pct"/>
          </w:tcPr>
          <w:p w14:paraId="679C091F" w14:textId="77777777" w:rsidR="00B92FE1" w:rsidRPr="00022065" w:rsidRDefault="00B92FE1" w:rsidP="00ED4C4F">
            <w:r w:rsidRPr="00022065">
              <w:t>V1.0.4</w:t>
            </w:r>
          </w:p>
        </w:tc>
        <w:tc>
          <w:tcPr>
            <w:tcW w:w="775" w:type="pct"/>
          </w:tcPr>
          <w:p w14:paraId="6816C8D2" w14:textId="77777777" w:rsidR="00B92FE1" w:rsidRPr="00022065" w:rsidRDefault="00B92FE1" w:rsidP="00ED4C4F">
            <w:r w:rsidRPr="00022065">
              <w:t>2021-04-13</w:t>
            </w:r>
          </w:p>
        </w:tc>
        <w:tc>
          <w:tcPr>
            <w:tcW w:w="3725"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ED4C4F">
        <w:trPr>
          <w:trHeight w:val="1341"/>
        </w:trPr>
        <w:tc>
          <w:tcPr>
            <w:tcW w:w="500" w:type="pct"/>
          </w:tcPr>
          <w:p w14:paraId="65A5DE2B" w14:textId="77777777" w:rsidR="00B92FE1" w:rsidRPr="00022065" w:rsidRDefault="00B92FE1" w:rsidP="00ED4C4F">
            <w:r w:rsidRPr="00022065">
              <w:lastRenderedPageBreak/>
              <w:t>V2.0.0-rc</w:t>
            </w:r>
          </w:p>
        </w:tc>
        <w:tc>
          <w:tcPr>
            <w:tcW w:w="775" w:type="pct"/>
          </w:tcPr>
          <w:p w14:paraId="2749102F" w14:textId="77777777" w:rsidR="00B92FE1" w:rsidRPr="00022065" w:rsidRDefault="00B92FE1" w:rsidP="00ED4C4F">
            <w:r w:rsidRPr="00022065">
              <w:t>2021-06-15</w:t>
            </w:r>
          </w:p>
        </w:tc>
        <w:tc>
          <w:tcPr>
            <w:tcW w:w="3725"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ED4C4F">
        <w:trPr>
          <w:trHeight w:val="1341"/>
        </w:trPr>
        <w:tc>
          <w:tcPr>
            <w:tcW w:w="500" w:type="pct"/>
          </w:tcPr>
          <w:p w14:paraId="7C6DAABD" w14:textId="77777777" w:rsidR="00B92FE1" w:rsidRPr="00022065" w:rsidRDefault="00B92FE1" w:rsidP="00ED4C4F">
            <w:r w:rsidRPr="00022065">
              <w:t>V2.0.0</w:t>
            </w:r>
          </w:p>
        </w:tc>
        <w:tc>
          <w:tcPr>
            <w:tcW w:w="775" w:type="pct"/>
          </w:tcPr>
          <w:p w14:paraId="163BFFCF" w14:textId="77777777" w:rsidR="00B92FE1" w:rsidRPr="00022065" w:rsidRDefault="00B92FE1" w:rsidP="00ED4C4F">
            <w:r w:rsidRPr="00022065">
              <w:t>2021-06-29</w:t>
            </w:r>
          </w:p>
        </w:tc>
        <w:tc>
          <w:tcPr>
            <w:tcW w:w="3725"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ED4C4F">
        <w:trPr>
          <w:trHeight w:val="1341"/>
        </w:trPr>
        <w:tc>
          <w:tcPr>
            <w:tcW w:w="500" w:type="pct"/>
          </w:tcPr>
          <w:p w14:paraId="1E846214" w14:textId="77777777" w:rsidR="00B92FE1" w:rsidRPr="00022065" w:rsidRDefault="00B92FE1" w:rsidP="00ED4C4F">
            <w:r w:rsidRPr="00022065">
              <w:t>V2.0.1</w:t>
            </w:r>
            <w:r>
              <w:t>-rc</w:t>
            </w:r>
          </w:p>
        </w:tc>
        <w:tc>
          <w:tcPr>
            <w:tcW w:w="775" w:type="pct"/>
          </w:tcPr>
          <w:p w14:paraId="57B35056" w14:textId="77777777" w:rsidR="00B92FE1" w:rsidRPr="00022065" w:rsidRDefault="00B92FE1" w:rsidP="00ED4C4F">
            <w:r w:rsidRPr="00022065">
              <w:t>2021-1</w:t>
            </w:r>
            <w:r>
              <w:t>2</w:t>
            </w:r>
            <w:r w:rsidRPr="00022065">
              <w:t>-</w:t>
            </w:r>
            <w:r>
              <w:t>17</w:t>
            </w:r>
          </w:p>
        </w:tc>
        <w:tc>
          <w:tcPr>
            <w:tcW w:w="3725"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ED4C4F">
        <w:trPr>
          <w:trHeight w:val="1341"/>
        </w:trPr>
        <w:tc>
          <w:tcPr>
            <w:tcW w:w="500" w:type="pct"/>
          </w:tcPr>
          <w:p w14:paraId="3FF2640A" w14:textId="2D1827A1" w:rsidR="00B92FE1" w:rsidRPr="00022065" w:rsidRDefault="00DD13FD" w:rsidP="00ED4C4F">
            <w:r>
              <w:lastRenderedPageBreak/>
              <w:t>V2.0.2</w:t>
            </w:r>
          </w:p>
        </w:tc>
        <w:tc>
          <w:tcPr>
            <w:tcW w:w="775" w:type="pct"/>
          </w:tcPr>
          <w:p w14:paraId="50F4BB8F" w14:textId="06CF8A32" w:rsidR="00B92FE1" w:rsidRPr="00022065" w:rsidRDefault="00626600" w:rsidP="00ED4C4F">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494"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494"/>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ED4C4F">
        <w:trPr>
          <w:trHeight w:val="1341"/>
        </w:trPr>
        <w:tc>
          <w:tcPr>
            <w:tcW w:w="500" w:type="pct"/>
          </w:tcPr>
          <w:p w14:paraId="67644777" w14:textId="2722317D" w:rsidR="00535234" w:rsidRDefault="00535234" w:rsidP="00ED4C4F">
            <w:r>
              <w:t>V</w:t>
            </w:r>
            <w:r w:rsidR="008C36F4">
              <w:t>2.0.3</w:t>
            </w:r>
          </w:p>
        </w:tc>
        <w:tc>
          <w:tcPr>
            <w:tcW w:w="775" w:type="pct"/>
          </w:tcPr>
          <w:p w14:paraId="0D167C8C" w14:textId="26BCF5E4" w:rsidR="00535234" w:rsidRDefault="008C36F4" w:rsidP="00ED4C4F">
            <w:r>
              <w:t>2023-09-01</w:t>
            </w:r>
          </w:p>
        </w:tc>
        <w:tc>
          <w:tcPr>
            <w:tcW w:w="3725"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ED4C4F">
        <w:trPr>
          <w:trHeight w:val="1341"/>
        </w:trPr>
        <w:tc>
          <w:tcPr>
            <w:tcW w:w="500" w:type="pct"/>
          </w:tcPr>
          <w:p w14:paraId="0D2EA24E" w14:textId="36B28D6A" w:rsidR="00A76B59" w:rsidRDefault="00A76B59" w:rsidP="00ED4C4F">
            <w:r>
              <w:lastRenderedPageBreak/>
              <w:t>V3.0.0</w:t>
            </w:r>
          </w:p>
        </w:tc>
        <w:tc>
          <w:tcPr>
            <w:tcW w:w="775" w:type="pct"/>
          </w:tcPr>
          <w:p w14:paraId="511541EF" w14:textId="38CAF993" w:rsidR="00A76B59" w:rsidRDefault="00A76B59" w:rsidP="00ED4C4F">
            <w:r>
              <w:t>2023-xx-xx</w:t>
            </w:r>
          </w:p>
        </w:tc>
        <w:tc>
          <w:tcPr>
            <w:tcW w:w="3725" w:type="pct"/>
          </w:tcPr>
          <w:p w14:paraId="48C92065" w14:textId="422B527D" w:rsidR="00A76B59" w:rsidRDefault="00A76B59" w:rsidP="00B92FE1">
            <w:pPr>
              <w:pStyle w:val="Lijstalinea"/>
              <w:numPr>
                <w:ilvl w:val="0"/>
                <w:numId w:val="43"/>
              </w:numPr>
              <w:rPr>
                <w:ins w:id="495" w:author="Wilko Quak" w:date="2023-10-05T23:17:00Z"/>
              </w:rPr>
            </w:pPr>
            <w:r w:rsidRPr="00A76B59">
              <w:t>WELT-268</w:t>
            </w:r>
            <w:ins w:id="496" w:author="Wilko Quak" w:date="2023-10-12T08:44:00Z">
              <w:r w:rsidR="003F0EE1">
                <w:t>: T</w:t>
              </w:r>
            </w:ins>
            <w:ins w:id="497" w:author="Wilko Quak" w:date="2023-10-12T08:59:00Z">
              <w:r w:rsidR="00542C2B">
                <w:t xml:space="preserve">oekennen van </w:t>
              </w:r>
            </w:ins>
            <w:ins w:id="498" w:author="Wilko Quak" w:date="2023-10-12T09:00:00Z">
              <w:r w:rsidR="00542C2B">
                <w:t>OW-objecten aan Regelingen verwerkt. Hierin zit ook het verbieden van verwijzingen tussen regeli</w:t>
              </w:r>
            </w:ins>
            <w:ins w:id="499" w:author="Wilko Quak" w:date="2023-10-12T09:01:00Z">
              <w:r w:rsidR="00542C2B">
                <w:t>ngen van verschillende bevoegd gezagen.</w:t>
              </w:r>
            </w:ins>
          </w:p>
          <w:p w14:paraId="79B5573D" w14:textId="5CAE6B0F" w:rsidR="00F31545" w:rsidRDefault="00752F83" w:rsidP="00B92FE1">
            <w:pPr>
              <w:pStyle w:val="Lijstalinea"/>
              <w:numPr>
                <w:ilvl w:val="0"/>
                <w:numId w:val="43"/>
              </w:numPr>
              <w:rPr>
                <w:ins w:id="500" w:author="Wilko Quak" w:date="2023-10-05T23:18:00Z"/>
              </w:rPr>
            </w:pPr>
            <w:ins w:id="501" w:author="Wilko Quak" w:date="2023-10-05T23:19:00Z">
              <w:r w:rsidRPr="00752F83">
                <w:t>§</w:t>
              </w:r>
              <w:r>
                <w:fldChar w:fldCharType="begin"/>
              </w:r>
              <w:r>
                <w:instrText xml:space="preserve"> REF _Ref36460877 \w \h </w:instrText>
              </w:r>
            </w:ins>
            <w:r>
              <w:fldChar w:fldCharType="separate"/>
            </w:r>
            <w:ins w:id="502" w:author="Wilko Quak" w:date="2023-10-05T23:19:00Z">
              <w:r>
                <w:t>3.2.2</w:t>
              </w:r>
              <w:r>
                <w:fldChar w:fldCharType="end"/>
              </w:r>
              <w:r>
                <w:t xml:space="preserve">: </w:t>
              </w:r>
            </w:ins>
            <w:ins w:id="503" w:author="Wilko Quak" w:date="2023-10-05T23:17:00Z">
              <w:r w:rsidR="00F31545">
                <w:t>Uitleg van het st</w:t>
              </w:r>
            </w:ins>
            <w:ins w:id="504" w:author="Wilko Quak" w:date="2023-10-05T23:18:00Z">
              <w:r w:rsidR="00F31545">
                <w:t xml:space="preserve">atus veld </w:t>
              </w:r>
            </w:ins>
            <w:ins w:id="505" w:author="Wilko Quak" w:date="2023-10-05T23:20:00Z">
              <w:r>
                <w:t>herschreven</w:t>
              </w:r>
            </w:ins>
            <w:ins w:id="506" w:author="Wilko Quak" w:date="2023-10-05T23:18:00Z">
              <w:r w:rsidR="00F31545">
                <w:t xml:space="preserve"> (redactione</w:t>
              </w:r>
            </w:ins>
            <w:ins w:id="507" w:author="Wilko Quak" w:date="2023-10-05T23:51:00Z">
              <w:r w:rsidR="00C5690B">
                <w:t>el</w:t>
              </w:r>
            </w:ins>
            <w:ins w:id="508" w:author="Wilko Quak" w:date="2023-10-05T23:18:00Z">
              <w:r w:rsidR="00F31545">
                <w:t>)</w:t>
              </w:r>
            </w:ins>
          </w:p>
          <w:p w14:paraId="4C56F594" w14:textId="77777777" w:rsidR="00F31545" w:rsidRDefault="00BB3B5F" w:rsidP="00B92FE1">
            <w:pPr>
              <w:pStyle w:val="Lijstalinea"/>
              <w:numPr>
                <w:ilvl w:val="0"/>
                <w:numId w:val="43"/>
              </w:numPr>
              <w:rPr>
                <w:ins w:id="509" w:author="Wilko Quak" w:date="2023-10-11T22:29:00Z"/>
              </w:rPr>
            </w:pPr>
            <w:ins w:id="510" w:author="Wilko Quak" w:date="2023-10-05T23:51:00Z">
              <w:r>
                <w:t>§</w:t>
              </w:r>
              <w:r>
                <w:fldChar w:fldCharType="begin"/>
              </w:r>
              <w:r>
                <w:instrText xml:space="preserve"> REF _Ref147442293 \n \h </w:instrText>
              </w:r>
            </w:ins>
            <w:r>
              <w:fldChar w:fldCharType="separate"/>
            </w:r>
            <w:ins w:id="511" w:author="Wilko Quak" w:date="2023-10-05T23:51:00Z">
              <w:r>
                <w:t>3.2.3</w:t>
              </w:r>
              <w:r>
                <w:fldChar w:fldCharType="end"/>
              </w:r>
              <w:r>
                <w:t>: Uitleg over het veld procedurestatus herschreven (redactioneel)</w:t>
              </w:r>
            </w:ins>
          </w:p>
          <w:p w14:paraId="5F37E6C7" w14:textId="77777777" w:rsidR="00A24008" w:rsidRDefault="00A24008" w:rsidP="00B92FE1">
            <w:pPr>
              <w:pStyle w:val="Lijstalinea"/>
              <w:numPr>
                <w:ilvl w:val="0"/>
                <w:numId w:val="43"/>
              </w:numPr>
              <w:rPr>
                <w:ins w:id="512" w:author="Wilko Quak" w:date="2023-10-12T08:43:00Z"/>
              </w:rPr>
            </w:pPr>
            <w:ins w:id="513" w:author="Wilko Quak" w:date="2023-10-11T22:29:00Z">
              <w:r>
                <w:t xml:space="preserve">Verwijzing naar versie </w:t>
              </w:r>
              <w:proofErr w:type="spellStart"/>
              <w:r>
                <w:t>xsd</w:t>
              </w:r>
              <w:proofErr w:type="spellEnd"/>
              <w:r>
                <w:t xml:space="preserve"> opgenomen.</w:t>
              </w:r>
            </w:ins>
          </w:p>
          <w:p w14:paraId="6F09AB31" w14:textId="0E19C76D" w:rsidR="003F0EE1" w:rsidRDefault="00ED21DC" w:rsidP="00B92FE1">
            <w:pPr>
              <w:pStyle w:val="Lijstalinea"/>
              <w:numPr>
                <w:ilvl w:val="0"/>
                <w:numId w:val="43"/>
              </w:numPr>
              <w:rPr>
                <w:ins w:id="514" w:author="Wilko Quak" w:date="2023-10-27T10:53:00Z"/>
              </w:rPr>
            </w:pPr>
            <w:ins w:id="515" w:author="Wilko Quak" w:date="2023-10-24T11:49:00Z">
              <w:r>
                <w:t>W</w:t>
              </w:r>
            </w:ins>
            <w:ins w:id="516" w:author="Wilko Quak" w:date="2023-10-24T11:50:00Z">
              <w:r>
                <w:t xml:space="preserve">ELT-268: </w:t>
              </w:r>
            </w:ins>
            <w:ins w:id="517" w:author="Wilko Quak" w:date="2023-11-01T16:50:00Z">
              <w:r w:rsidR="00957CA4" w:rsidRPr="00957CA4">
                <w:t>§</w:t>
              </w:r>
            </w:ins>
            <w:ins w:id="518" w:author="Wilko Quak" w:date="2023-10-24T11:50:00Z">
              <w:r>
                <w:t xml:space="preserve"> </w:t>
              </w:r>
            </w:ins>
            <w:ins w:id="519" w:author="Wilko Quak" w:date="2023-10-24T11:51:00Z">
              <w:r>
                <w:fldChar w:fldCharType="begin"/>
              </w:r>
              <w:r>
                <w:instrText xml:space="preserve"> REF _Ref149040679 \r \h </w:instrText>
              </w:r>
            </w:ins>
            <w:r>
              <w:fldChar w:fldCharType="separate"/>
            </w:r>
            <w:ins w:id="520" w:author="Wilko Quak" w:date="2023-10-24T11:51:00Z">
              <w:r>
                <w:t>3.2.7</w:t>
              </w:r>
              <w:r>
                <w:fldChar w:fldCharType="end"/>
              </w:r>
              <w:r>
                <w:t xml:space="preserve"> toegevoegd met regels over verwijzingen tussen objecten.</w:t>
              </w:r>
            </w:ins>
          </w:p>
          <w:p w14:paraId="4B47EAC1" w14:textId="77777777" w:rsidR="00ED399B" w:rsidRDefault="00ED399B" w:rsidP="00B92FE1">
            <w:pPr>
              <w:pStyle w:val="Lijstalinea"/>
              <w:numPr>
                <w:ilvl w:val="0"/>
                <w:numId w:val="43"/>
              </w:numPr>
              <w:rPr>
                <w:ins w:id="521" w:author="Wilko Quak" w:date="2023-11-01T16:49:00Z"/>
              </w:rPr>
            </w:pPr>
            <w:ins w:id="522" w:author="Wilko Quak" w:date="2023-10-27T10:53:00Z">
              <w:r>
                <w:t>Paragraaf ov</w:t>
              </w:r>
            </w:ins>
            <w:ins w:id="523" w:author="Wilko Quak" w:date="2023-10-27T10:54:00Z">
              <w:r>
                <w:t xml:space="preserve">er </w:t>
              </w:r>
              <w:proofErr w:type="spellStart"/>
              <w:r>
                <w:t>conformance</w:t>
              </w:r>
              <w:proofErr w:type="spellEnd"/>
              <w:r>
                <w:t xml:space="preserve"> toegevoegd.</w:t>
              </w:r>
            </w:ins>
          </w:p>
          <w:p w14:paraId="378F3F1F" w14:textId="606759D3" w:rsidR="00957CA4" w:rsidRDefault="00957CA4" w:rsidP="00B92FE1">
            <w:pPr>
              <w:pStyle w:val="Lijstalinea"/>
              <w:numPr>
                <w:ilvl w:val="0"/>
                <w:numId w:val="43"/>
              </w:numPr>
            </w:pPr>
            <w:ins w:id="524" w:author="Wilko Quak" w:date="2023-11-01T16:49:00Z">
              <w:r>
                <w:t xml:space="preserve">WELT-274: </w:t>
              </w:r>
            </w:ins>
            <w:ins w:id="525" w:author="Wilko Quak" w:date="2023-11-01T16:50:00Z">
              <w:r w:rsidRPr="00957CA4">
                <w:t>§</w:t>
              </w:r>
              <w:r>
                <w:fldChar w:fldCharType="begin"/>
              </w:r>
              <w:r>
                <w:instrText xml:space="preserve"> REF _Ref92188735 \r \h </w:instrText>
              </w:r>
            </w:ins>
            <w:r>
              <w:fldChar w:fldCharType="separate"/>
            </w:r>
            <w:ins w:id="526" w:author="Wilko Quak" w:date="2023-11-01T16:50:00Z">
              <w:r>
                <w:t>7.4</w:t>
              </w:r>
              <w:r>
                <w:fldChar w:fldCharType="end"/>
              </w:r>
              <w:r>
                <w:t xml:space="preserve"> noot toegevoegd dat directe mutaties </w:t>
              </w:r>
            </w:ins>
            <w:ins w:id="527" w:author="Wilko Quak" w:date="2023-11-01T16:51:00Z">
              <w:r>
                <w:t>alleen voor foutherstel via de</w:t>
              </w:r>
              <w:r w:rsidR="00466CB7">
                <w:t xml:space="preserve"> be</w:t>
              </w:r>
            </w:ins>
            <w:ins w:id="528" w:author="Wilko Quak" w:date="2023-11-01T16:52:00Z">
              <w:r w:rsidR="00466CB7">
                <w:t>heerders van het stelsel toegankelijk zijn.</w:t>
              </w:r>
            </w:ins>
          </w:p>
        </w:tc>
      </w:tr>
    </w:tbl>
    <w:p w14:paraId="2DD8E5BD" w14:textId="77777777" w:rsidR="00B92FE1" w:rsidRPr="00B92FE1" w:rsidRDefault="00B92FE1" w:rsidP="00B92FE1"/>
    <w:sectPr w:rsidR="00B92FE1" w:rsidRPr="00B92FE1" w:rsidSect="00372555">
      <w:headerReference w:type="default" r:id="rId48"/>
      <w:footerReference w:type="default" r:id="rId49"/>
      <w:headerReference w:type="first" r:id="rId50"/>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27FEC" w14:textId="77777777" w:rsidR="000F58DC" w:rsidRDefault="000F58DC" w:rsidP="00081E1C">
      <w:r>
        <w:separator/>
      </w:r>
    </w:p>
  </w:endnote>
  <w:endnote w:type="continuationSeparator" w:id="0">
    <w:p w14:paraId="5309C723" w14:textId="77777777" w:rsidR="000F58DC" w:rsidRDefault="000F58DC" w:rsidP="00081E1C">
      <w:r>
        <w:continuationSeparator/>
      </w:r>
    </w:p>
  </w:endnote>
  <w:endnote w:type="continuationNotice" w:id="1">
    <w:p w14:paraId="0594DC7A" w14:textId="77777777" w:rsidR="000F58DC" w:rsidRDefault="000F58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EF9DB" w14:textId="77777777" w:rsidR="000F58DC" w:rsidRDefault="000F58DC" w:rsidP="00081E1C">
      <w:r>
        <w:separator/>
      </w:r>
    </w:p>
  </w:footnote>
  <w:footnote w:type="continuationSeparator" w:id="0">
    <w:p w14:paraId="73CB4EE6" w14:textId="77777777" w:rsidR="000F58DC" w:rsidRDefault="000F58DC" w:rsidP="00081E1C">
      <w:r>
        <w:continuationSeparator/>
      </w:r>
    </w:p>
  </w:footnote>
  <w:footnote w:type="continuationNotice" w:id="1">
    <w:p w14:paraId="3AD2AE09" w14:textId="77777777" w:rsidR="000F58DC" w:rsidRDefault="000F58DC"/>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4"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2"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3"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43"/>
  </w:num>
  <w:num w:numId="3" w16cid:durableId="1969045517">
    <w:abstractNumId w:val="45"/>
  </w:num>
  <w:num w:numId="4" w16cid:durableId="1405420662">
    <w:abstractNumId w:val="26"/>
  </w:num>
  <w:num w:numId="5" w16cid:durableId="181163623">
    <w:abstractNumId w:val="18"/>
  </w:num>
  <w:num w:numId="6" w16cid:durableId="1570653724">
    <w:abstractNumId w:val="11"/>
  </w:num>
  <w:num w:numId="7" w16cid:durableId="1284844904">
    <w:abstractNumId w:val="50"/>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9"/>
  </w:num>
  <w:num w:numId="12" w16cid:durableId="1872448145">
    <w:abstractNumId w:val="41"/>
  </w:num>
  <w:num w:numId="13" w16cid:durableId="1986277181">
    <w:abstractNumId w:val="48"/>
  </w:num>
  <w:num w:numId="14" w16cid:durableId="1988046225">
    <w:abstractNumId w:val="52"/>
  </w:num>
  <w:num w:numId="15" w16cid:durableId="956722585">
    <w:abstractNumId w:val="33"/>
  </w:num>
  <w:num w:numId="16" w16cid:durableId="54738618">
    <w:abstractNumId w:val="20"/>
  </w:num>
  <w:num w:numId="17" w16cid:durableId="770274701">
    <w:abstractNumId w:val="44"/>
  </w:num>
  <w:num w:numId="18" w16cid:durableId="949438593">
    <w:abstractNumId w:val="38"/>
  </w:num>
  <w:num w:numId="19" w16cid:durableId="1585607998">
    <w:abstractNumId w:val="27"/>
  </w:num>
  <w:num w:numId="20" w16cid:durableId="1055006832">
    <w:abstractNumId w:val="36"/>
  </w:num>
  <w:num w:numId="21" w16cid:durableId="518006794">
    <w:abstractNumId w:val="25"/>
  </w:num>
  <w:num w:numId="22" w16cid:durableId="1334839333">
    <w:abstractNumId w:val="30"/>
  </w:num>
  <w:num w:numId="23" w16cid:durableId="288324142">
    <w:abstractNumId w:val="47"/>
  </w:num>
  <w:num w:numId="24" w16cid:durableId="1613318515">
    <w:abstractNumId w:val="46"/>
  </w:num>
  <w:num w:numId="25" w16cid:durableId="55009511">
    <w:abstractNumId w:val="22"/>
  </w:num>
  <w:num w:numId="26" w16cid:durableId="1608077887">
    <w:abstractNumId w:val="49"/>
  </w:num>
  <w:num w:numId="27" w16cid:durableId="180123778">
    <w:abstractNumId w:val="15"/>
  </w:num>
  <w:num w:numId="28" w16cid:durableId="242419377">
    <w:abstractNumId w:val="39"/>
  </w:num>
  <w:num w:numId="29" w16cid:durableId="653222394">
    <w:abstractNumId w:val="37"/>
  </w:num>
  <w:num w:numId="30" w16cid:durableId="681397278">
    <w:abstractNumId w:val="28"/>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4"/>
  </w:num>
  <w:num w:numId="45" w16cid:durableId="1044863275">
    <w:abstractNumId w:val="12"/>
  </w:num>
  <w:num w:numId="46" w16cid:durableId="441345804">
    <w:abstractNumId w:val="35"/>
  </w:num>
  <w:num w:numId="47" w16cid:durableId="1242713969">
    <w:abstractNumId w:val="40"/>
  </w:num>
  <w:num w:numId="48" w16cid:durableId="505171524">
    <w:abstractNumId w:val="42"/>
  </w:num>
  <w:num w:numId="49" w16cid:durableId="1907064544">
    <w:abstractNumId w:val="23"/>
  </w:num>
  <w:num w:numId="50" w16cid:durableId="1119840007">
    <w:abstractNumId w:val="31"/>
  </w:num>
  <w:num w:numId="51" w16cid:durableId="729765031">
    <w:abstractNumId w:val="32"/>
  </w:num>
  <w:num w:numId="52" w16cid:durableId="361974354">
    <w:abstractNumId w:val="51"/>
  </w:num>
  <w:num w:numId="53" w16cid:durableId="1864517714">
    <w:abstractNumId w:val="2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4B3BD6"/>
    <w:pPr>
      <w:tabs>
        <w:tab w:val="left" w:pos="480"/>
        <w:tab w:val="right" w:pos="8635"/>
      </w:tabs>
      <w:spacing w:after="100"/>
      <w:pPrChange w:id="0" w:author="Wilko Quak" w:date="2023-11-07T13:01:00Z">
        <w:pPr>
          <w:tabs>
            <w:tab w:val="left" w:pos="480"/>
            <w:tab w:val="right" w:pos="8635"/>
          </w:tabs>
          <w:spacing w:after="100"/>
        </w:pPr>
      </w:pPrChange>
    </w:pPr>
    <w:rPr>
      <w:noProof/>
      <w:rPrChange w:id="0" w:author="Wilko Quak" w:date="2023-11-07T13:01:00Z">
        <w:rPr>
          <w:rFonts w:asciiTheme="minorHAnsi" w:eastAsiaTheme="minorHAnsi" w:hAnsiTheme="minorHAnsi" w:cstheme="minorBidi"/>
          <w:noProof/>
          <w:sz w:val="22"/>
          <w:szCs w:val="22"/>
          <w:lang w:val="nl-NL" w:eastAsia="en-US" w:bidi="ar-SA"/>
        </w:rPr>
      </w:rPrChange>
    </w:rPr>
  </w:style>
  <w:style w:type="paragraph" w:styleId="Inhopg3">
    <w:name w:val="toc 3"/>
    <w:basedOn w:val="Standaard"/>
    <w:next w:val="Standaard"/>
    <w:autoRedefine/>
    <w:uiPriority w:val="39"/>
    <w:unhideWhenUsed/>
    <w:rsid w:val="004B3BD6"/>
    <w:pPr>
      <w:tabs>
        <w:tab w:val="left" w:pos="1320"/>
        <w:tab w:val="right" w:pos="8635"/>
      </w:tabs>
      <w:spacing w:after="100"/>
      <w:ind w:left="480"/>
      <w:pPrChange w:id="1" w:author="Wilko Quak" w:date="2023-11-07T13:01:00Z">
        <w:pPr>
          <w:tabs>
            <w:tab w:val="left" w:pos="1320"/>
            <w:tab w:val="right" w:pos="8635"/>
          </w:tabs>
          <w:spacing w:after="100"/>
          <w:ind w:left="480"/>
        </w:pPr>
      </w:pPrChange>
    </w:pPr>
    <w:rPr>
      <w:rPrChange w:id="1" w:author="Wilko Quak" w:date="2023-11-07T13:01:00Z">
        <w:rPr>
          <w:rFonts w:asciiTheme="minorHAnsi" w:eastAsiaTheme="minorHAnsi" w:hAnsiTheme="minorHAnsi" w:cstheme="minorBidi"/>
          <w:sz w:val="22"/>
          <w:szCs w:val="22"/>
          <w:lang w:val="nl-NL" w:eastAsia="en-US" w:bidi="ar-SA"/>
        </w:rPr>
      </w:rPrChange>
    </w:r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koop.gitlab.io/STOP/standaard/1.0.4/GIOConceptueel.html" TargetMode="External"/><Relationship Id="rId21" Type="http://schemas.openxmlformats.org/officeDocument/2006/relationships/image" Target="media/image7.svg"/><Relationship Id="rId34" Type="http://schemas.openxmlformats.org/officeDocument/2006/relationships/hyperlink" Target="https://docs.geostandaarden.nl/nen3610/def-st-basisgeometrie-20200930/" TargetMode="External"/><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register.geostandaarden.nl/xmlschema/tpod/v2.0.0/" TargetMode="External"/><Relationship Id="rId40" Type="http://schemas.openxmlformats.org/officeDocument/2006/relationships/hyperlink" Target="https://koop.gitlab.io/STOP/standaard/1.0.3/imop-geo.html" TargetMode="External"/><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hyperlink" Target="https://koop.gitlab.io/STOP/standaard/1.0.4/tekstmuteren.html" TargetMode="External"/><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gmlapplicatieschema/basisgeometrie/" TargetMode="External"/><Relationship Id="rId43" Type="http://schemas.openxmlformats.org/officeDocument/2006/relationships/hyperlink" Target="https://koop.gitlab.io/STOP/standaard/bepalen_wijzigingen_renvooi.html"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9.svg"/><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opengis.net/def/crs/EPSG/0/28992" TargetMode="External"/><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10944</TotalTime>
  <Pages>1</Pages>
  <Words>16335</Words>
  <Characters>89847</Characters>
  <Application>Microsoft Office Word</Application>
  <DocSecurity>0</DocSecurity>
  <Lines>748</Lines>
  <Paragraphs>211</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27</cp:revision>
  <cp:lastPrinted>2023-01-10T08:59:00Z</cp:lastPrinted>
  <dcterms:created xsi:type="dcterms:W3CDTF">2023-01-10T08:56:00Z</dcterms:created>
  <dcterms:modified xsi:type="dcterms:W3CDTF">2023-11-07T13:40:00Z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