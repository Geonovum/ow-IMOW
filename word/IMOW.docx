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158B87" w14:textId="1B368CDB" w:rsidR="00101A24" w:rsidRPr="009E0B85" w:rsidRDefault="00101A24" w:rsidP="00022065">
      <w:pPr>
        <w:rPr>
          <w:lang w:val="en-US"/>
        </w:rPr>
      </w:pPr>
    </w:p>
    <w:p w14:paraId="52CCBCFA" w14:textId="77777777" w:rsidR="00475C30" w:rsidRPr="00022065" w:rsidRDefault="00475C30" w:rsidP="00022065"/>
    <w:p w14:paraId="54B89F08" w14:textId="7CB37973" w:rsidR="000C3951" w:rsidRPr="00022065" w:rsidRDefault="000C3951" w:rsidP="00022065"/>
    <w:p w14:paraId="7EDDFAFA" w14:textId="77777777" w:rsidR="006640B8" w:rsidRPr="00365993" w:rsidRDefault="006640B8" w:rsidP="00422385">
      <w:pPr>
        <w:pStyle w:val="Kop1voorwerk"/>
      </w:pPr>
      <w:r w:rsidRPr="00365993">
        <w:lastRenderedPageBreak/>
        <w:t>Colofon</w:t>
      </w:r>
    </w:p>
    <w:p w14:paraId="7CA9977C" w14:textId="624B9FC3" w:rsidR="00380E7A" w:rsidRPr="00E76893" w:rsidRDefault="00380E7A" w:rsidP="001D19D1">
      <w:pPr>
        <w:pStyle w:val="Huisstijl-Colofon"/>
        <w:tabs>
          <w:tab w:val="left" w:pos="2268"/>
        </w:tabs>
      </w:pPr>
      <w:r w:rsidRPr="00E76893">
        <w:t>Projectnummer</w:t>
      </w:r>
      <w:r w:rsidRPr="00A22B92">
        <w:tab/>
      </w:r>
      <w:r>
        <w:fldChar w:fldCharType="begin"/>
      </w:r>
      <w:r>
        <w:instrText>DOCVARIABLE  ID0</w:instrText>
      </w:r>
      <w:r w:rsidR="00C15B69">
        <w:instrText>1</w:instrText>
      </w:r>
      <w:r>
        <w:fldChar w:fldCharType="separate"/>
      </w:r>
      <w:r w:rsidR="003A2FF4">
        <w:t>DSO-PR33</w:t>
      </w:r>
      <w:r>
        <w:fldChar w:fldCharType="end"/>
      </w:r>
    </w:p>
    <w:p w14:paraId="47F5B06B" w14:textId="02D7DA74" w:rsidR="00AD630D" w:rsidRPr="00A22B92" w:rsidRDefault="00AD630D" w:rsidP="00AD630D">
      <w:pPr>
        <w:pStyle w:val="Colofon"/>
      </w:pPr>
      <w:bookmarkStart w:id="3" w:name="_Ref523411505"/>
      <w:r>
        <w:t>Document</w:t>
      </w:r>
      <w:r w:rsidR="00380E7A" w:rsidRPr="00A22B92">
        <w:tab/>
      </w:r>
      <w:r w:rsidR="00380E7A">
        <w:fldChar w:fldCharType="begin"/>
      </w:r>
      <w:r w:rsidR="00380E7A">
        <w:instrText>DOCVARIABLE  ID0</w:instrText>
      </w:r>
      <w:r w:rsidR="00C15B69">
        <w:instrText>2</w:instrText>
      </w:r>
      <w:r w:rsidR="00380E7A">
        <w:fldChar w:fldCharType="separate"/>
      </w:r>
      <w:r w:rsidR="003A2FF4">
        <w:t>Informatiemodel Omgevingswet</w:t>
      </w:r>
      <w:r w:rsidR="00380E7A">
        <w:fldChar w:fldCharType="end"/>
      </w:r>
    </w:p>
    <w:p w14:paraId="377DD509" w14:textId="2B375795" w:rsidR="00AD630D" w:rsidRPr="00A22B92" w:rsidRDefault="00AD630D" w:rsidP="00AD630D">
      <w:pPr>
        <w:pStyle w:val="Colofon"/>
      </w:pPr>
      <w:r w:rsidRPr="00A22B92">
        <w:t>Identificatie</w:t>
      </w:r>
      <w:r w:rsidR="00380E7A" w:rsidRPr="00A22B92">
        <w:tab/>
      </w:r>
      <w:r w:rsidR="00380E7A">
        <w:fldChar w:fldCharType="begin"/>
      </w:r>
      <w:r w:rsidR="00380E7A">
        <w:instrText>DOCVARIABLE  ID0</w:instrText>
      </w:r>
      <w:r w:rsidR="00C15B69">
        <w:instrText>3</w:instrText>
      </w:r>
      <w:r w:rsidR="00380E7A">
        <w:fldChar w:fldCharType="separate"/>
      </w:r>
      <w:r w:rsidR="003A2FF4">
        <w:t>IMOW</w:t>
      </w:r>
      <w:r w:rsidR="00380E7A">
        <w:fldChar w:fldCharType="end"/>
      </w:r>
    </w:p>
    <w:p w14:paraId="71627DC7" w14:textId="754245DB" w:rsidR="00AD630D" w:rsidRPr="00A22B92" w:rsidRDefault="00AD630D" w:rsidP="00AD630D">
      <w:pPr>
        <w:pStyle w:val="Colofon"/>
      </w:pPr>
      <w:r w:rsidRPr="00A22B92">
        <w:t>Versie</w:t>
      </w:r>
      <w:r w:rsidRPr="00A22B92">
        <w:tab/>
      </w:r>
      <w:r w:rsidR="008C36F4">
        <w:t>2.0.3</w:t>
      </w:r>
    </w:p>
    <w:p w14:paraId="6A802E61" w14:textId="2F51D826" w:rsidR="00AD630D" w:rsidRPr="00A22B92" w:rsidRDefault="00AD630D" w:rsidP="00AD630D">
      <w:pPr>
        <w:pStyle w:val="Colofon"/>
      </w:pPr>
      <w:r w:rsidRPr="00A22B92">
        <w:t>Projectnaam</w:t>
      </w:r>
      <w:r w:rsidR="00380E7A" w:rsidRPr="00A22B92">
        <w:tab/>
      </w:r>
      <w:r w:rsidR="00380E7A">
        <w:fldChar w:fldCharType="begin"/>
      </w:r>
      <w:r w:rsidR="00380E7A">
        <w:instrText>DOCVARIABLE  ID0</w:instrText>
      </w:r>
      <w:r w:rsidR="00C15B69">
        <w:instrText>5</w:instrText>
      </w:r>
      <w:r w:rsidR="00380E7A">
        <w:fldChar w:fldCharType="separate"/>
      </w:r>
      <w:proofErr w:type="spellStart"/>
      <w:r w:rsidR="003A2FF4">
        <w:t>STandaard</w:t>
      </w:r>
      <w:proofErr w:type="spellEnd"/>
      <w:r w:rsidR="003A2FF4">
        <w:t xml:space="preserve"> Officiële Publicaties met </w:t>
      </w:r>
      <w:proofErr w:type="spellStart"/>
      <w:r w:rsidR="003A2FF4">
        <w:t>ToepassingsProfielen</w:t>
      </w:r>
      <w:proofErr w:type="spellEnd"/>
      <w:r w:rsidR="003A2FF4">
        <w:t xml:space="preserve"> voor </w:t>
      </w:r>
      <w:proofErr w:type="spellStart"/>
      <w:r w:rsidR="003A2FF4">
        <w:t>OmgevingsDocumenten</w:t>
      </w:r>
      <w:proofErr w:type="spellEnd"/>
      <w:r w:rsidR="003A2FF4">
        <w:t xml:space="preserve"> (STOP/TPOD)</w:t>
      </w:r>
      <w:r w:rsidR="00380E7A">
        <w:fldChar w:fldCharType="end"/>
      </w:r>
    </w:p>
    <w:p w14:paraId="52803F71" w14:textId="6D27A3A5" w:rsidR="00AD630D" w:rsidRPr="00A22B92" w:rsidRDefault="00AD630D" w:rsidP="00AD630D">
      <w:pPr>
        <w:pStyle w:val="Colofon"/>
      </w:pPr>
      <w:r w:rsidRPr="00A22B92">
        <w:t>Projectnummer</w:t>
      </w:r>
      <w:r w:rsidR="00380E7A" w:rsidRPr="00A22B92">
        <w:tab/>
      </w:r>
      <w:r w:rsidR="00380E7A">
        <w:fldChar w:fldCharType="begin"/>
      </w:r>
      <w:r w:rsidR="00380E7A">
        <w:instrText>DOCVARIABLE  ID0</w:instrText>
      </w:r>
      <w:r w:rsidR="00C15B69">
        <w:instrText>6</w:instrText>
      </w:r>
      <w:r w:rsidR="00380E7A">
        <w:fldChar w:fldCharType="separate"/>
      </w:r>
      <w:r w:rsidR="003A2FF4">
        <w:t>PR33</w:t>
      </w:r>
      <w:r w:rsidR="00380E7A">
        <w:fldChar w:fldCharType="end"/>
      </w:r>
    </w:p>
    <w:p w14:paraId="1D0EA3BA" w14:textId="77777777" w:rsidR="00AD630D" w:rsidRPr="00A22B92" w:rsidRDefault="00AD630D" w:rsidP="00AD630D">
      <w:pPr>
        <w:pStyle w:val="Colofon"/>
      </w:pPr>
    </w:p>
    <w:p w14:paraId="55ABC998" w14:textId="30BFE6DA" w:rsidR="00AD630D" w:rsidRPr="00A22B92" w:rsidRDefault="00AD630D" w:rsidP="00AD630D">
      <w:pPr>
        <w:pStyle w:val="Colofon"/>
      </w:pPr>
      <w:r w:rsidRPr="00A22B92">
        <w:t>Contactpersoon</w:t>
      </w:r>
      <w:r w:rsidR="00380E7A" w:rsidRPr="00A22B92">
        <w:tab/>
      </w:r>
      <w:r w:rsidR="00CB429A">
        <w:t>TPOD-team</w:t>
      </w:r>
    </w:p>
    <w:p w14:paraId="3A61C0CF" w14:textId="77777777" w:rsidR="00AD630D" w:rsidRPr="00A22B92" w:rsidRDefault="00AD630D" w:rsidP="00AD630D">
      <w:pPr>
        <w:pStyle w:val="Colofon"/>
      </w:pPr>
    </w:p>
    <w:p w14:paraId="532E90F3" w14:textId="357F4CBD" w:rsidR="00AD630D" w:rsidRPr="00A22B92" w:rsidRDefault="00AD630D" w:rsidP="00AD630D">
      <w:pPr>
        <w:pStyle w:val="Colofon"/>
      </w:pPr>
      <w:r w:rsidRPr="00A22B92">
        <w:t>Auteur(s)</w:t>
      </w:r>
      <w:r w:rsidR="00380E7A" w:rsidRPr="00A22B92">
        <w:tab/>
      </w:r>
      <w:r w:rsidR="00CB429A">
        <w:t>TPOD-team</w:t>
      </w:r>
    </w:p>
    <w:p w14:paraId="39F9056F" w14:textId="77777777" w:rsidR="00927958" w:rsidRPr="00022065" w:rsidRDefault="00927958" w:rsidP="00022065"/>
    <w:p w14:paraId="386DFFA0" w14:textId="2BBA0B01" w:rsidR="006430F9" w:rsidRDefault="00323028" w:rsidP="00323028">
      <w:pPr>
        <w:pStyle w:val="Kop1voorwerk"/>
      </w:pPr>
      <w:r w:rsidRPr="00323028">
        <w:lastRenderedPageBreak/>
        <w:t>Inhoudsopgave</w:t>
      </w:r>
    </w:p>
    <w:p w14:paraId="0DB94A55" w14:textId="330C8D93" w:rsidR="0089329D" w:rsidRDefault="006430F9" w:rsidP="0089329D">
      <w:pPr>
        <w:pStyle w:val="Inhopg1"/>
        <w:rPr>
          <w:rFonts w:eastAsiaTheme="minorEastAsia"/>
          <w:kern w:val="2"/>
          <w:lang w:eastAsia="nl-NL"/>
          <w14:ligatures w14:val="standardContextual"/>
        </w:rPr>
      </w:pPr>
      <w:r>
        <w:rPr>
          <w:rFonts w:ascii="Arial" w:hAnsi="Arial"/>
          <w:sz w:val="20"/>
        </w:rPr>
        <w:fldChar w:fldCharType="begin"/>
      </w:r>
      <w:r>
        <w:instrText xml:space="preserve"> TOC \o "2-3" \t "Kop 1;1" </w:instrText>
      </w:r>
      <w:r>
        <w:rPr>
          <w:rFonts w:ascii="Arial" w:hAnsi="Arial"/>
          <w:sz w:val="20"/>
        </w:rPr>
        <w:fldChar w:fldCharType="separate"/>
      </w:r>
      <w:r w:rsidR="0089329D">
        <w:t>1</w:t>
      </w:r>
      <w:r w:rsidR="0089329D">
        <w:rPr>
          <w:rFonts w:eastAsiaTheme="minorEastAsia"/>
          <w:kern w:val="2"/>
          <w:lang w:eastAsia="nl-NL"/>
          <w14:ligatures w14:val="standardContextual"/>
        </w:rPr>
        <w:tab/>
      </w:r>
      <w:r w:rsidR="0089329D">
        <w:t>Inleiding</w:t>
      </w:r>
      <w:r w:rsidR="0089329D">
        <w:tab/>
      </w:r>
      <w:r w:rsidR="0089329D">
        <w:fldChar w:fldCharType="begin"/>
      </w:r>
      <w:r w:rsidR="0089329D">
        <w:instrText xml:space="preserve"> PAGEREF _Toc152061406 \h </w:instrText>
      </w:r>
      <w:r w:rsidR="0089329D">
        <w:fldChar w:fldCharType="separate"/>
      </w:r>
      <w:r w:rsidR="0089329D">
        <w:t>8</w:t>
      </w:r>
      <w:r w:rsidR="0089329D">
        <w:fldChar w:fldCharType="end"/>
      </w:r>
    </w:p>
    <w:p w14:paraId="18654E76" w14:textId="36A64ABB" w:rsidR="0089329D" w:rsidRDefault="0089329D">
      <w:pPr>
        <w:pStyle w:val="Inhopg2"/>
        <w:rPr>
          <w:rFonts w:eastAsiaTheme="minorEastAsia"/>
          <w:noProof/>
          <w:kern w:val="2"/>
          <w:lang w:eastAsia="nl-NL"/>
          <w14:ligatures w14:val="standardContextual"/>
        </w:rPr>
      </w:pPr>
      <w:r>
        <w:rPr>
          <w:noProof/>
        </w:rPr>
        <w:t>1.1</w:t>
      </w:r>
      <w:r>
        <w:rPr>
          <w:rFonts w:eastAsiaTheme="minorEastAsia"/>
          <w:noProof/>
          <w:kern w:val="2"/>
          <w:lang w:eastAsia="nl-NL"/>
          <w14:ligatures w14:val="standardContextual"/>
        </w:rPr>
        <w:tab/>
      </w:r>
      <w:r>
        <w:rPr>
          <w:noProof/>
        </w:rPr>
        <w:t>Context standaard</w:t>
      </w:r>
      <w:r>
        <w:rPr>
          <w:noProof/>
        </w:rPr>
        <w:tab/>
      </w:r>
      <w:r>
        <w:rPr>
          <w:noProof/>
        </w:rPr>
        <w:fldChar w:fldCharType="begin"/>
      </w:r>
      <w:r>
        <w:rPr>
          <w:noProof/>
        </w:rPr>
        <w:instrText xml:space="preserve"> PAGEREF _Toc152061407 \h </w:instrText>
      </w:r>
      <w:r>
        <w:rPr>
          <w:noProof/>
        </w:rPr>
      </w:r>
      <w:r>
        <w:rPr>
          <w:noProof/>
        </w:rPr>
        <w:fldChar w:fldCharType="separate"/>
      </w:r>
      <w:r>
        <w:rPr>
          <w:noProof/>
        </w:rPr>
        <w:t>8</w:t>
      </w:r>
      <w:r>
        <w:rPr>
          <w:noProof/>
        </w:rPr>
        <w:fldChar w:fldCharType="end"/>
      </w:r>
    </w:p>
    <w:p w14:paraId="017FC576" w14:textId="382CEC37" w:rsidR="0089329D" w:rsidRDefault="0089329D">
      <w:pPr>
        <w:pStyle w:val="Inhopg2"/>
        <w:rPr>
          <w:rFonts w:eastAsiaTheme="minorEastAsia"/>
          <w:noProof/>
          <w:kern w:val="2"/>
          <w:lang w:eastAsia="nl-NL"/>
          <w14:ligatures w14:val="standardContextual"/>
        </w:rPr>
      </w:pPr>
      <w:r>
        <w:rPr>
          <w:noProof/>
        </w:rPr>
        <w:t>1.2</w:t>
      </w:r>
      <w:r>
        <w:rPr>
          <w:rFonts w:eastAsiaTheme="minorEastAsia"/>
          <w:noProof/>
          <w:kern w:val="2"/>
          <w:lang w:eastAsia="nl-NL"/>
          <w14:ligatures w14:val="standardContextual"/>
        </w:rPr>
        <w:tab/>
      </w:r>
      <w:r>
        <w:rPr>
          <w:noProof/>
        </w:rPr>
        <w:t>Documentatie</w:t>
      </w:r>
      <w:r>
        <w:rPr>
          <w:noProof/>
        </w:rPr>
        <w:tab/>
      </w:r>
      <w:r>
        <w:rPr>
          <w:noProof/>
        </w:rPr>
        <w:fldChar w:fldCharType="begin"/>
      </w:r>
      <w:r>
        <w:rPr>
          <w:noProof/>
        </w:rPr>
        <w:instrText xml:space="preserve"> PAGEREF _Toc152061408 \h </w:instrText>
      </w:r>
      <w:r>
        <w:rPr>
          <w:noProof/>
        </w:rPr>
      </w:r>
      <w:r>
        <w:rPr>
          <w:noProof/>
        </w:rPr>
        <w:fldChar w:fldCharType="separate"/>
      </w:r>
      <w:r>
        <w:rPr>
          <w:noProof/>
        </w:rPr>
        <w:t>9</w:t>
      </w:r>
      <w:r>
        <w:rPr>
          <w:noProof/>
        </w:rPr>
        <w:fldChar w:fldCharType="end"/>
      </w:r>
    </w:p>
    <w:p w14:paraId="1DC6E303" w14:textId="120C6228" w:rsidR="0089329D" w:rsidRDefault="0089329D">
      <w:pPr>
        <w:pStyle w:val="Inhopg2"/>
        <w:rPr>
          <w:rFonts w:eastAsiaTheme="minorEastAsia"/>
          <w:noProof/>
          <w:kern w:val="2"/>
          <w:lang w:eastAsia="nl-NL"/>
          <w14:ligatures w14:val="standardContextual"/>
        </w:rPr>
      </w:pPr>
      <w:r>
        <w:rPr>
          <w:noProof/>
        </w:rPr>
        <w:t>1.3</w:t>
      </w:r>
      <w:r>
        <w:rPr>
          <w:rFonts w:eastAsiaTheme="minorEastAsia"/>
          <w:noProof/>
          <w:kern w:val="2"/>
          <w:lang w:eastAsia="nl-NL"/>
          <w14:ligatures w14:val="standardContextual"/>
        </w:rPr>
        <w:tab/>
      </w:r>
      <w:r>
        <w:rPr>
          <w:noProof/>
        </w:rPr>
        <w:t>Leeswijzer</w:t>
      </w:r>
      <w:r>
        <w:rPr>
          <w:noProof/>
        </w:rPr>
        <w:tab/>
      </w:r>
      <w:r>
        <w:rPr>
          <w:noProof/>
        </w:rPr>
        <w:fldChar w:fldCharType="begin"/>
      </w:r>
      <w:r>
        <w:rPr>
          <w:noProof/>
        </w:rPr>
        <w:instrText xml:space="preserve"> PAGEREF _Toc152061409 \h </w:instrText>
      </w:r>
      <w:r>
        <w:rPr>
          <w:noProof/>
        </w:rPr>
      </w:r>
      <w:r>
        <w:rPr>
          <w:noProof/>
        </w:rPr>
        <w:fldChar w:fldCharType="separate"/>
      </w:r>
      <w:r>
        <w:rPr>
          <w:noProof/>
        </w:rPr>
        <w:t>10</w:t>
      </w:r>
      <w:r>
        <w:rPr>
          <w:noProof/>
        </w:rPr>
        <w:fldChar w:fldCharType="end"/>
      </w:r>
    </w:p>
    <w:p w14:paraId="71FFA4D5" w14:textId="02C45872" w:rsidR="0089329D" w:rsidRDefault="0089329D" w:rsidP="0089329D">
      <w:pPr>
        <w:pStyle w:val="Inhopg1"/>
        <w:rPr>
          <w:rFonts w:eastAsiaTheme="minorEastAsia"/>
          <w:kern w:val="2"/>
          <w:lang w:eastAsia="nl-NL"/>
          <w14:ligatures w14:val="standardContextual"/>
        </w:rPr>
      </w:pPr>
      <w:r>
        <w:t>2</w:t>
      </w:r>
      <w:r>
        <w:rPr>
          <w:rFonts w:eastAsiaTheme="minorEastAsia"/>
          <w:kern w:val="2"/>
          <w:lang w:eastAsia="nl-NL"/>
          <w14:ligatures w14:val="standardContextual"/>
        </w:rPr>
        <w:tab/>
      </w:r>
      <w:r>
        <w:t>Informatiemodel Omgevingswet</w:t>
      </w:r>
      <w:r>
        <w:tab/>
      </w:r>
      <w:r>
        <w:fldChar w:fldCharType="begin"/>
      </w:r>
      <w:r>
        <w:instrText xml:space="preserve"> PAGEREF _Toc152061410 \h </w:instrText>
      </w:r>
      <w:r>
        <w:fldChar w:fldCharType="separate"/>
      </w:r>
      <w:r>
        <w:t>11</w:t>
      </w:r>
      <w:r>
        <w:fldChar w:fldCharType="end"/>
      </w:r>
    </w:p>
    <w:p w14:paraId="7763744D" w14:textId="0DA094C6" w:rsidR="0089329D" w:rsidRDefault="0089329D">
      <w:pPr>
        <w:pStyle w:val="Inhopg2"/>
        <w:rPr>
          <w:rFonts w:eastAsiaTheme="minorEastAsia"/>
          <w:noProof/>
          <w:kern w:val="2"/>
          <w:lang w:eastAsia="nl-NL"/>
          <w14:ligatures w14:val="standardContextual"/>
        </w:rPr>
      </w:pPr>
      <w:r>
        <w:rPr>
          <w:noProof/>
        </w:rPr>
        <w:t>2.1</w:t>
      </w:r>
      <w:r>
        <w:rPr>
          <w:rFonts w:eastAsiaTheme="minorEastAsia"/>
          <w:noProof/>
          <w:kern w:val="2"/>
          <w:lang w:eastAsia="nl-NL"/>
          <w14:ligatures w14:val="standardContextual"/>
        </w:rPr>
        <w:tab/>
      </w:r>
      <w:r>
        <w:rPr>
          <w:noProof/>
        </w:rPr>
        <w:t>Context IMOW</w:t>
      </w:r>
      <w:r>
        <w:rPr>
          <w:noProof/>
        </w:rPr>
        <w:tab/>
      </w:r>
      <w:r>
        <w:rPr>
          <w:noProof/>
        </w:rPr>
        <w:fldChar w:fldCharType="begin"/>
      </w:r>
      <w:r>
        <w:rPr>
          <w:noProof/>
        </w:rPr>
        <w:instrText xml:space="preserve"> PAGEREF _Toc152061411 \h </w:instrText>
      </w:r>
      <w:r>
        <w:rPr>
          <w:noProof/>
        </w:rPr>
      </w:r>
      <w:r>
        <w:rPr>
          <w:noProof/>
        </w:rPr>
        <w:fldChar w:fldCharType="separate"/>
      </w:r>
      <w:r>
        <w:rPr>
          <w:noProof/>
        </w:rPr>
        <w:t>11</w:t>
      </w:r>
      <w:r>
        <w:rPr>
          <w:noProof/>
        </w:rPr>
        <w:fldChar w:fldCharType="end"/>
      </w:r>
    </w:p>
    <w:p w14:paraId="3D71AC61" w14:textId="15FDC918" w:rsidR="0089329D" w:rsidRDefault="0089329D">
      <w:pPr>
        <w:pStyle w:val="Inhopg2"/>
        <w:rPr>
          <w:rFonts w:eastAsiaTheme="minorEastAsia"/>
          <w:noProof/>
          <w:kern w:val="2"/>
          <w:lang w:eastAsia="nl-NL"/>
          <w14:ligatures w14:val="standardContextual"/>
        </w:rPr>
      </w:pPr>
      <w:r>
        <w:rPr>
          <w:noProof/>
        </w:rPr>
        <w:t>2.2</w:t>
      </w:r>
      <w:r>
        <w:rPr>
          <w:rFonts w:eastAsiaTheme="minorEastAsia"/>
          <w:noProof/>
          <w:kern w:val="2"/>
          <w:lang w:eastAsia="nl-NL"/>
          <w14:ligatures w14:val="standardContextual"/>
        </w:rPr>
        <w:tab/>
      </w:r>
      <w:r>
        <w:rPr>
          <w:noProof/>
        </w:rPr>
        <w:t>Vrijetekststructuur</w:t>
      </w:r>
      <w:r>
        <w:rPr>
          <w:noProof/>
        </w:rPr>
        <w:tab/>
      </w:r>
      <w:r>
        <w:rPr>
          <w:noProof/>
        </w:rPr>
        <w:fldChar w:fldCharType="begin"/>
      </w:r>
      <w:r>
        <w:rPr>
          <w:noProof/>
        </w:rPr>
        <w:instrText xml:space="preserve"> PAGEREF _Toc152061412 \h </w:instrText>
      </w:r>
      <w:r>
        <w:rPr>
          <w:noProof/>
        </w:rPr>
      </w:r>
      <w:r>
        <w:rPr>
          <w:noProof/>
        </w:rPr>
        <w:fldChar w:fldCharType="separate"/>
      </w:r>
      <w:r>
        <w:rPr>
          <w:noProof/>
        </w:rPr>
        <w:t>12</w:t>
      </w:r>
      <w:r>
        <w:rPr>
          <w:noProof/>
        </w:rPr>
        <w:fldChar w:fldCharType="end"/>
      </w:r>
    </w:p>
    <w:p w14:paraId="4CEEC933" w14:textId="232491CE" w:rsidR="0089329D" w:rsidRDefault="0089329D">
      <w:pPr>
        <w:pStyle w:val="Inhopg2"/>
        <w:rPr>
          <w:rFonts w:eastAsiaTheme="minorEastAsia"/>
          <w:noProof/>
          <w:kern w:val="2"/>
          <w:lang w:eastAsia="nl-NL"/>
          <w14:ligatures w14:val="standardContextual"/>
        </w:rPr>
      </w:pPr>
      <w:r>
        <w:rPr>
          <w:noProof/>
        </w:rPr>
        <w:t>2.3</w:t>
      </w:r>
      <w:r>
        <w:rPr>
          <w:rFonts w:eastAsiaTheme="minorEastAsia"/>
          <w:noProof/>
          <w:kern w:val="2"/>
          <w:lang w:eastAsia="nl-NL"/>
          <w14:ligatures w14:val="standardContextual"/>
        </w:rPr>
        <w:tab/>
      </w:r>
      <w:r>
        <w:rPr>
          <w:noProof/>
        </w:rPr>
        <w:t>Artikelstructuur</w:t>
      </w:r>
      <w:r>
        <w:rPr>
          <w:noProof/>
        </w:rPr>
        <w:tab/>
      </w:r>
      <w:r>
        <w:rPr>
          <w:noProof/>
        </w:rPr>
        <w:fldChar w:fldCharType="begin"/>
      </w:r>
      <w:r>
        <w:rPr>
          <w:noProof/>
        </w:rPr>
        <w:instrText xml:space="preserve"> PAGEREF _Toc152061413 \h </w:instrText>
      </w:r>
      <w:r>
        <w:rPr>
          <w:noProof/>
        </w:rPr>
      </w:r>
      <w:r>
        <w:rPr>
          <w:noProof/>
        </w:rPr>
        <w:fldChar w:fldCharType="separate"/>
      </w:r>
      <w:r>
        <w:rPr>
          <w:noProof/>
        </w:rPr>
        <w:t>13</w:t>
      </w:r>
      <w:r>
        <w:rPr>
          <w:noProof/>
        </w:rPr>
        <w:fldChar w:fldCharType="end"/>
      </w:r>
    </w:p>
    <w:p w14:paraId="7FA979B2" w14:textId="7AC10CD1" w:rsidR="0089329D" w:rsidRDefault="0089329D">
      <w:pPr>
        <w:pStyle w:val="Inhopg2"/>
        <w:rPr>
          <w:rFonts w:eastAsiaTheme="minorEastAsia"/>
          <w:noProof/>
          <w:kern w:val="2"/>
          <w:lang w:eastAsia="nl-NL"/>
          <w14:ligatures w14:val="standardContextual"/>
        </w:rPr>
      </w:pPr>
      <w:r>
        <w:rPr>
          <w:noProof/>
        </w:rPr>
        <w:t>2.4</w:t>
      </w:r>
      <w:r>
        <w:rPr>
          <w:rFonts w:eastAsiaTheme="minorEastAsia"/>
          <w:noProof/>
          <w:kern w:val="2"/>
          <w:lang w:eastAsia="nl-NL"/>
          <w14:ligatures w14:val="standardContextual"/>
        </w:rPr>
        <w:tab/>
      </w:r>
      <w:r>
        <w:rPr>
          <w:noProof/>
        </w:rPr>
        <w:t>Details IMOW</w:t>
      </w:r>
      <w:r>
        <w:rPr>
          <w:noProof/>
        </w:rPr>
        <w:tab/>
      </w:r>
      <w:r>
        <w:rPr>
          <w:noProof/>
        </w:rPr>
        <w:fldChar w:fldCharType="begin"/>
      </w:r>
      <w:r>
        <w:rPr>
          <w:noProof/>
        </w:rPr>
        <w:instrText xml:space="preserve"> PAGEREF _Toc152061414 \h </w:instrText>
      </w:r>
      <w:r>
        <w:rPr>
          <w:noProof/>
        </w:rPr>
      </w:r>
      <w:r>
        <w:rPr>
          <w:noProof/>
        </w:rPr>
        <w:fldChar w:fldCharType="separate"/>
      </w:r>
      <w:r>
        <w:rPr>
          <w:noProof/>
        </w:rPr>
        <w:t>14</w:t>
      </w:r>
      <w:r>
        <w:rPr>
          <w:noProof/>
        </w:rPr>
        <w:fldChar w:fldCharType="end"/>
      </w:r>
    </w:p>
    <w:p w14:paraId="23AEAF81" w14:textId="4FCB975B" w:rsidR="0089329D" w:rsidRDefault="0089329D" w:rsidP="0089329D">
      <w:pPr>
        <w:pStyle w:val="Inhopg3"/>
        <w:rPr>
          <w:rFonts w:eastAsiaTheme="minorEastAsia"/>
          <w:noProof/>
          <w:kern w:val="2"/>
          <w:lang w:eastAsia="nl-NL"/>
          <w14:ligatures w14:val="standardContextual"/>
        </w:rPr>
      </w:pPr>
      <w:r>
        <w:rPr>
          <w:noProof/>
        </w:rPr>
        <w:t>2.4.1</w:t>
      </w:r>
      <w:r>
        <w:rPr>
          <w:rFonts w:eastAsiaTheme="minorEastAsia"/>
          <w:noProof/>
          <w:kern w:val="2"/>
          <w:lang w:eastAsia="nl-NL"/>
          <w14:ligatures w14:val="standardContextual"/>
        </w:rPr>
        <w:tab/>
      </w:r>
      <w:r>
        <w:rPr>
          <w:noProof/>
        </w:rPr>
        <w:t>OW-object</w:t>
      </w:r>
      <w:r>
        <w:rPr>
          <w:noProof/>
        </w:rPr>
        <w:tab/>
      </w:r>
      <w:r>
        <w:rPr>
          <w:noProof/>
        </w:rPr>
        <w:fldChar w:fldCharType="begin"/>
      </w:r>
      <w:r>
        <w:rPr>
          <w:noProof/>
        </w:rPr>
        <w:instrText xml:space="preserve"> PAGEREF _Toc152061415 \h </w:instrText>
      </w:r>
      <w:r>
        <w:rPr>
          <w:noProof/>
        </w:rPr>
      </w:r>
      <w:r>
        <w:rPr>
          <w:noProof/>
        </w:rPr>
        <w:fldChar w:fldCharType="separate"/>
      </w:r>
      <w:r>
        <w:rPr>
          <w:noProof/>
        </w:rPr>
        <w:t>14</w:t>
      </w:r>
      <w:r>
        <w:rPr>
          <w:noProof/>
        </w:rPr>
        <w:fldChar w:fldCharType="end"/>
      </w:r>
    </w:p>
    <w:p w14:paraId="7F8FBBDB" w14:textId="383B9D4E" w:rsidR="0089329D" w:rsidRDefault="0089329D" w:rsidP="0089329D">
      <w:pPr>
        <w:pStyle w:val="Inhopg3"/>
        <w:rPr>
          <w:rFonts w:eastAsiaTheme="minorEastAsia"/>
          <w:noProof/>
          <w:kern w:val="2"/>
          <w:lang w:eastAsia="nl-NL"/>
          <w14:ligatures w14:val="standardContextual"/>
        </w:rPr>
      </w:pPr>
      <w:r>
        <w:rPr>
          <w:noProof/>
        </w:rPr>
        <w:t>2.4.2</w:t>
      </w:r>
      <w:r>
        <w:rPr>
          <w:rFonts w:eastAsiaTheme="minorEastAsia"/>
          <w:noProof/>
          <w:kern w:val="2"/>
          <w:lang w:eastAsia="nl-NL"/>
          <w14:ligatures w14:val="standardContextual"/>
        </w:rPr>
        <w:tab/>
      </w:r>
      <w:r>
        <w:rPr>
          <w:noProof/>
        </w:rPr>
        <w:t>OP-object</w:t>
      </w:r>
      <w:r>
        <w:rPr>
          <w:noProof/>
        </w:rPr>
        <w:tab/>
      </w:r>
      <w:r>
        <w:rPr>
          <w:noProof/>
        </w:rPr>
        <w:fldChar w:fldCharType="begin"/>
      </w:r>
      <w:r>
        <w:rPr>
          <w:noProof/>
        </w:rPr>
        <w:instrText xml:space="preserve"> PAGEREF _Toc152061416 \h </w:instrText>
      </w:r>
      <w:r>
        <w:rPr>
          <w:noProof/>
        </w:rPr>
      </w:r>
      <w:r>
        <w:rPr>
          <w:noProof/>
        </w:rPr>
        <w:fldChar w:fldCharType="separate"/>
      </w:r>
      <w:r>
        <w:rPr>
          <w:noProof/>
        </w:rPr>
        <w:t>14</w:t>
      </w:r>
      <w:r>
        <w:rPr>
          <w:noProof/>
        </w:rPr>
        <w:fldChar w:fldCharType="end"/>
      </w:r>
    </w:p>
    <w:p w14:paraId="4826B226" w14:textId="0345588A" w:rsidR="0089329D" w:rsidRDefault="0089329D" w:rsidP="0089329D">
      <w:pPr>
        <w:pStyle w:val="Inhopg3"/>
        <w:rPr>
          <w:rFonts w:eastAsiaTheme="minorEastAsia"/>
          <w:noProof/>
          <w:kern w:val="2"/>
          <w:lang w:eastAsia="nl-NL"/>
          <w14:ligatures w14:val="standardContextual"/>
        </w:rPr>
      </w:pPr>
      <w:r>
        <w:rPr>
          <w:noProof/>
        </w:rPr>
        <w:t>2.4.3</w:t>
      </w:r>
      <w:r>
        <w:rPr>
          <w:rFonts w:eastAsiaTheme="minorEastAsia"/>
          <w:noProof/>
          <w:kern w:val="2"/>
          <w:lang w:eastAsia="nl-NL"/>
          <w14:ligatures w14:val="standardContextual"/>
        </w:rPr>
        <w:tab/>
      </w:r>
      <w:r>
        <w:rPr>
          <w:noProof/>
        </w:rPr>
        <w:t>Activiteit</w:t>
      </w:r>
      <w:r>
        <w:rPr>
          <w:noProof/>
        </w:rPr>
        <w:tab/>
      </w:r>
      <w:r>
        <w:rPr>
          <w:noProof/>
        </w:rPr>
        <w:fldChar w:fldCharType="begin"/>
      </w:r>
      <w:r>
        <w:rPr>
          <w:noProof/>
        </w:rPr>
        <w:instrText xml:space="preserve"> PAGEREF _Toc152061417 \h </w:instrText>
      </w:r>
      <w:r>
        <w:rPr>
          <w:noProof/>
        </w:rPr>
      </w:r>
      <w:r>
        <w:rPr>
          <w:noProof/>
        </w:rPr>
        <w:fldChar w:fldCharType="separate"/>
      </w:r>
      <w:r>
        <w:rPr>
          <w:noProof/>
        </w:rPr>
        <w:t>15</w:t>
      </w:r>
      <w:r>
        <w:rPr>
          <w:noProof/>
        </w:rPr>
        <w:fldChar w:fldCharType="end"/>
      </w:r>
    </w:p>
    <w:p w14:paraId="0F8D43BC" w14:textId="2D4E632E" w:rsidR="0089329D" w:rsidRDefault="0089329D" w:rsidP="0089329D">
      <w:pPr>
        <w:pStyle w:val="Inhopg3"/>
        <w:rPr>
          <w:rFonts w:eastAsiaTheme="minorEastAsia"/>
          <w:noProof/>
          <w:kern w:val="2"/>
          <w:lang w:eastAsia="nl-NL"/>
          <w14:ligatures w14:val="standardContextual"/>
        </w:rPr>
      </w:pPr>
      <w:r>
        <w:rPr>
          <w:noProof/>
        </w:rPr>
        <w:t>2.4.4</w:t>
      </w:r>
      <w:r>
        <w:rPr>
          <w:rFonts w:eastAsiaTheme="minorEastAsia"/>
          <w:noProof/>
          <w:kern w:val="2"/>
          <w:lang w:eastAsia="nl-NL"/>
          <w14:ligatures w14:val="standardContextual"/>
        </w:rPr>
        <w:tab/>
      </w:r>
      <w:r>
        <w:rPr>
          <w:noProof/>
        </w:rPr>
        <w:t>Locatie</w:t>
      </w:r>
      <w:r>
        <w:rPr>
          <w:noProof/>
        </w:rPr>
        <w:tab/>
      </w:r>
      <w:r>
        <w:rPr>
          <w:noProof/>
        </w:rPr>
        <w:fldChar w:fldCharType="begin"/>
      </w:r>
      <w:r>
        <w:rPr>
          <w:noProof/>
        </w:rPr>
        <w:instrText xml:space="preserve"> PAGEREF _Toc152061418 \h </w:instrText>
      </w:r>
      <w:r>
        <w:rPr>
          <w:noProof/>
        </w:rPr>
      </w:r>
      <w:r>
        <w:rPr>
          <w:noProof/>
        </w:rPr>
        <w:fldChar w:fldCharType="separate"/>
      </w:r>
      <w:r>
        <w:rPr>
          <w:noProof/>
        </w:rPr>
        <w:t>15</w:t>
      </w:r>
      <w:r>
        <w:rPr>
          <w:noProof/>
        </w:rPr>
        <w:fldChar w:fldCharType="end"/>
      </w:r>
    </w:p>
    <w:p w14:paraId="396C344D" w14:textId="23E256D5" w:rsidR="0089329D" w:rsidRDefault="0089329D" w:rsidP="0089329D">
      <w:pPr>
        <w:pStyle w:val="Inhopg3"/>
        <w:rPr>
          <w:rFonts w:eastAsiaTheme="minorEastAsia"/>
          <w:noProof/>
          <w:kern w:val="2"/>
          <w:lang w:eastAsia="nl-NL"/>
          <w14:ligatures w14:val="standardContextual"/>
        </w:rPr>
      </w:pPr>
      <w:r>
        <w:rPr>
          <w:noProof/>
        </w:rPr>
        <w:t>2.4.5</w:t>
      </w:r>
      <w:r>
        <w:rPr>
          <w:rFonts w:eastAsiaTheme="minorEastAsia"/>
          <w:noProof/>
          <w:kern w:val="2"/>
          <w:lang w:eastAsia="nl-NL"/>
          <w14:ligatures w14:val="standardContextual"/>
        </w:rPr>
        <w:tab/>
      </w:r>
      <w:r>
        <w:rPr>
          <w:noProof/>
        </w:rPr>
        <w:t>Kaart en Kaartlaag</w:t>
      </w:r>
      <w:r>
        <w:rPr>
          <w:noProof/>
        </w:rPr>
        <w:tab/>
      </w:r>
      <w:r>
        <w:rPr>
          <w:noProof/>
        </w:rPr>
        <w:fldChar w:fldCharType="begin"/>
      </w:r>
      <w:r>
        <w:rPr>
          <w:noProof/>
        </w:rPr>
        <w:instrText xml:space="preserve"> PAGEREF _Toc152061419 \h </w:instrText>
      </w:r>
      <w:r>
        <w:rPr>
          <w:noProof/>
        </w:rPr>
      </w:r>
      <w:r>
        <w:rPr>
          <w:noProof/>
        </w:rPr>
        <w:fldChar w:fldCharType="separate"/>
      </w:r>
      <w:r>
        <w:rPr>
          <w:noProof/>
        </w:rPr>
        <w:t>16</w:t>
      </w:r>
      <w:r>
        <w:rPr>
          <w:noProof/>
        </w:rPr>
        <w:fldChar w:fldCharType="end"/>
      </w:r>
    </w:p>
    <w:p w14:paraId="071F3FE0" w14:textId="38540908" w:rsidR="0089329D" w:rsidRDefault="0089329D" w:rsidP="0089329D">
      <w:pPr>
        <w:pStyle w:val="Inhopg3"/>
        <w:rPr>
          <w:rFonts w:eastAsiaTheme="minorEastAsia"/>
          <w:noProof/>
          <w:kern w:val="2"/>
          <w:lang w:eastAsia="nl-NL"/>
          <w14:ligatures w14:val="standardContextual"/>
        </w:rPr>
      </w:pPr>
      <w:r>
        <w:rPr>
          <w:noProof/>
        </w:rPr>
        <w:t>2.4.6</w:t>
      </w:r>
      <w:r>
        <w:rPr>
          <w:rFonts w:eastAsiaTheme="minorEastAsia"/>
          <w:noProof/>
          <w:kern w:val="2"/>
          <w:lang w:eastAsia="nl-NL"/>
          <w14:ligatures w14:val="standardContextual"/>
        </w:rPr>
        <w:tab/>
      </w:r>
      <w:r>
        <w:rPr>
          <w:noProof/>
        </w:rPr>
        <w:t>SymbolisatieItem</w:t>
      </w:r>
      <w:r>
        <w:rPr>
          <w:noProof/>
        </w:rPr>
        <w:tab/>
      </w:r>
      <w:r>
        <w:rPr>
          <w:noProof/>
        </w:rPr>
        <w:fldChar w:fldCharType="begin"/>
      </w:r>
      <w:r>
        <w:rPr>
          <w:noProof/>
        </w:rPr>
        <w:instrText xml:space="preserve"> PAGEREF _Toc152061420 \h </w:instrText>
      </w:r>
      <w:r>
        <w:rPr>
          <w:noProof/>
        </w:rPr>
      </w:r>
      <w:r>
        <w:rPr>
          <w:noProof/>
        </w:rPr>
        <w:fldChar w:fldCharType="separate"/>
      </w:r>
      <w:r>
        <w:rPr>
          <w:noProof/>
        </w:rPr>
        <w:t>17</w:t>
      </w:r>
      <w:r>
        <w:rPr>
          <w:noProof/>
        </w:rPr>
        <w:fldChar w:fldCharType="end"/>
      </w:r>
    </w:p>
    <w:p w14:paraId="54E215F1" w14:textId="09E4D3CF" w:rsidR="0089329D" w:rsidRDefault="0089329D">
      <w:pPr>
        <w:pStyle w:val="Inhopg2"/>
        <w:rPr>
          <w:rFonts w:eastAsiaTheme="minorEastAsia"/>
          <w:noProof/>
          <w:kern w:val="2"/>
          <w:lang w:eastAsia="nl-NL"/>
          <w14:ligatures w14:val="standardContextual"/>
        </w:rPr>
      </w:pPr>
      <w:r>
        <w:rPr>
          <w:noProof/>
        </w:rPr>
        <w:t>2.5</w:t>
      </w:r>
      <w:r>
        <w:rPr>
          <w:rFonts w:eastAsiaTheme="minorEastAsia"/>
          <w:noProof/>
          <w:kern w:val="2"/>
          <w:lang w:eastAsia="nl-NL"/>
          <w14:ligatures w14:val="standardContextual"/>
        </w:rPr>
        <w:tab/>
      </w:r>
      <w:r>
        <w:rPr>
          <w:noProof/>
        </w:rPr>
        <w:t>Verhouding OP en OW</w:t>
      </w:r>
      <w:r>
        <w:rPr>
          <w:noProof/>
        </w:rPr>
        <w:tab/>
      </w:r>
      <w:r>
        <w:rPr>
          <w:noProof/>
        </w:rPr>
        <w:fldChar w:fldCharType="begin"/>
      </w:r>
      <w:r>
        <w:rPr>
          <w:noProof/>
        </w:rPr>
        <w:instrText xml:space="preserve"> PAGEREF _Toc152061421 \h </w:instrText>
      </w:r>
      <w:r>
        <w:rPr>
          <w:noProof/>
        </w:rPr>
      </w:r>
      <w:r>
        <w:rPr>
          <w:noProof/>
        </w:rPr>
        <w:fldChar w:fldCharType="separate"/>
      </w:r>
      <w:r>
        <w:rPr>
          <w:noProof/>
        </w:rPr>
        <w:t>18</w:t>
      </w:r>
      <w:r>
        <w:rPr>
          <w:noProof/>
        </w:rPr>
        <w:fldChar w:fldCharType="end"/>
      </w:r>
    </w:p>
    <w:p w14:paraId="0070A6C8" w14:textId="1595E265" w:rsidR="0089329D" w:rsidRDefault="0089329D" w:rsidP="0089329D">
      <w:pPr>
        <w:pStyle w:val="Inhopg3"/>
        <w:rPr>
          <w:rFonts w:eastAsiaTheme="minorEastAsia"/>
          <w:noProof/>
          <w:kern w:val="2"/>
          <w:lang w:eastAsia="nl-NL"/>
          <w14:ligatures w14:val="standardContextual"/>
        </w:rPr>
      </w:pPr>
      <w:r>
        <w:rPr>
          <w:noProof/>
        </w:rPr>
        <w:t>2.5.1</w:t>
      </w:r>
      <w:r>
        <w:rPr>
          <w:rFonts w:eastAsiaTheme="minorEastAsia"/>
          <w:noProof/>
          <w:kern w:val="2"/>
          <w:lang w:eastAsia="nl-NL"/>
          <w14:ligatures w14:val="standardContextual"/>
        </w:rPr>
        <w:tab/>
      </w:r>
      <w:r>
        <w:rPr>
          <w:noProof/>
        </w:rPr>
        <w:t>Vrijetekststructuur in OP</w:t>
      </w:r>
      <w:r>
        <w:rPr>
          <w:noProof/>
        </w:rPr>
        <w:tab/>
      </w:r>
      <w:r>
        <w:rPr>
          <w:noProof/>
        </w:rPr>
        <w:fldChar w:fldCharType="begin"/>
      </w:r>
      <w:r>
        <w:rPr>
          <w:noProof/>
        </w:rPr>
        <w:instrText xml:space="preserve"> PAGEREF _Toc152061422 \h </w:instrText>
      </w:r>
      <w:r>
        <w:rPr>
          <w:noProof/>
        </w:rPr>
      </w:r>
      <w:r>
        <w:rPr>
          <w:noProof/>
        </w:rPr>
        <w:fldChar w:fldCharType="separate"/>
      </w:r>
      <w:r>
        <w:rPr>
          <w:noProof/>
        </w:rPr>
        <w:t>18</w:t>
      </w:r>
      <w:r>
        <w:rPr>
          <w:noProof/>
        </w:rPr>
        <w:fldChar w:fldCharType="end"/>
      </w:r>
    </w:p>
    <w:p w14:paraId="7CBAED2B" w14:textId="600DFD07" w:rsidR="0089329D" w:rsidRDefault="0089329D" w:rsidP="0089329D">
      <w:pPr>
        <w:pStyle w:val="Inhopg3"/>
        <w:rPr>
          <w:rFonts w:eastAsiaTheme="minorEastAsia"/>
          <w:noProof/>
          <w:kern w:val="2"/>
          <w:lang w:eastAsia="nl-NL"/>
          <w14:ligatures w14:val="standardContextual"/>
        </w:rPr>
      </w:pPr>
      <w:r>
        <w:rPr>
          <w:noProof/>
        </w:rPr>
        <w:t>2.5.2</w:t>
      </w:r>
      <w:r>
        <w:rPr>
          <w:rFonts w:eastAsiaTheme="minorEastAsia"/>
          <w:noProof/>
          <w:kern w:val="2"/>
          <w:lang w:eastAsia="nl-NL"/>
          <w14:ligatures w14:val="standardContextual"/>
        </w:rPr>
        <w:tab/>
      </w:r>
      <w:r>
        <w:rPr>
          <w:noProof/>
        </w:rPr>
        <w:t>Artikelsgewijze structuur in OP</w:t>
      </w:r>
      <w:r>
        <w:rPr>
          <w:noProof/>
        </w:rPr>
        <w:tab/>
      </w:r>
      <w:r>
        <w:rPr>
          <w:noProof/>
        </w:rPr>
        <w:fldChar w:fldCharType="begin"/>
      </w:r>
      <w:r>
        <w:rPr>
          <w:noProof/>
        </w:rPr>
        <w:instrText xml:space="preserve"> PAGEREF _Toc152061423 \h </w:instrText>
      </w:r>
      <w:r>
        <w:rPr>
          <w:noProof/>
        </w:rPr>
      </w:r>
      <w:r>
        <w:rPr>
          <w:noProof/>
        </w:rPr>
        <w:fldChar w:fldCharType="separate"/>
      </w:r>
      <w:r>
        <w:rPr>
          <w:noProof/>
        </w:rPr>
        <w:t>18</w:t>
      </w:r>
      <w:r>
        <w:rPr>
          <w:noProof/>
        </w:rPr>
        <w:fldChar w:fldCharType="end"/>
      </w:r>
    </w:p>
    <w:p w14:paraId="2A297266" w14:textId="1FA53ABE" w:rsidR="0089329D" w:rsidRDefault="0089329D" w:rsidP="0089329D">
      <w:pPr>
        <w:pStyle w:val="Inhopg3"/>
        <w:rPr>
          <w:rFonts w:eastAsiaTheme="minorEastAsia"/>
          <w:noProof/>
          <w:kern w:val="2"/>
          <w:lang w:eastAsia="nl-NL"/>
          <w14:ligatures w14:val="standardContextual"/>
        </w:rPr>
      </w:pPr>
      <w:r>
        <w:rPr>
          <w:noProof/>
        </w:rPr>
        <w:t>2.5.3</w:t>
      </w:r>
      <w:r>
        <w:rPr>
          <w:rFonts w:eastAsiaTheme="minorEastAsia"/>
          <w:noProof/>
          <w:kern w:val="2"/>
          <w:lang w:eastAsia="nl-NL"/>
          <w14:ligatures w14:val="standardContextual"/>
        </w:rPr>
        <w:tab/>
      </w:r>
      <w:r>
        <w:rPr>
          <w:noProof/>
        </w:rPr>
        <w:t>Geometrie in OP</w:t>
      </w:r>
      <w:r>
        <w:rPr>
          <w:noProof/>
        </w:rPr>
        <w:tab/>
      </w:r>
      <w:r>
        <w:rPr>
          <w:noProof/>
        </w:rPr>
        <w:fldChar w:fldCharType="begin"/>
      </w:r>
      <w:r>
        <w:rPr>
          <w:noProof/>
        </w:rPr>
        <w:instrText xml:space="preserve"> PAGEREF _Toc152061424 \h </w:instrText>
      </w:r>
      <w:r>
        <w:rPr>
          <w:noProof/>
        </w:rPr>
      </w:r>
      <w:r>
        <w:rPr>
          <w:noProof/>
        </w:rPr>
        <w:fldChar w:fldCharType="separate"/>
      </w:r>
      <w:r>
        <w:rPr>
          <w:noProof/>
        </w:rPr>
        <w:t>19</w:t>
      </w:r>
      <w:r>
        <w:rPr>
          <w:noProof/>
        </w:rPr>
        <w:fldChar w:fldCharType="end"/>
      </w:r>
    </w:p>
    <w:p w14:paraId="1316881A" w14:textId="1AC629DC" w:rsidR="0089329D" w:rsidRDefault="0089329D" w:rsidP="0089329D">
      <w:pPr>
        <w:pStyle w:val="Inhopg1"/>
        <w:rPr>
          <w:rFonts w:eastAsiaTheme="minorEastAsia"/>
          <w:kern w:val="2"/>
          <w:lang w:eastAsia="nl-NL"/>
          <w14:ligatures w14:val="standardContextual"/>
        </w:rPr>
      </w:pPr>
      <w:r>
        <w:t>3</w:t>
      </w:r>
      <w:r>
        <w:rPr>
          <w:rFonts w:eastAsiaTheme="minorEastAsia"/>
          <w:kern w:val="2"/>
          <w:lang w:eastAsia="nl-NL"/>
          <w14:ligatures w14:val="standardContextual"/>
        </w:rPr>
        <w:tab/>
      </w:r>
      <w:r>
        <w:t>Technische implementatie IMOW</w:t>
      </w:r>
      <w:r>
        <w:tab/>
      </w:r>
      <w:r>
        <w:fldChar w:fldCharType="begin"/>
      </w:r>
      <w:r>
        <w:instrText xml:space="preserve"> PAGEREF _Toc152061425 \h </w:instrText>
      </w:r>
      <w:r>
        <w:fldChar w:fldCharType="separate"/>
      </w:r>
      <w:r>
        <w:t>20</w:t>
      </w:r>
      <w:r>
        <w:fldChar w:fldCharType="end"/>
      </w:r>
    </w:p>
    <w:p w14:paraId="62700723" w14:textId="5E0A1A57" w:rsidR="0089329D" w:rsidRDefault="0089329D">
      <w:pPr>
        <w:pStyle w:val="Inhopg2"/>
        <w:rPr>
          <w:rFonts w:eastAsiaTheme="minorEastAsia"/>
          <w:noProof/>
          <w:kern w:val="2"/>
          <w:lang w:eastAsia="nl-NL"/>
          <w14:ligatures w14:val="standardContextual"/>
        </w:rPr>
      </w:pPr>
      <w:r>
        <w:rPr>
          <w:noProof/>
        </w:rPr>
        <w:t>3.1</w:t>
      </w:r>
      <w:r>
        <w:rPr>
          <w:rFonts w:eastAsiaTheme="minorEastAsia"/>
          <w:noProof/>
          <w:kern w:val="2"/>
          <w:lang w:eastAsia="nl-NL"/>
          <w14:ligatures w14:val="standardContextual"/>
        </w:rPr>
        <w:tab/>
      </w:r>
      <w:r>
        <w:rPr>
          <w:noProof/>
        </w:rPr>
        <w:t>OW-bestanden</w:t>
      </w:r>
      <w:r>
        <w:rPr>
          <w:noProof/>
        </w:rPr>
        <w:tab/>
      </w:r>
      <w:r>
        <w:rPr>
          <w:noProof/>
        </w:rPr>
        <w:fldChar w:fldCharType="begin"/>
      </w:r>
      <w:r>
        <w:rPr>
          <w:noProof/>
        </w:rPr>
        <w:instrText xml:space="preserve"> PAGEREF _Toc152061426 \h </w:instrText>
      </w:r>
      <w:r>
        <w:rPr>
          <w:noProof/>
        </w:rPr>
      </w:r>
      <w:r>
        <w:rPr>
          <w:noProof/>
        </w:rPr>
        <w:fldChar w:fldCharType="separate"/>
      </w:r>
      <w:r>
        <w:rPr>
          <w:noProof/>
        </w:rPr>
        <w:t>20</w:t>
      </w:r>
      <w:r>
        <w:rPr>
          <w:noProof/>
        </w:rPr>
        <w:fldChar w:fldCharType="end"/>
      </w:r>
    </w:p>
    <w:p w14:paraId="7ECEC4AB" w14:textId="5E384536" w:rsidR="0089329D" w:rsidRDefault="0089329D" w:rsidP="0089329D">
      <w:pPr>
        <w:pStyle w:val="Inhopg3"/>
        <w:rPr>
          <w:rFonts w:eastAsiaTheme="minorEastAsia"/>
          <w:noProof/>
          <w:kern w:val="2"/>
          <w:lang w:eastAsia="nl-NL"/>
          <w14:ligatures w14:val="standardContextual"/>
        </w:rPr>
      </w:pPr>
      <w:r w:rsidRPr="00654449">
        <w:rPr>
          <w:noProof/>
          <w:lang w:val="en-US"/>
        </w:rPr>
        <w:t>3.1.1</w:t>
      </w:r>
      <w:r>
        <w:rPr>
          <w:rFonts w:eastAsiaTheme="minorEastAsia"/>
          <w:noProof/>
          <w:kern w:val="2"/>
          <w:lang w:eastAsia="nl-NL"/>
          <w14:ligatures w14:val="standardContextual"/>
        </w:rPr>
        <w:tab/>
      </w:r>
      <w:r w:rsidRPr="00654449">
        <w:rPr>
          <w:noProof/>
          <w:lang w:val="en-US"/>
        </w:rPr>
        <w:t>OW-manifest</w:t>
      </w:r>
      <w:r>
        <w:rPr>
          <w:noProof/>
        </w:rPr>
        <w:tab/>
      </w:r>
      <w:r>
        <w:rPr>
          <w:noProof/>
        </w:rPr>
        <w:fldChar w:fldCharType="begin"/>
      </w:r>
      <w:r>
        <w:rPr>
          <w:noProof/>
        </w:rPr>
        <w:instrText xml:space="preserve"> PAGEREF _Toc152061427 \h </w:instrText>
      </w:r>
      <w:r>
        <w:rPr>
          <w:noProof/>
        </w:rPr>
      </w:r>
      <w:r>
        <w:rPr>
          <w:noProof/>
        </w:rPr>
        <w:fldChar w:fldCharType="separate"/>
      </w:r>
      <w:r>
        <w:rPr>
          <w:noProof/>
        </w:rPr>
        <w:t>20</w:t>
      </w:r>
      <w:r>
        <w:rPr>
          <w:noProof/>
        </w:rPr>
        <w:fldChar w:fldCharType="end"/>
      </w:r>
    </w:p>
    <w:p w14:paraId="5D5BD718" w14:textId="10A6E9A1" w:rsidR="0089329D" w:rsidRDefault="0089329D" w:rsidP="0089329D">
      <w:pPr>
        <w:pStyle w:val="Inhopg3"/>
        <w:rPr>
          <w:rFonts w:eastAsiaTheme="minorEastAsia"/>
          <w:noProof/>
          <w:kern w:val="2"/>
          <w:lang w:eastAsia="nl-NL"/>
          <w14:ligatures w14:val="standardContextual"/>
        </w:rPr>
      </w:pPr>
      <w:r w:rsidRPr="00654449">
        <w:rPr>
          <w:rFonts w:eastAsia="Times New Roman"/>
          <w:noProof/>
        </w:rPr>
        <w:t>3.1.2</w:t>
      </w:r>
      <w:r>
        <w:rPr>
          <w:rFonts w:eastAsiaTheme="minorEastAsia"/>
          <w:noProof/>
          <w:kern w:val="2"/>
          <w:lang w:eastAsia="nl-NL"/>
          <w14:ligatures w14:val="standardContextual"/>
        </w:rPr>
        <w:tab/>
      </w:r>
      <w:r w:rsidRPr="00654449">
        <w:rPr>
          <w:rFonts w:eastAsia="Times New Roman"/>
          <w:noProof/>
        </w:rPr>
        <w:t>Regeltekst</w:t>
      </w:r>
      <w:r>
        <w:rPr>
          <w:noProof/>
        </w:rPr>
        <w:tab/>
      </w:r>
      <w:r>
        <w:rPr>
          <w:noProof/>
        </w:rPr>
        <w:fldChar w:fldCharType="begin"/>
      </w:r>
      <w:r>
        <w:rPr>
          <w:noProof/>
        </w:rPr>
        <w:instrText xml:space="preserve"> PAGEREF _Toc152061428 \h </w:instrText>
      </w:r>
      <w:r>
        <w:rPr>
          <w:noProof/>
        </w:rPr>
      </w:r>
      <w:r>
        <w:rPr>
          <w:noProof/>
        </w:rPr>
        <w:fldChar w:fldCharType="separate"/>
      </w:r>
      <w:r>
        <w:rPr>
          <w:noProof/>
        </w:rPr>
        <w:t>20</w:t>
      </w:r>
      <w:r>
        <w:rPr>
          <w:noProof/>
        </w:rPr>
        <w:fldChar w:fldCharType="end"/>
      </w:r>
    </w:p>
    <w:p w14:paraId="2757A10A" w14:textId="24C7B235" w:rsidR="0089329D" w:rsidRDefault="0089329D" w:rsidP="0089329D">
      <w:pPr>
        <w:pStyle w:val="Inhopg3"/>
        <w:rPr>
          <w:rFonts w:eastAsiaTheme="minorEastAsia"/>
          <w:noProof/>
          <w:kern w:val="2"/>
          <w:lang w:eastAsia="nl-NL"/>
          <w14:ligatures w14:val="standardContextual"/>
        </w:rPr>
      </w:pPr>
      <w:r w:rsidRPr="00654449">
        <w:rPr>
          <w:rFonts w:eastAsia="Times New Roman"/>
          <w:noProof/>
        </w:rPr>
        <w:t>3.1.3</w:t>
      </w:r>
      <w:r>
        <w:rPr>
          <w:rFonts w:eastAsiaTheme="minorEastAsia"/>
          <w:noProof/>
          <w:kern w:val="2"/>
          <w:lang w:eastAsia="nl-NL"/>
          <w14:ligatures w14:val="standardContextual"/>
        </w:rPr>
        <w:tab/>
      </w:r>
      <w:r>
        <w:rPr>
          <w:noProof/>
        </w:rPr>
        <w:t>OW-specifieke annotaties</w:t>
      </w:r>
      <w:r>
        <w:rPr>
          <w:noProof/>
        </w:rPr>
        <w:tab/>
      </w:r>
      <w:r>
        <w:rPr>
          <w:noProof/>
        </w:rPr>
        <w:fldChar w:fldCharType="begin"/>
      </w:r>
      <w:r>
        <w:rPr>
          <w:noProof/>
        </w:rPr>
        <w:instrText xml:space="preserve"> PAGEREF _Toc152061429 \h </w:instrText>
      </w:r>
      <w:r>
        <w:rPr>
          <w:noProof/>
        </w:rPr>
      </w:r>
      <w:r>
        <w:rPr>
          <w:noProof/>
        </w:rPr>
        <w:fldChar w:fldCharType="separate"/>
      </w:r>
      <w:r>
        <w:rPr>
          <w:noProof/>
        </w:rPr>
        <w:t>21</w:t>
      </w:r>
      <w:r>
        <w:rPr>
          <w:noProof/>
        </w:rPr>
        <w:fldChar w:fldCharType="end"/>
      </w:r>
    </w:p>
    <w:p w14:paraId="67C9D6FF" w14:textId="14946922" w:rsidR="0089329D" w:rsidRDefault="0089329D" w:rsidP="0089329D">
      <w:pPr>
        <w:pStyle w:val="Inhopg3"/>
        <w:rPr>
          <w:rFonts w:eastAsiaTheme="minorEastAsia"/>
          <w:noProof/>
          <w:kern w:val="2"/>
          <w:lang w:eastAsia="nl-NL"/>
          <w14:ligatures w14:val="standardContextual"/>
        </w:rPr>
      </w:pPr>
      <w:r>
        <w:rPr>
          <w:noProof/>
        </w:rPr>
        <w:t>3.1.4</w:t>
      </w:r>
      <w:r>
        <w:rPr>
          <w:rFonts w:eastAsiaTheme="minorEastAsia"/>
          <w:noProof/>
          <w:kern w:val="2"/>
          <w:lang w:eastAsia="nl-NL"/>
          <w14:ligatures w14:val="standardContextual"/>
        </w:rPr>
        <w:tab/>
      </w:r>
      <w:r>
        <w:rPr>
          <w:noProof/>
        </w:rPr>
        <w:t>GML-bestanden</w:t>
      </w:r>
      <w:r>
        <w:rPr>
          <w:noProof/>
        </w:rPr>
        <w:tab/>
      </w:r>
      <w:r>
        <w:rPr>
          <w:noProof/>
        </w:rPr>
        <w:fldChar w:fldCharType="begin"/>
      </w:r>
      <w:r>
        <w:rPr>
          <w:noProof/>
        </w:rPr>
        <w:instrText xml:space="preserve"> PAGEREF _Toc152061430 \h </w:instrText>
      </w:r>
      <w:r>
        <w:rPr>
          <w:noProof/>
        </w:rPr>
      </w:r>
      <w:r>
        <w:rPr>
          <w:noProof/>
        </w:rPr>
        <w:fldChar w:fldCharType="separate"/>
      </w:r>
      <w:r>
        <w:rPr>
          <w:noProof/>
        </w:rPr>
        <w:t>21</w:t>
      </w:r>
      <w:r>
        <w:rPr>
          <w:noProof/>
        </w:rPr>
        <w:fldChar w:fldCharType="end"/>
      </w:r>
    </w:p>
    <w:p w14:paraId="4549D0B9" w14:textId="2F4E6868" w:rsidR="0089329D" w:rsidRDefault="0089329D">
      <w:pPr>
        <w:pStyle w:val="Inhopg2"/>
        <w:rPr>
          <w:rFonts w:eastAsiaTheme="minorEastAsia"/>
          <w:noProof/>
          <w:kern w:val="2"/>
          <w:lang w:eastAsia="nl-NL"/>
          <w14:ligatures w14:val="standardContextual"/>
        </w:rPr>
      </w:pPr>
      <w:r>
        <w:rPr>
          <w:noProof/>
        </w:rPr>
        <w:t>3.2</w:t>
      </w:r>
      <w:r>
        <w:rPr>
          <w:rFonts w:eastAsiaTheme="minorEastAsia"/>
          <w:noProof/>
          <w:kern w:val="2"/>
          <w:lang w:eastAsia="nl-NL"/>
          <w14:ligatures w14:val="standardContextual"/>
        </w:rPr>
        <w:tab/>
      </w:r>
      <w:r>
        <w:rPr>
          <w:noProof/>
        </w:rPr>
        <w:t>Eisen bij aanleveren</w:t>
      </w:r>
      <w:r>
        <w:rPr>
          <w:noProof/>
        </w:rPr>
        <w:tab/>
      </w:r>
      <w:r>
        <w:rPr>
          <w:noProof/>
        </w:rPr>
        <w:fldChar w:fldCharType="begin"/>
      </w:r>
      <w:r>
        <w:rPr>
          <w:noProof/>
        </w:rPr>
        <w:instrText xml:space="preserve"> PAGEREF _Toc152061431 \h </w:instrText>
      </w:r>
      <w:r>
        <w:rPr>
          <w:noProof/>
        </w:rPr>
      </w:r>
      <w:r>
        <w:rPr>
          <w:noProof/>
        </w:rPr>
        <w:fldChar w:fldCharType="separate"/>
      </w:r>
      <w:r>
        <w:rPr>
          <w:noProof/>
        </w:rPr>
        <w:t>22</w:t>
      </w:r>
      <w:r>
        <w:rPr>
          <w:noProof/>
        </w:rPr>
        <w:fldChar w:fldCharType="end"/>
      </w:r>
    </w:p>
    <w:p w14:paraId="3BD92C1D" w14:textId="2FA0A40A" w:rsidR="0089329D" w:rsidRDefault="0089329D" w:rsidP="0089329D">
      <w:pPr>
        <w:pStyle w:val="Inhopg3"/>
        <w:rPr>
          <w:rFonts w:eastAsiaTheme="minorEastAsia"/>
          <w:noProof/>
          <w:kern w:val="2"/>
          <w:lang w:eastAsia="nl-NL"/>
          <w14:ligatures w14:val="standardContextual"/>
        </w:rPr>
      </w:pPr>
      <w:r>
        <w:rPr>
          <w:noProof/>
        </w:rPr>
        <w:t>3.2.1</w:t>
      </w:r>
      <w:r>
        <w:rPr>
          <w:rFonts w:eastAsiaTheme="minorEastAsia"/>
          <w:noProof/>
          <w:kern w:val="2"/>
          <w:lang w:eastAsia="nl-NL"/>
          <w14:ligatures w14:val="standardContextual"/>
        </w:rPr>
        <w:tab/>
      </w:r>
      <w:r>
        <w:rPr>
          <w:noProof/>
        </w:rPr>
        <w:t>Identificatie van OW-objecten</w:t>
      </w:r>
      <w:r>
        <w:rPr>
          <w:noProof/>
        </w:rPr>
        <w:tab/>
      </w:r>
      <w:r>
        <w:rPr>
          <w:noProof/>
        </w:rPr>
        <w:fldChar w:fldCharType="begin"/>
      </w:r>
      <w:r>
        <w:rPr>
          <w:noProof/>
        </w:rPr>
        <w:instrText xml:space="preserve"> PAGEREF _Toc152061432 \h </w:instrText>
      </w:r>
      <w:r>
        <w:rPr>
          <w:noProof/>
        </w:rPr>
      </w:r>
      <w:r>
        <w:rPr>
          <w:noProof/>
        </w:rPr>
        <w:fldChar w:fldCharType="separate"/>
      </w:r>
      <w:r>
        <w:rPr>
          <w:noProof/>
        </w:rPr>
        <w:t>23</w:t>
      </w:r>
      <w:r>
        <w:rPr>
          <w:noProof/>
        </w:rPr>
        <w:fldChar w:fldCharType="end"/>
      </w:r>
    </w:p>
    <w:p w14:paraId="157E2563" w14:textId="5335F9FB" w:rsidR="0089329D" w:rsidRDefault="0089329D" w:rsidP="0089329D">
      <w:pPr>
        <w:pStyle w:val="Inhopg3"/>
        <w:rPr>
          <w:rFonts w:eastAsiaTheme="minorEastAsia"/>
          <w:noProof/>
          <w:kern w:val="2"/>
          <w:lang w:eastAsia="nl-NL"/>
          <w14:ligatures w14:val="standardContextual"/>
        </w:rPr>
      </w:pPr>
      <w:r>
        <w:rPr>
          <w:noProof/>
        </w:rPr>
        <w:t>3.2.2</w:t>
      </w:r>
      <w:r>
        <w:rPr>
          <w:rFonts w:eastAsiaTheme="minorEastAsia"/>
          <w:noProof/>
          <w:kern w:val="2"/>
          <w:lang w:eastAsia="nl-NL"/>
          <w14:ligatures w14:val="standardContextual"/>
        </w:rPr>
        <w:tab/>
      </w:r>
      <w:r>
        <w:rPr>
          <w:noProof/>
        </w:rPr>
        <w:t>Status</w:t>
      </w:r>
      <w:r>
        <w:rPr>
          <w:noProof/>
        </w:rPr>
        <w:tab/>
      </w:r>
      <w:r>
        <w:rPr>
          <w:noProof/>
        </w:rPr>
        <w:fldChar w:fldCharType="begin"/>
      </w:r>
      <w:r>
        <w:rPr>
          <w:noProof/>
        </w:rPr>
        <w:instrText xml:space="preserve"> PAGEREF _Toc152061433 \h </w:instrText>
      </w:r>
      <w:r>
        <w:rPr>
          <w:noProof/>
        </w:rPr>
      </w:r>
      <w:r>
        <w:rPr>
          <w:noProof/>
        </w:rPr>
        <w:fldChar w:fldCharType="separate"/>
      </w:r>
      <w:r>
        <w:rPr>
          <w:noProof/>
        </w:rPr>
        <w:t>24</w:t>
      </w:r>
      <w:r>
        <w:rPr>
          <w:noProof/>
        </w:rPr>
        <w:fldChar w:fldCharType="end"/>
      </w:r>
    </w:p>
    <w:p w14:paraId="236CFA11" w14:textId="60FFF317" w:rsidR="0089329D" w:rsidRDefault="0089329D" w:rsidP="0089329D">
      <w:pPr>
        <w:pStyle w:val="Inhopg3"/>
        <w:rPr>
          <w:rFonts w:eastAsiaTheme="minorEastAsia"/>
          <w:noProof/>
          <w:kern w:val="2"/>
          <w:lang w:eastAsia="nl-NL"/>
          <w14:ligatures w14:val="standardContextual"/>
        </w:rPr>
      </w:pPr>
      <w:r>
        <w:rPr>
          <w:noProof/>
        </w:rPr>
        <w:t>3.2.3</w:t>
      </w:r>
      <w:r>
        <w:rPr>
          <w:rFonts w:eastAsiaTheme="minorEastAsia"/>
          <w:noProof/>
          <w:kern w:val="2"/>
          <w:lang w:eastAsia="nl-NL"/>
          <w14:ligatures w14:val="standardContextual"/>
        </w:rPr>
        <w:tab/>
      </w:r>
      <w:r>
        <w:rPr>
          <w:noProof/>
        </w:rPr>
        <w:t>Procedurestatus</w:t>
      </w:r>
      <w:r>
        <w:rPr>
          <w:noProof/>
        </w:rPr>
        <w:tab/>
      </w:r>
      <w:r>
        <w:rPr>
          <w:noProof/>
        </w:rPr>
        <w:fldChar w:fldCharType="begin"/>
      </w:r>
      <w:r>
        <w:rPr>
          <w:noProof/>
        </w:rPr>
        <w:instrText xml:space="preserve"> PAGEREF _Toc152061434 \h </w:instrText>
      </w:r>
      <w:r>
        <w:rPr>
          <w:noProof/>
        </w:rPr>
      </w:r>
      <w:r>
        <w:rPr>
          <w:noProof/>
        </w:rPr>
        <w:fldChar w:fldCharType="separate"/>
      </w:r>
      <w:r>
        <w:rPr>
          <w:noProof/>
        </w:rPr>
        <w:t>24</w:t>
      </w:r>
      <w:r>
        <w:rPr>
          <w:noProof/>
        </w:rPr>
        <w:fldChar w:fldCharType="end"/>
      </w:r>
    </w:p>
    <w:p w14:paraId="26C2335F" w14:textId="25E6D37F" w:rsidR="0089329D" w:rsidRDefault="0089329D" w:rsidP="0089329D">
      <w:pPr>
        <w:pStyle w:val="Inhopg3"/>
        <w:rPr>
          <w:rFonts w:eastAsiaTheme="minorEastAsia"/>
          <w:noProof/>
          <w:kern w:val="2"/>
          <w:lang w:eastAsia="nl-NL"/>
          <w14:ligatures w14:val="standardContextual"/>
        </w:rPr>
      </w:pPr>
      <w:r>
        <w:rPr>
          <w:noProof/>
        </w:rPr>
        <w:t>3.2.4</w:t>
      </w:r>
      <w:r>
        <w:rPr>
          <w:rFonts w:eastAsiaTheme="minorEastAsia"/>
          <w:noProof/>
          <w:kern w:val="2"/>
          <w:lang w:eastAsia="nl-NL"/>
          <w14:ligatures w14:val="standardContextual"/>
        </w:rPr>
        <w:tab/>
      </w:r>
      <w:r>
        <w:rPr>
          <w:noProof/>
        </w:rPr>
        <w:t>XSD-bestanden</w:t>
      </w:r>
      <w:r>
        <w:rPr>
          <w:noProof/>
        </w:rPr>
        <w:tab/>
      </w:r>
      <w:r>
        <w:rPr>
          <w:noProof/>
        </w:rPr>
        <w:fldChar w:fldCharType="begin"/>
      </w:r>
      <w:r>
        <w:rPr>
          <w:noProof/>
        </w:rPr>
        <w:instrText xml:space="preserve"> PAGEREF _Toc152061435 \h </w:instrText>
      </w:r>
      <w:r>
        <w:rPr>
          <w:noProof/>
        </w:rPr>
      </w:r>
      <w:r>
        <w:rPr>
          <w:noProof/>
        </w:rPr>
        <w:fldChar w:fldCharType="separate"/>
      </w:r>
      <w:r>
        <w:rPr>
          <w:noProof/>
        </w:rPr>
        <w:t>24</w:t>
      </w:r>
      <w:r>
        <w:rPr>
          <w:noProof/>
        </w:rPr>
        <w:fldChar w:fldCharType="end"/>
      </w:r>
    </w:p>
    <w:p w14:paraId="03398B26" w14:textId="722C99D1" w:rsidR="0089329D" w:rsidRDefault="0089329D" w:rsidP="0089329D">
      <w:pPr>
        <w:pStyle w:val="Inhopg3"/>
        <w:rPr>
          <w:rFonts w:eastAsiaTheme="minorEastAsia"/>
          <w:noProof/>
          <w:kern w:val="2"/>
          <w:lang w:eastAsia="nl-NL"/>
          <w14:ligatures w14:val="standardContextual"/>
        </w:rPr>
      </w:pPr>
      <w:r>
        <w:rPr>
          <w:noProof/>
        </w:rPr>
        <w:t>3.2.5</w:t>
      </w:r>
      <w:r>
        <w:rPr>
          <w:rFonts w:eastAsiaTheme="minorEastAsia"/>
          <w:noProof/>
          <w:kern w:val="2"/>
          <w:lang w:eastAsia="nl-NL"/>
          <w14:ligatures w14:val="standardContextual"/>
        </w:rPr>
        <w:tab/>
      </w:r>
      <w:r>
        <w:rPr>
          <w:noProof/>
        </w:rPr>
        <w:t>Waardelijsten</w:t>
      </w:r>
      <w:r>
        <w:rPr>
          <w:noProof/>
        </w:rPr>
        <w:tab/>
      </w:r>
      <w:r>
        <w:rPr>
          <w:noProof/>
        </w:rPr>
        <w:fldChar w:fldCharType="begin"/>
      </w:r>
      <w:r>
        <w:rPr>
          <w:noProof/>
        </w:rPr>
        <w:instrText xml:space="preserve"> PAGEREF _Toc152061436 \h </w:instrText>
      </w:r>
      <w:r>
        <w:rPr>
          <w:noProof/>
        </w:rPr>
      </w:r>
      <w:r>
        <w:rPr>
          <w:noProof/>
        </w:rPr>
        <w:fldChar w:fldCharType="separate"/>
      </w:r>
      <w:r>
        <w:rPr>
          <w:noProof/>
        </w:rPr>
        <w:t>25</w:t>
      </w:r>
      <w:r>
        <w:rPr>
          <w:noProof/>
        </w:rPr>
        <w:fldChar w:fldCharType="end"/>
      </w:r>
    </w:p>
    <w:p w14:paraId="519BD6CB" w14:textId="79FAEEF4" w:rsidR="0089329D" w:rsidRDefault="0089329D" w:rsidP="0089329D">
      <w:pPr>
        <w:pStyle w:val="Inhopg3"/>
        <w:rPr>
          <w:rFonts w:eastAsiaTheme="minorEastAsia"/>
          <w:noProof/>
          <w:kern w:val="2"/>
          <w:lang w:eastAsia="nl-NL"/>
          <w14:ligatures w14:val="standardContextual"/>
        </w:rPr>
      </w:pPr>
      <w:r>
        <w:rPr>
          <w:noProof/>
        </w:rPr>
        <w:t>3.2.6</w:t>
      </w:r>
      <w:r>
        <w:rPr>
          <w:rFonts w:eastAsiaTheme="minorEastAsia"/>
          <w:noProof/>
          <w:kern w:val="2"/>
          <w:lang w:eastAsia="nl-NL"/>
          <w14:ligatures w14:val="standardContextual"/>
        </w:rPr>
        <w:tab/>
      </w:r>
      <w:r>
        <w:rPr>
          <w:noProof/>
        </w:rPr>
        <w:t>Toekennen van OW-objecten aan regelingen</w:t>
      </w:r>
      <w:r>
        <w:rPr>
          <w:noProof/>
        </w:rPr>
        <w:tab/>
      </w:r>
      <w:r>
        <w:rPr>
          <w:noProof/>
        </w:rPr>
        <w:fldChar w:fldCharType="begin"/>
      </w:r>
      <w:r>
        <w:rPr>
          <w:noProof/>
        </w:rPr>
        <w:instrText xml:space="preserve"> PAGEREF _Toc152061437 \h </w:instrText>
      </w:r>
      <w:r>
        <w:rPr>
          <w:noProof/>
        </w:rPr>
      </w:r>
      <w:r>
        <w:rPr>
          <w:noProof/>
        </w:rPr>
        <w:fldChar w:fldCharType="separate"/>
      </w:r>
      <w:r>
        <w:rPr>
          <w:noProof/>
        </w:rPr>
        <w:t>25</w:t>
      </w:r>
      <w:r>
        <w:rPr>
          <w:noProof/>
        </w:rPr>
        <w:fldChar w:fldCharType="end"/>
      </w:r>
    </w:p>
    <w:p w14:paraId="628C071B" w14:textId="46D21CDB" w:rsidR="0089329D" w:rsidRDefault="0089329D" w:rsidP="0089329D">
      <w:pPr>
        <w:pStyle w:val="Inhopg3"/>
        <w:rPr>
          <w:rFonts w:eastAsiaTheme="minorEastAsia"/>
          <w:noProof/>
          <w:kern w:val="2"/>
          <w:lang w:eastAsia="nl-NL"/>
          <w14:ligatures w14:val="standardContextual"/>
        </w:rPr>
      </w:pPr>
      <w:r>
        <w:rPr>
          <w:noProof/>
        </w:rPr>
        <w:t>3.2.7</w:t>
      </w:r>
      <w:r>
        <w:rPr>
          <w:rFonts w:eastAsiaTheme="minorEastAsia"/>
          <w:noProof/>
          <w:kern w:val="2"/>
          <w:lang w:eastAsia="nl-NL"/>
          <w14:ligatures w14:val="standardContextual"/>
        </w:rPr>
        <w:tab/>
      </w:r>
      <w:r>
        <w:rPr>
          <w:noProof/>
        </w:rPr>
        <w:t>Verwijzingen tussen OW-objecten</w:t>
      </w:r>
      <w:r>
        <w:rPr>
          <w:noProof/>
        </w:rPr>
        <w:tab/>
      </w:r>
      <w:r>
        <w:rPr>
          <w:noProof/>
        </w:rPr>
        <w:fldChar w:fldCharType="begin"/>
      </w:r>
      <w:r>
        <w:rPr>
          <w:noProof/>
        </w:rPr>
        <w:instrText xml:space="preserve"> PAGEREF _Toc152061438 \h </w:instrText>
      </w:r>
      <w:r>
        <w:rPr>
          <w:noProof/>
        </w:rPr>
      </w:r>
      <w:r>
        <w:rPr>
          <w:noProof/>
        </w:rPr>
        <w:fldChar w:fldCharType="separate"/>
      </w:r>
      <w:r>
        <w:rPr>
          <w:noProof/>
        </w:rPr>
        <w:t>25</w:t>
      </w:r>
      <w:r>
        <w:rPr>
          <w:noProof/>
        </w:rPr>
        <w:fldChar w:fldCharType="end"/>
      </w:r>
    </w:p>
    <w:p w14:paraId="30F99417" w14:textId="3D847797" w:rsidR="0089329D" w:rsidRDefault="0089329D" w:rsidP="0089329D">
      <w:pPr>
        <w:pStyle w:val="Inhopg3"/>
        <w:rPr>
          <w:rFonts w:eastAsiaTheme="minorEastAsia"/>
          <w:noProof/>
          <w:kern w:val="2"/>
          <w:lang w:eastAsia="nl-NL"/>
          <w14:ligatures w14:val="standardContextual"/>
        </w:rPr>
      </w:pPr>
      <w:r>
        <w:rPr>
          <w:noProof/>
        </w:rPr>
        <w:t>3.2.8</w:t>
      </w:r>
      <w:r>
        <w:rPr>
          <w:rFonts w:eastAsiaTheme="minorEastAsia"/>
          <w:noProof/>
          <w:kern w:val="2"/>
          <w:lang w:eastAsia="nl-NL"/>
          <w14:ligatures w14:val="standardContextual"/>
        </w:rPr>
        <w:tab/>
      </w:r>
      <w:r>
        <w:rPr>
          <w:noProof/>
        </w:rPr>
        <w:t>De functionele structuur</w:t>
      </w:r>
      <w:r>
        <w:rPr>
          <w:noProof/>
        </w:rPr>
        <w:tab/>
      </w:r>
      <w:r>
        <w:rPr>
          <w:noProof/>
        </w:rPr>
        <w:fldChar w:fldCharType="begin"/>
      </w:r>
      <w:r>
        <w:rPr>
          <w:noProof/>
        </w:rPr>
        <w:instrText xml:space="preserve"> PAGEREF _Toc152061439 \h </w:instrText>
      </w:r>
      <w:r>
        <w:rPr>
          <w:noProof/>
        </w:rPr>
      </w:r>
      <w:r>
        <w:rPr>
          <w:noProof/>
        </w:rPr>
        <w:fldChar w:fldCharType="separate"/>
      </w:r>
      <w:r>
        <w:rPr>
          <w:noProof/>
        </w:rPr>
        <w:t>26</w:t>
      </w:r>
      <w:r>
        <w:rPr>
          <w:noProof/>
        </w:rPr>
        <w:fldChar w:fldCharType="end"/>
      </w:r>
    </w:p>
    <w:p w14:paraId="71B304CD" w14:textId="26372EB8" w:rsidR="0089329D" w:rsidRDefault="0089329D" w:rsidP="0089329D">
      <w:pPr>
        <w:pStyle w:val="Inhopg3"/>
        <w:rPr>
          <w:rFonts w:eastAsiaTheme="minorEastAsia"/>
          <w:noProof/>
          <w:kern w:val="2"/>
          <w:lang w:eastAsia="nl-NL"/>
          <w14:ligatures w14:val="standardContextual"/>
        </w:rPr>
      </w:pPr>
      <w:r>
        <w:rPr>
          <w:noProof/>
        </w:rPr>
        <w:lastRenderedPageBreak/>
        <w:t>3.2.9</w:t>
      </w:r>
      <w:r>
        <w:rPr>
          <w:rFonts w:eastAsiaTheme="minorEastAsia"/>
          <w:noProof/>
          <w:kern w:val="2"/>
          <w:lang w:eastAsia="nl-NL"/>
          <w14:ligatures w14:val="standardContextual"/>
        </w:rPr>
        <w:tab/>
      </w:r>
      <w:r>
        <w:rPr>
          <w:noProof/>
        </w:rPr>
        <w:t>Tijdelijk regelingdelen</w:t>
      </w:r>
      <w:r>
        <w:rPr>
          <w:noProof/>
        </w:rPr>
        <w:tab/>
      </w:r>
      <w:r>
        <w:rPr>
          <w:noProof/>
        </w:rPr>
        <w:fldChar w:fldCharType="begin"/>
      </w:r>
      <w:r>
        <w:rPr>
          <w:noProof/>
        </w:rPr>
        <w:instrText xml:space="preserve"> PAGEREF _Toc152061440 \h </w:instrText>
      </w:r>
      <w:r>
        <w:rPr>
          <w:noProof/>
        </w:rPr>
      </w:r>
      <w:r>
        <w:rPr>
          <w:noProof/>
        </w:rPr>
        <w:fldChar w:fldCharType="separate"/>
      </w:r>
      <w:r>
        <w:rPr>
          <w:noProof/>
        </w:rPr>
        <w:t>27</w:t>
      </w:r>
      <w:r>
        <w:rPr>
          <w:noProof/>
        </w:rPr>
        <w:fldChar w:fldCharType="end"/>
      </w:r>
    </w:p>
    <w:p w14:paraId="7BCC337D" w14:textId="0506199D" w:rsidR="0089329D" w:rsidRDefault="0089329D" w:rsidP="0089329D">
      <w:pPr>
        <w:pStyle w:val="Inhopg1"/>
        <w:rPr>
          <w:rFonts w:eastAsiaTheme="minorEastAsia"/>
          <w:kern w:val="2"/>
          <w:lang w:eastAsia="nl-NL"/>
          <w14:ligatures w14:val="standardContextual"/>
        </w:rPr>
      </w:pPr>
      <w:r>
        <w:t>4</w:t>
      </w:r>
      <w:r>
        <w:rPr>
          <w:rFonts w:eastAsiaTheme="minorEastAsia"/>
          <w:kern w:val="2"/>
          <w:lang w:eastAsia="nl-NL"/>
          <w14:ligatures w14:val="standardContextual"/>
        </w:rPr>
        <w:tab/>
      </w:r>
      <w:r>
        <w:t>XML-omschrijving</w:t>
      </w:r>
      <w:r>
        <w:tab/>
      </w:r>
      <w:r>
        <w:fldChar w:fldCharType="begin"/>
      </w:r>
      <w:r>
        <w:instrText xml:space="preserve"> PAGEREF _Toc152061441 \h </w:instrText>
      </w:r>
      <w:r>
        <w:fldChar w:fldCharType="separate"/>
      </w:r>
      <w:r>
        <w:t>28</w:t>
      </w:r>
      <w:r>
        <w:fldChar w:fldCharType="end"/>
      </w:r>
    </w:p>
    <w:p w14:paraId="63E04EE6" w14:textId="28E08465" w:rsidR="0089329D" w:rsidRDefault="0089329D">
      <w:pPr>
        <w:pStyle w:val="Inhopg2"/>
        <w:rPr>
          <w:rFonts w:eastAsiaTheme="minorEastAsia"/>
          <w:noProof/>
          <w:kern w:val="2"/>
          <w:lang w:eastAsia="nl-NL"/>
          <w14:ligatures w14:val="standardContextual"/>
        </w:rPr>
      </w:pPr>
      <w:r>
        <w:rPr>
          <w:noProof/>
        </w:rPr>
        <w:t>4.1</w:t>
      </w:r>
      <w:r>
        <w:rPr>
          <w:rFonts w:eastAsiaTheme="minorEastAsia"/>
          <w:noProof/>
          <w:kern w:val="2"/>
          <w:lang w:eastAsia="nl-NL"/>
          <w14:ligatures w14:val="standardContextual"/>
        </w:rPr>
        <w:tab/>
      </w:r>
      <w:r>
        <w:rPr>
          <w:noProof/>
        </w:rPr>
        <w:t>Manifest</w:t>
      </w:r>
      <w:r>
        <w:rPr>
          <w:noProof/>
        </w:rPr>
        <w:tab/>
      </w:r>
      <w:r>
        <w:rPr>
          <w:noProof/>
        </w:rPr>
        <w:fldChar w:fldCharType="begin"/>
      </w:r>
      <w:r>
        <w:rPr>
          <w:noProof/>
        </w:rPr>
        <w:instrText xml:space="preserve"> PAGEREF _Toc152061442 \h </w:instrText>
      </w:r>
      <w:r>
        <w:rPr>
          <w:noProof/>
        </w:rPr>
      </w:r>
      <w:r>
        <w:rPr>
          <w:noProof/>
        </w:rPr>
        <w:fldChar w:fldCharType="separate"/>
      </w:r>
      <w:r>
        <w:rPr>
          <w:noProof/>
        </w:rPr>
        <w:t>28</w:t>
      </w:r>
      <w:r>
        <w:rPr>
          <w:noProof/>
        </w:rPr>
        <w:fldChar w:fldCharType="end"/>
      </w:r>
    </w:p>
    <w:p w14:paraId="2F3FBD93" w14:textId="1C515FF8" w:rsidR="0089329D" w:rsidRDefault="0089329D">
      <w:pPr>
        <w:pStyle w:val="Inhopg2"/>
        <w:rPr>
          <w:rFonts w:eastAsiaTheme="minorEastAsia"/>
          <w:noProof/>
          <w:kern w:val="2"/>
          <w:lang w:eastAsia="nl-NL"/>
          <w14:ligatures w14:val="standardContextual"/>
        </w:rPr>
      </w:pPr>
      <w:r>
        <w:rPr>
          <w:noProof/>
        </w:rPr>
        <w:t>4.2</w:t>
      </w:r>
      <w:r>
        <w:rPr>
          <w:rFonts w:eastAsiaTheme="minorEastAsia"/>
          <w:noProof/>
          <w:kern w:val="2"/>
          <w:lang w:eastAsia="nl-NL"/>
          <w14:ligatures w14:val="standardContextual"/>
        </w:rPr>
        <w:tab/>
      </w:r>
      <w:r>
        <w:rPr>
          <w:noProof/>
        </w:rPr>
        <w:t>owBestand</w:t>
      </w:r>
      <w:r>
        <w:rPr>
          <w:noProof/>
        </w:rPr>
        <w:tab/>
      </w:r>
      <w:r>
        <w:rPr>
          <w:noProof/>
        </w:rPr>
        <w:fldChar w:fldCharType="begin"/>
      </w:r>
      <w:r>
        <w:rPr>
          <w:noProof/>
        </w:rPr>
        <w:instrText xml:space="preserve"> PAGEREF _Toc152061443 \h </w:instrText>
      </w:r>
      <w:r>
        <w:rPr>
          <w:noProof/>
        </w:rPr>
      </w:r>
      <w:r>
        <w:rPr>
          <w:noProof/>
        </w:rPr>
        <w:fldChar w:fldCharType="separate"/>
      </w:r>
      <w:r>
        <w:rPr>
          <w:noProof/>
        </w:rPr>
        <w:t>28</w:t>
      </w:r>
      <w:r>
        <w:rPr>
          <w:noProof/>
        </w:rPr>
        <w:fldChar w:fldCharType="end"/>
      </w:r>
    </w:p>
    <w:p w14:paraId="3B587915" w14:textId="1D400FEA" w:rsidR="0089329D" w:rsidRDefault="0089329D">
      <w:pPr>
        <w:pStyle w:val="Inhopg2"/>
        <w:rPr>
          <w:rFonts w:eastAsiaTheme="minorEastAsia"/>
          <w:noProof/>
          <w:kern w:val="2"/>
          <w:lang w:eastAsia="nl-NL"/>
          <w14:ligatures w14:val="standardContextual"/>
        </w:rPr>
      </w:pPr>
      <w:r>
        <w:rPr>
          <w:noProof/>
        </w:rPr>
        <w:t>4.3</w:t>
      </w:r>
      <w:r>
        <w:rPr>
          <w:rFonts w:eastAsiaTheme="minorEastAsia"/>
          <w:noProof/>
          <w:kern w:val="2"/>
          <w:lang w:eastAsia="nl-NL"/>
          <w14:ligatures w14:val="standardContextual"/>
        </w:rPr>
        <w:tab/>
      </w:r>
      <w:r>
        <w:rPr>
          <w:noProof/>
        </w:rPr>
        <w:t>Artikelstructuur</w:t>
      </w:r>
      <w:r>
        <w:rPr>
          <w:noProof/>
        </w:rPr>
        <w:tab/>
      </w:r>
      <w:r>
        <w:rPr>
          <w:noProof/>
        </w:rPr>
        <w:fldChar w:fldCharType="begin"/>
      </w:r>
      <w:r>
        <w:rPr>
          <w:noProof/>
        </w:rPr>
        <w:instrText xml:space="preserve"> PAGEREF _Toc152061444 \h </w:instrText>
      </w:r>
      <w:r>
        <w:rPr>
          <w:noProof/>
        </w:rPr>
      </w:r>
      <w:r>
        <w:rPr>
          <w:noProof/>
        </w:rPr>
        <w:fldChar w:fldCharType="separate"/>
      </w:r>
      <w:r>
        <w:rPr>
          <w:noProof/>
        </w:rPr>
        <w:t>29</w:t>
      </w:r>
      <w:r>
        <w:rPr>
          <w:noProof/>
        </w:rPr>
        <w:fldChar w:fldCharType="end"/>
      </w:r>
    </w:p>
    <w:p w14:paraId="4C29FBCF" w14:textId="57D1D43A" w:rsidR="0089329D" w:rsidRDefault="0089329D" w:rsidP="0089329D">
      <w:pPr>
        <w:pStyle w:val="Inhopg3"/>
        <w:rPr>
          <w:rFonts w:eastAsiaTheme="minorEastAsia"/>
          <w:noProof/>
          <w:kern w:val="2"/>
          <w:lang w:eastAsia="nl-NL"/>
          <w14:ligatures w14:val="standardContextual"/>
        </w:rPr>
      </w:pPr>
      <w:r>
        <w:rPr>
          <w:noProof/>
        </w:rPr>
        <w:t>4.3.1</w:t>
      </w:r>
      <w:r>
        <w:rPr>
          <w:rFonts w:eastAsiaTheme="minorEastAsia"/>
          <w:noProof/>
          <w:kern w:val="2"/>
          <w:lang w:eastAsia="nl-NL"/>
          <w14:ligatures w14:val="standardContextual"/>
        </w:rPr>
        <w:tab/>
      </w:r>
      <w:r>
        <w:rPr>
          <w:noProof/>
        </w:rPr>
        <w:t>Regeltekst</w:t>
      </w:r>
      <w:r>
        <w:rPr>
          <w:noProof/>
        </w:rPr>
        <w:tab/>
      </w:r>
      <w:r>
        <w:rPr>
          <w:noProof/>
        </w:rPr>
        <w:fldChar w:fldCharType="begin"/>
      </w:r>
      <w:r>
        <w:rPr>
          <w:noProof/>
        </w:rPr>
        <w:instrText xml:space="preserve"> PAGEREF _Toc152061445 \h </w:instrText>
      </w:r>
      <w:r>
        <w:rPr>
          <w:noProof/>
        </w:rPr>
      </w:r>
      <w:r>
        <w:rPr>
          <w:noProof/>
        </w:rPr>
        <w:fldChar w:fldCharType="separate"/>
      </w:r>
      <w:r>
        <w:rPr>
          <w:noProof/>
        </w:rPr>
        <w:t>29</w:t>
      </w:r>
      <w:r>
        <w:rPr>
          <w:noProof/>
        </w:rPr>
        <w:fldChar w:fldCharType="end"/>
      </w:r>
    </w:p>
    <w:p w14:paraId="01AE2499" w14:textId="3243F0B2" w:rsidR="0089329D" w:rsidRDefault="0089329D" w:rsidP="0089329D">
      <w:pPr>
        <w:pStyle w:val="Inhopg3"/>
        <w:rPr>
          <w:rFonts w:eastAsiaTheme="minorEastAsia"/>
          <w:noProof/>
          <w:kern w:val="2"/>
          <w:lang w:eastAsia="nl-NL"/>
          <w14:ligatures w14:val="standardContextual"/>
        </w:rPr>
      </w:pPr>
      <w:r>
        <w:rPr>
          <w:noProof/>
        </w:rPr>
        <w:t>4.3.2</w:t>
      </w:r>
      <w:r>
        <w:rPr>
          <w:rFonts w:eastAsiaTheme="minorEastAsia"/>
          <w:noProof/>
          <w:kern w:val="2"/>
          <w:lang w:eastAsia="nl-NL"/>
          <w14:ligatures w14:val="standardContextual"/>
        </w:rPr>
        <w:tab/>
      </w:r>
      <w:r>
        <w:rPr>
          <w:noProof/>
        </w:rPr>
        <w:t>Juridische regel</w:t>
      </w:r>
      <w:r>
        <w:rPr>
          <w:noProof/>
        </w:rPr>
        <w:tab/>
      </w:r>
      <w:r>
        <w:rPr>
          <w:noProof/>
        </w:rPr>
        <w:fldChar w:fldCharType="begin"/>
      </w:r>
      <w:r>
        <w:rPr>
          <w:noProof/>
        </w:rPr>
        <w:instrText xml:space="preserve"> PAGEREF _Toc152061446 \h </w:instrText>
      </w:r>
      <w:r>
        <w:rPr>
          <w:noProof/>
        </w:rPr>
      </w:r>
      <w:r>
        <w:rPr>
          <w:noProof/>
        </w:rPr>
        <w:fldChar w:fldCharType="separate"/>
      </w:r>
      <w:r>
        <w:rPr>
          <w:noProof/>
        </w:rPr>
        <w:t>29</w:t>
      </w:r>
      <w:r>
        <w:rPr>
          <w:noProof/>
        </w:rPr>
        <w:fldChar w:fldCharType="end"/>
      </w:r>
    </w:p>
    <w:p w14:paraId="10BEA061" w14:textId="5FCB018C" w:rsidR="0089329D" w:rsidRDefault="0089329D" w:rsidP="0089329D">
      <w:pPr>
        <w:pStyle w:val="Inhopg3"/>
        <w:rPr>
          <w:rFonts w:eastAsiaTheme="minorEastAsia"/>
          <w:noProof/>
          <w:kern w:val="2"/>
          <w:lang w:eastAsia="nl-NL"/>
          <w14:ligatures w14:val="standardContextual"/>
        </w:rPr>
      </w:pPr>
      <w:r>
        <w:rPr>
          <w:noProof/>
        </w:rPr>
        <w:t>4.3.3</w:t>
      </w:r>
      <w:r>
        <w:rPr>
          <w:rFonts w:eastAsiaTheme="minorEastAsia"/>
          <w:noProof/>
          <w:kern w:val="2"/>
          <w:lang w:eastAsia="nl-NL"/>
          <w14:ligatures w14:val="standardContextual"/>
        </w:rPr>
        <w:tab/>
      </w:r>
      <w:r>
        <w:rPr>
          <w:noProof/>
        </w:rPr>
        <w:t>Activiteit</w:t>
      </w:r>
      <w:r>
        <w:rPr>
          <w:noProof/>
        </w:rPr>
        <w:tab/>
      </w:r>
      <w:r>
        <w:rPr>
          <w:noProof/>
        </w:rPr>
        <w:fldChar w:fldCharType="begin"/>
      </w:r>
      <w:r>
        <w:rPr>
          <w:noProof/>
        </w:rPr>
        <w:instrText xml:space="preserve"> PAGEREF _Toc152061447 \h </w:instrText>
      </w:r>
      <w:r>
        <w:rPr>
          <w:noProof/>
        </w:rPr>
      </w:r>
      <w:r>
        <w:rPr>
          <w:noProof/>
        </w:rPr>
        <w:fldChar w:fldCharType="separate"/>
      </w:r>
      <w:r>
        <w:rPr>
          <w:noProof/>
        </w:rPr>
        <w:t>32</w:t>
      </w:r>
      <w:r>
        <w:rPr>
          <w:noProof/>
        </w:rPr>
        <w:fldChar w:fldCharType="end"/>
      </w:r>
    </w:p>
    <w:p w14:paraId="7C1B75D0" w14:textId="12779E0F" w:rsidR="0089329D" w:rsidRDefault="0089329D" w:rsidP="0089329D">
      <w:pPr>
        <w:pStyle w:val="Inhopg3"/>
        <w:rPr>
          <w:rFonts w:eastAsiaTheme="minorEastAsia"/>
          <w:noProof/>
          <w:kern w:val="2"/>
          <w:lang w:eastAsia="nl-NL"/>
          <w14:ligatures w14:val="standardContextual"/>
        </w:rPr>
      </w:pPr>
      <w:r>
        <w:rPr>
          <w:noProof/>
        </w:rPr>
        <w:t>4.3.4</w:t>
      </w:r>
      <w:r>
        <w:rPr>
          <w:rFonts w:eastAsiaTheme="minorEastAsia"/>
          <w:noProof/>
          <w:kern w:val="2"/>
          <w:lang w:eastAsia="nl-NL"/>
          <w14:ligatures w14:val="standardContextual"/>
        </w:rPr>
        <w:tab/>
      </w:r>
      <w:r>
        <w:rPr>
          <w:noProof/>
        </w:rPr>
        <w:t>Gebiedsaanwijzing</w:t>
      </w:r>
      <w:r>
        <w:rPr>
          <w:noProof/>
        </w:rPr>
        <w:tab/>
      </w:r>
      <w:r>
        <w:rPr>
          <w:noProof/>
        </w:rPr>
        <w:fldChar w:fldCharType="begin"/>
      </w:r>
      <w:r>
        <w:rPr>
          <w:noProof/>
        </w:rPr>
        <w:instrText xml:space="preserve"> PAGEREF _Toc152061448 \h </w:instrText>
      </w:r>
      <w:r>
        <w:rPr>
          <w:noProof/>
        </w:rPr>
      </w:r>
      <w:r>
        <w:rPr>
          <w:noProof/>
        </w:rPr>
        <w:fldChar w:fldCharType="separate"/>
      </w:r>
      <w:r>
        <w:rPr>
          <w:noProof/>
        </w:rPr>
        <w:t>33</w:t>
      </w:r>
      <w:r>
        <w:rPr>
          <w:noProof/>
        </w:rPr>
        <w:fldChar w:fldCharType="end"/>
      </w:r>
    </w:p>
    <w:p w14:paraId="4483B5D5" w14:textId="0BAE7768" w:rsidR="0089329D" w:rsidRDefault="0089329D" w:rsidP="0089329D">
      <w:pPr>
        <w:pStyle w:val="Inhopg3"/>
        <w:rPr>
          <w:rFonts w:eastAsiaTheme="minorEastAsia"/>
          <w:noProof/>
          <w:kern w:val="2"/>
          <w:lang w:eastAsia="nl-NL"/>
          <w14:ligatures w14:val="standardContextual"/>
        </w:rPr>
      </w:pPr>
      <w:r>
        <w:rPr>
          <w:noProof/>
        </w:rPr>
        <w:t>4.3.5</w:t>
      </w:r>
      <w:r>
        <w:rPr>
          <w:rFonts w:eastAsiaTheme="minorEastAsia"/>
          <w:noProof/>
          <w:kern w:val="2"/>
          <w:lang w:eastAsia="nl-NL"/>
          <w14:ligatures w14:val="standardContextual"/>
        </w:rPr>
        <w:tab/>
      </w:r>
      <w:r>
        <w:rPr>
          <w:noProof/>
        </w:rPr>
        <w:t>Omgevingsnorm</w:t>
      </w:r>
      <w:r>
        <w:rPr>
          <w:noProof/>
        </w:rPr>
        <w:tab/>
      </w:r>
      <w:r>
        <w:rPr>
          <w:noProof/>
        </w:rPr>
        <w:fldChar w:fldCharType="begin"/>
      </w:r>
      <w:r>
        <w:rPr>
          <w:noProof/>
        </w:rPr>
        <w:instrText xml:space="preserve"> PAGEREF _Toc152061449 \h </w:instrText>
      </w:r>
      <w:r>
        <w:rPr>
          <w:noProof/>
        </w:rPr>
      </w:r>
      <w:r>
        <w:rPr>
          <w:noProof/>
        </w:rPr>
        <w:fldChar w:fldCharType="separate"/>
      </w:r>
      <w:r>
        <w:rPr>
          <w:noProof/>
        </w:rPr>
        <w:t>33</w:t>
      </w:r>
      <w:r>
        <w:rPr>
          <w:noProof/>
        </w:rPr>
        <w:fldChar w:fldCharType="end"/>
      </w:r>
    </w:p>
    <w:p w14:paraId="0BE37D3B" w14:textId="799B2EEB" w:rsidR="0089329D" w:rsidRDefault="0089329D" w:rsidP="0089329D">
      <w:pPr>
        <w:pStyle w:val="Inhopg3"/>
        <w:rPr>
          <w:rFonts w:eastAsiaTheme="minorEastAsia"/>
          <w:noProof/>
          <w:kern w:val="2"/>
          <w:lang w:eastAsia="nl-NL"/>
          <w14:ligatures w14:val="standardContextual"/>
        </w:rPr>
      </w:pPr>
      <w:r>
        <w:rPr>
          <w:noProof/>
        </w:rPr>
        <w:t>4.3.6</w:t>
      </w:r>
      <w:r>
        <w:rPr>
          <w:rFonts w:eastAsiaTheme="minorEastAsia"/>
          <w:noProof/>
          <w:kern w:val="2"/>
          <w:lang w:eastAsia="nl-NL"/>
          <w14:ligatures w14:val="standardContextual"/>
        </w:rPr>
        <w:tab/>
      </w:r>
      <w:r>
        <w:rPr>
          <w:noProof/>
        </w:rPr>
        <w:t>Omgevingswaarde</w:t>
      </w:r>
      <w:r>
        <w:rPr>
          <w:noProof/>
        </w:rPr>
        <w:tab/>
      </w:r>
      <w:r>
        <w:rPr>
          <w:noProof/>
        </w:rPr>
        <w:fldChar w:fldCharType="begin"/>
      </w:r>
      <w:r>
        <w:rPr>
          <w:noProof/>
        </w:rPr>
        <w:instrText xml:space="preserve"> PAGEREF _Toc152061450 \h </w:instrText>
      </w:r>
      <w:r>
        <w:rPr>
          <w:noProof/>
        </w:rPr>
      </w:r>
      <w:r>
        <w:rPr>
          <w:noProof/>
        </w:rPr>
        <w:fldChar w:fldCharType="separate"/>
      </w:r>
      <w:r>
        <w:rPr>
          <w:noProof/>
        </w:rPr>
        <w:t>34</w:t>
      </w:r>
      <w:r>
        <w:rPr>
          <w:noProof/>
        </w:rPr>
        <w:fldChar w:fldCharType="end"/>
      </w:r>
    </w:p>
    <w:p w14:paraId="3147F389" w14:textId="44AD8A1B" w:rsidR="0089329D" w:rsidRDefault="0089329D" w:rsidP="0089329D">
      <w:pPr>
        <w:pStyle w:val="Inhopg3"/>
        <w:rPr>
          <w:rFonts w:eastAsiaTheme="minorEastAsia"/>
          <w:noProof/>
          <w:kern w:val="2"/>
          <w:lang w:eastAsia="nl-NL"/>
          <w14:ligatures w14:val="standardContextual"/>
        </w:rPr>
      </w:pPr>
      <w:r>
        <w:rPr>
          <w:noProof/>
        </w:rPr>
        <w:t>4.3.7</w:t>
      </w:r>
      <w:r>
        <w:rPr>
          <w:rFonts w:eastAsiaTheme="minorEastAsia"/>
          <w:noProof/>
          <w:kern w:val="2"/>
          <w:lang w:eastAsia="nl-NL"/>
          <w14:ligatures w14:val="standardContextual"/>
        </w:rPr>
        <w:tab/>
      </w:r>
      <w:r>
        <w:rPr>
          <w:noProof/>
        </w:rPr>
        <w:t>Locatie</w:t>
      </w:r>
      <w:r>
        <w:rPr>
          <w:noProof/>
        </w:rPr>
        <w:tab/>
      </w:r>
      <w:r>
        <w:rPr>
          <w:noProof/>
        </w:rPr>
        <w:fldChar w:fldCharType="begin"/>
      </w:r>
      <w:r>
        <w:rPr>
          <w:noProof/>
        </w:rPr>
        <w:instrText xml:space="preserve"> PAGEREF _Toc152061451 \h </w:instrText>
      </w:r>
      <w:r>
        <w:rPr>
          <w:noProof/>
        </w:rPr>
      </w:r>
      <w:r>
        <w:rPr>
          <w:noProof/>
        </w:rPr>
        <w:fldChar w:fldCharType="separate"/>
      </w:r>
      <w:r>
        <w:rPr>
          <w:noProof/>
        </w:rPr>
        <w:t>35</w:t>
      </w:r>
      <w:r>
        <w:rPr>
          <w:noProof/>
        </w:rPr>
        <w:fldChar w:fldCharType="end"/>
      </w:r>
    </w:p>
    <w:p w14:paraId="3056A3F7" w14:textId="75143526" w:rsidR="0089329D" w:rsidRDefault="0089329D" w:rsidP="0089329D">
      <w:pPr>
        <w:pStyle w:val="Inhopg3"/>
        <w:rPr>
          <w:rFonts w:eastAsiaTheme="minorEastAsia"/>
          <w:noProof/>
          <w:kern w:val="2"/>
          <w:lang w:eastAsia="nl-NL"/>
          <w14:ligatures w14:val="standardContextual"/>
        </w:rPr>
      </w:pPr>
      <w:r>
        <w:rPr>
          <w:noProof/>
        </w:rPr>
        <w:t>4.3.8</w:t>
      </w:r>
      <w:r>
        <w:rPr>
          <w:rFonts w:eastAsiaTheme="minorEastAsia"/>
          <w:noProof/>
          <w:kern w:val="2"/>
          <w:lang w:eastAsia="nl-NL"/>
          <w14:ligatures w14:val="standardContextual"/>
        </w:rPr>
        <w:tab/>
      </w:r>
      <w:r>
        <w:rPr>
          <w:noProof/>
        </w:rPr>
        <w:t>Pons</w:t>
      </w:r>
      <w:r>
        <w:rPr>
          <w:noProof/>
        </w:rPr>
        <w:tab/>
      </w:r>
      <w:r>
        <w:rPr>
          <w:noProof/>
        </w:rPr>
        <w:fldChar w:fldCharType="begin"/>
      </w:r>
      <w:r>
        <w:rPr>
          <w:noProof/>
        </w:rPr>
        <w:instrText xml:space="preserve"> PAGEREF _Toc152061452 \h </w:instrText>
      </w:r>
      <w:r>
        <w:rPr>
          <w:noProof/>
        </w:rPr>
      </w:r>
      <w:r>
        <w:rPr>
          <w:noProof/>
        </w:rPr>
        <w:fldChar w:fldCharType="separate"/>
      </w:r>
      <w:r>
        <w:rPr>
          <w:noProof/>
        </w:rPr>
        <w:t>37</w:t>
      </w:r>
      <w:r>
        <w:rPr>
          <w:noProof/>
        </w:rPr>
        <w:fldChar w:fldCharType="end"/>
      </w:r>
    </w:p>
    <w:p w14:paraId="06DD025E" w14:textId="2F567222" w:rsidR="0089329D" w:rsidRDefault="0089329D" w:rsidP="0089329D">
      <w:pPr>
        <w:pStyle w:val="Inhopg3"/>
        <w:rPr>
          <w:rFonts w:eastAsiaTheme="minorEastAsia"/>
          <w:noProof/>
          <w:kern w:val="2"/>
          <w:lang w:eastAsia="nl-NL"/>
          <w14:ligatures w14:val="standardContextual"/>
        </w:rPr>
      </w:pPr>
      <w:r>
        <w:rPr>
          <w:noProof/>
        </w:rPr>
        <w:t>4.3.9</w:t>
      </w:r>
      <w:r>
        <w:rPr>
          <w:rFonts w:eastAsiaTheme="minorEastAsia"/>
          <w:noProof/>
          <w:kern w:val="2"/>
          <w:lang w:eastAsia="nl-NL"/>
          <w14:ligatures w14:val="standardContextual"/>
        </w:rPr>
        <w:tab/>
      </w:r>
      <w:r>
        <w:rPr>
          <w:noProof/>
        </w:rPr>
        <w:t>Kaart</w:t>
      </w:r>
      <w:r>
        <w:rPr>
          <w:noProof/>
        </w:rPr>
        <w:tab/>
      </w:r>
      <w:r>
        <w:rPr>
          <w:noProof/>
        </w:rPr>
        <w:fldChar w:fldCharType="begin"/>
      </w:r>
      <w:r>
        <w:rPr>
          <w:noProof/>
        </w:rPr>
        <w:instrText xml:space="preserve"> PAGEREF _Toc152061453 \h </w:instrText>
      </w:r>
      <w:r>
        <w:rPr>
          <w:noProof/>
        </w:rPr>
      </w:r>
      <w:r>
        <w:rPr>
          <w:noProof/>
        </w:rPr>
        <w:fldChar w:fldCharType="separate"/>
      </w:r>
      <w:r>
        <w:rPr>
          <w:noProof/>
        </w:rPr>
        <w:t>37</w:t>
      </w:r>
      <w:r>
        <w:rPr>
          <w:noProof/>
        </w:rPr>
        <w:fldChar w:fldCharType="end"/>
      </w:r>
    </w:p>
    <w:p w14:paraId="67B07623" w14:textId="52F8315E" w:rsidR="0089329D" w:rsidRDefault="0089329D">
      <w:pPr>
        <w:pStyle w:val="Inhopg2"/>
        <w:rPr>
          <w:rFonts w:eastAsiaTheme="minorEastAsia"/>
          <w:noProof/>
          <w:kern w:val="2"/>
          <w:lang w:eastAsia="nl-NL"/>
          <w14:ligatures w14:val="standardContextual"/>
        </w:rPr>
      </w:pPr>
      <w:r>
        <w:rPr>
          <w:noProof/>
        </w:rPr>
        <w:t>4.4</w:t>
      </w:r>
      <w:r>
        <w:rPr>
          <w:rFonts w:eastAsiaTheme="minorEastAsia"/>
          <w:noProof/>
          <w:kern w:val="2"/>
          <w:lang w:eastAsia="nl-NL"/>
          <w14:ligatures w14:val="standardContextual"/>
        </w:rPr>
        <w:tab/>
      </w:r>
      <w:r>
        <w:rPr>
          <w:noProof/>
        </w:rPr>
        <w:t>Vrijetekststructuur</w:t>
      </w:r>
      <w:r>
        <w:rPr>
          <w:noProof/>
        </w:rPr>
        <w:tab/>
      </w:r>
      <w:r>
        <w:rPr>
          <w:noProof/>
        </w:rPr>
        <w:fldChar w:fldCharType="begin"/>
      </w:r>
      <w:r>
        <w:rPr>
          <w:noProof/>
        </w:rPr>
        <w:instrText xml:space="preserve"> PAGEREF _Toc152061454 \h </w:instrText>
      </w:r>
      <w:r>
        <w:rPr>
          <w:noProof/>
        </w:rPr>
      </w:r>
      <w:r>
        <w:rPr>
          <w:noProof/>
        </w:rPr>
        <w:fldChar w:fldCharType="separate"/>
      </w:r>
      <w:r>
        <w:rPr>
          <w:noProof/>
        </w:rPr>
        <w:t>38</w:t>
      </w:r>
      <w:r>
        <w:rPr>
          <w:noProof/>
        </w:rPr>
        <w:fldChar w:fldCharType="end"/>
      </w:r>
    </w:p>
    <w:p w14:paraId="77B0FA13" w14:textId="56915C9F" w:rsidR="0089329D" w:rsidRDefault="0089329D" w:rsidP="0089329D">
      <w:pPr>
        <w:pStyle w:val="Inhopg3"/>
        <w:rPr>
          <w:rFonts w:eastAsiaTheme="minorEastAsia"/>
          <w:noProof/>
          <w:kern w:val="2"/>
          <w:lang w:eastAsia="nl-NL"/>
          <w14:ligatures w14:val="standardContextual"/>
        </w:rPr>
      </w:pPr>
      <w:r>
        <w:rPr>
          <w:noProof/>
        </w:rPr>
        <w:t>4.4.1</w:t>
      </w:r>
      <w:r>
        <w:rPr>
          <w:rFonts w:eastAsiaTheme="minorEastAsia"/>
          <w:noProof/>
          <w:kern w:val="2"/>
          <w:lang w:eastAsia="nl-NL"/>
          <w14:ligatures w14:val="standardContextual"/>
        </w:rPr>
        <w:tab/>
      </w:r>
      <w:r>
        <w:rPr>
          <w:noProof/>
        </w:rPr>
        <w:t>Divisie</w:t>
      </w:r>
      <w:r>
        <w:rPr>
          <w:noProof/>
        </w:rPr>
        <w:tab/>
      </w:r>
      <w:r>
        <w:rPr>
          <w:noProof/>
        </w:rPr>
        <w:fldChar w:fldCharType="begin"/>
      </w:r>
      <w:r>
        <w:rPr>
          <w:noProof/>
        </w:rPr>
        <w:instrText xml:space="preserve"> PAGEREF _Toc152061455 \h </w:instrText>
      </w:r>
      <w:r>
        <w:rPr>
          <w:noProof/>
        </w:rPr>
      </w:r>
      <w:r>
        <w:rPr>
          <w:noProof/>
        </w:rPr>
        <w:fldChar w:fldCharType="separate"/>
      </w:r>
      <w:r>
        <w:rPr>
          <w:noProof/>
        </w:rPr>
        <w:t>39</w:t>
      </w:r>
      <w:r>
        <w:rPr>
          <w:noProof/>
        </w:rPr>
        <w:fldChar w:fldCharType="end"/>
      </w:r>
    </w:p>
    <w:p w14:paraId="5B76912E" w14:textId="5405004C" w:rsidR="0089329D" w:rsidRDefault="0089329D" w:rsidP="0089329D">
      <w:pPr>
        <w:pStyle w:val="Inhopg3"/>
        <w:rPr>
          <w:rFonts w:eastAsiaTheme="minorEastAsia"/>
          <w:noProof/>
          <w:kern w:val="2"/>
          <w:lang w:eastAsia="nl-NL"/>
          <w14:ligatures w14:val="standardContextual"/>
        </w:rPr>
      </w:pPr>
      <w:r>
        <w:rPr>
          <w:noProof/>
        </w:rPr>
        <w:t>4.4.2</w:t>
      </w:r>
      <w:r>
        <w:rPr>
          <w:rFonts w:eastAsiaTheme="minorEastAsia"/>
          <w:noProof/>
          <w:kern w:val="2"/>
          <w:lang w:eastAsia="nl-NL"/>
          <w14:ligatures w14:val="standardContextual"/>
        </w:rPr>
        <w:tab/>
      </w:r>
      <w:r>
        <w:rPr>
          <w:noProof/>
        </w:rPr>
        <w:t>Divisietekst</w:t>
      </w:r>
      <w:r>
        <w:rPr>
          <w:noProof/>
        </w:rPr>
        <w:tab/>
      </w:r>
      <w:r>
        <w:rPr>
          <w:noProof/>
        </w:rPr>
        <w:fldChar w:fldCharType="begin"/>
      </w:r>
      <w:r>
        <w:rPr>
          <w:noProof/>
        </w:rPr>
        <w:instrText xml:space="preserve"> PAGEREF _Toc152061456 \h </w:instrText>
      </w:r>
      <w:r>
        <w:rPr>
          <w:noProof/>
        </w:rPr>
      </w:r>
      <w:r>
        <w:rPr>
          <w:noProof/>
        </w:rPr>
        <w:fldChar w:fldCharType="separate"/>
      </w:r>
      <w:r>
        <w:rPr>
          <w:noProof/>
        </w:rPr>
        <w:t>39</w:t>
      </w:r>
      <w:r>
        <w:rPr>
          <w:noProof/>
        </w:rPr>
        <w:fldChar w:fldCharType="end"/>
      </w:r>
    </w:p>
    <w:p w14:paraId="6EAC694D" w14:textId="3AE64B9E" w:rsidR="0089329D" w:rsidRDefault="0089329D" w:rsidP="0089329D">
      <w:pPr>
        <w:pStyle w:val="Inhopg3"/>
        <w:rPr>
          <w:rFonts w:eastAsiaTheme="minorEastAsia"/>
          <w:noProof/>
          <w:kern w:val="2"/>
          <w:lang w:eastAsia="nl-NL"/>
          <w14:ligatures w14:val="standardContextual"/>
        </w:rPr>
      </w:pPr>
      <w:r>
        <w:rPr>
          <w:noProof/>
        </w:rPr>
        <w:t>4.4.3</w:t>
      </w:r>
      <w:r>
        <w:rPr>
          <w:rFonts w:eastAsiaTheme="minorEastAsia"/>
          <w:noProof/>
          <w:kern w:val="2"/>
          <w:lang w:eastAsia="nl-NL"/>
          <w14:ligatures w14:val="standardContextual"/>
        </w:rPr>
        <w:tab/>
      </w:r>
      <w:r>
        <w:rPr>
          <w:noProof/>
        </w:rPr>
        <w:t>Tekstdeel</w:t>
      </w:r>
      <w:r>
        <w:rPr>
          <w:noProof/>
        </w:rPr>
        <w:tab/>
      </w:r>
      <w:r>
        <w:rPr>
          <w:noProof/>
        </w:rPr>
        <w:fldChar w:fldCharType="begin"/>
      </w:r>
      <w:r>
        <w:rPr>
          <w:noProof/>
        </w:rPr>
        <w:instrText xml:space="preserve"> PAGEREF _Toc152061457 \h </w:instrText>
      </w:r>
      <w:r>
        <w:rPr>
          <w:noProof/>
        </w:rPr>
      </w:r>
      <w:r>
        <w:rPr>
          <w:noProof/>
        </w:rPr>
        <w:fldChar w:fldCharType="separate"/>
      </w:r>
      <w:r>
        <w:rPr>
          <w:noProof/>
        </w:rPr>
        <w:t>39</w:t>
      </w:r>
      <w:r>
        <w:rPr>
          <w:noProof/>
        </w:rPr>
        <w:fldChar w:fldCharType="end"/>
      </w:r>
    </w:p>
    <w:p w14:paraId="675095C6" w14:textId="4C02E0FD" w:rsidR="0089329D" w:rsidRDefault="0089329D" w:rsidP="0089329D">
      <w:pPr>
        <w:pStyle w:val="Inhopg3"/>
        <w:rPr>
          <w:rFonts w:eastAsiaTheme="minorEastAsia"/>
          <w:noProof/>
          <w:kern w:val="2"/>
          <w:lang w:eastAsia="nl-NL"/>
          <w14:ligatures w14:val="standardContextual"/>
        </w:rPr>
      </w:pPr>
      <w:r>
        <w:rPr>
          <w:noProof/>
        </w:rPr>
        <w:t>4.4.4</w:t>
      </w:r>
      <w:r>
        <w:rPr>
          <w:rFonts w:eastAsiaTheme="minorEastAsia"/>
          <w:noProof/>
          <w:kern w:val="2"/>
          <w:lang w:eastAsia="nl-NL"/>
          <w14:ligatures w14:val="standardContextual"/>
        </w:rPr>
        <w:tab/>
      </w:r>
      <w:r>
        <w:rPr>
          <w:noProof/>
        </w:rPr>
        <w:t>Hoofdlijn</w:t>
      </w:r>
      <w:r>
        <w:rPr>
          <w:noProof/>
        </w:rPr>
        <w:tab/>
      </w:r>
      <w:r>
        <w:rPr>
          <w:noProof/>
        </w:rPr>
        <w:fldChar w:fldCharType="begin"/>
      </w:r>
      <w:r>
        <w:rPr>
          <w:noProof/>
        </w:rPr>
        <w:instrText xml:space="preserve"> PAGEREF _Toc152061458 \h </w:instrText>
      </w:r>
      <w:r>
        <w:rPr>
          <w:noProof/>
        </w:rPr>
      </w:r>
      <w:r>
        <w:rPr>
          <w:noProof/>
        </w:rPr>
        <w:fldChar w:fldCharType="separate"/>
      </w:r>
      <w:r>
        <w:rPr>
          <w:noProof/>
        </w:rPr>
        <w:t>40</w:t>
      </w:r>
      <w:r>
        <w:rPr>
          <w:noProof/>
        </w:rPr>
        <w:fldChar w:fldCharType="end"/>
      </w:r>
    </w:p>
    <w:p w14:paraId="198EAEDD" w14:textId="17257BAE" w:rsidR="0089329D" w:rsidRDefault="0089329D" w:rsidP="0089329D">
      <w:pPr>
        <w:pStyle w:val="Inhopg3"/>
        <w:rPr>
          <w:rFonts w:eastAsiaTheme="minorEastAsia"/>
          <w:noProof/>
          <w:kern w:val="2"/>
          <w:lang w:eastAsia="nl-NL"/>
          <w14:ligatures w14:val="standardContextual"/>
        </w:rPr>
      </w:pPr>
      <w:r>
        <w:rPr>
          <w:noProof/>
        </w:rPr>
        <w:t>4.4.5</w:t>
      </w:r>
      <w:r>
        <w:rPr>
          <w:rFonts w:eastAsiaTheme="minorEastAsia"/>
          <w:noProof/>
          <w:kern w:val="2"/>
          <w:lang w:eastAsia="nl-NL"/>
          <w14:ligatures w14:val="standardContextual"/>
        </w:rPr>
        <w:tab/>
      </w:r>
      <w:r>
        <w:rPr>
          <w:noProof/>
        </w:rPr>
        <w:t>Gebiedsaanwijzing</w:t>
      </w:r>
      <w:r>
        <w:rPr>
          <w:noProof/>
        </w:rPr>
        <w:tab/>
      </w:r>
      <w:r>
        <w:rPr>
          <w:noProof/>
        </w:rPr>
        <w:fldChar w:fldCharType="begin"/>
      </w:r>
      <w:r>
        <w:rPr>
          <w:noProof/>
        </w:rPr>
        <w:instrText xml:space="preserve"> PAGEREF _Toc152061459 \h </w:instrText>
      </w:r>
      <w:r>
        <w:rPr>
          <w:noProof/>
        </w:rPr>
      </w:r>
      <w:r>
        <w:rPr>
          <w:noProof/>
        </w:rPr>
        <w:fldChar w:fldCharType="separate"/>
      </w:r>
      <w:r>
        <w:rPr>
          <w:noProof/>
        </w:rPr>
        <w:t>40</w:t>
      </w:r>
      <w:r>
        <w:rPr>
          <w:noProof/>
        </w:rPr>
        <w:fldChar w:fldCharType="end"/>
      </w:r>
    </w:p>
    <w:p w14:paraId="11D71746" w14:textId="17CE9041" w:rsidR="0089329D" w:rsidRDefault="0089329D" w:rsidP="0089329D">
      <w:pPr>
        <w:pStyle w:val="Inhopg3"/>
        <w:rPr>
          <w:rFonts w:eastAsiaTheme="minorEastAsia"/>
          <w:noProof/>
          <w:kern w:val="2"/>
          <w:lang w:eastAsia="nl-NL"/>
          <w14:ligatures w14:val="standardContextual"/>
        </w:rPr>
      </w:pPr>
      <w:r>
        <w:rPr>
          <w:noProof/>
        </w:rPr>
        <w:t>4.4.6</w:t>
      </w:r>
      <w:r>
        <w:rPr>
          <w:rFonts w:eastAsiaTheme="minorEastAsia"/>
          <w:noProof/>
          <w:kern w:val="2"/>
          <w:lang w:eastAsia="nl-NL"/>
          <w14:ligatures w14:val="standardContextual"/>
        </w:rPr>
        <w:tab/>
      </w:r>
      <w:r>
        <w:rPr>
          <w:noProof/>
        </w:rPr>
        <w:t>Kaart</w:t>
      </w:r>
      <w:r>
        <w:rPr>
          <w:noProof/>
        </w:rPr>
        <w:tab/>
      </w:r>
      <w:r>
        <w:rPr>
          <w:noProof/>
        </w:rPr>
        <w:fldChar w:fldCharType="begin"/>
      </w:r>
      <w:r>
        <w:rPr>
          <w:noProof/>
        </w:rPr>
        <w:instrText xml:space="preserve"> PAGEREF _Toc152061460 \h </w:instrText>
      </w:r>
      <w:r>
        <w:rPr>
          <w:noProof/>
        </w:rPr>
      </w:r>
      <w:r>
        <w:rPr>
          <w:noProof/>
        </w:rPr>
        <w:fldChar w:fldCharType="separate"/>
      </w:r>
      <w:r>
        <w:rPr>
          <w:noProof/>
        </w:rPr>
        <w:t>40</w:t>
      </w:r>
      <w:r>
        <w:rPr>
          <w:noProof/>
        </w:rPr>
        <w:fldChar w:fldCharType="end"/>
      </w:r>
    </w:p>
    <w:p w14:paraId="03A49ABF" w14:textId="5E8862D6" w:rsidR="0089329D" w:rsidRDefault="0089329D">
      <w:pPr>
        <w:pStyle w:val="Inhopg2"/>
        <w:rPr>
          <w:rFonts w:eastAsiaTheme="minorEastAsia"/>
          <w:noProof/>
          <w:kern w:val="2"/>
          <w:lang w:eastAsia="nl-NL"/>
          <w14:ligatures w14:val="standardContextual"/>
        </w:rPr>
      </w:pPr>
      <w:r>
        <w:rPr>
          <w:noProof/>
        </w:rPr>
        <w:t>4.5</w:t>
      </w:r>
      <w:r>
        <w:rPr>
          <w:rFonts w:eastAsiaTheme="minorEastAsia"/>
          <w:noProof/>
          <w:kern w:val="2"/>
          <w:lang w:eastAsia="nl-NL"/>
          <w14:ligatures w14:val="standardContextual"/>
        </w:rPr>
        <w:tab/>
      </w:r>
      <w:r>
        <w:rPr>
          <w:noProof/>
        </w:rPr>
        <w:t>Regelingsgebied</w:t>
      </w:r>
      <w:r>
        <w:rPr>
          <w:noProof/>
        </w:rPr>
        <w:tab/>
      </w:r>
      <w:r>
        <w:rPr>
          <w:noProof/>
        </w:rPr>
        <w:fldChar w:fldCharType="begin"/>
      </w:r>
      <w:r>
        <w:rPr>
          <w:noProof/>
        </w:rPr>
        <w:instrText xml:space="preserve"> PAGEREF _Toc152061461 \h </w:instrText>
      </w:r>
      <w:r>
        <w:rPr>
          <w:noProof/>
        </w:rPr>
      </w:r>
      <w:r>
        <w:rPr>
          <w:noProof/>
        </w:rPr>
        <w:fldChar w:fldCharType="separate"/>
      </w:r>
      <w:r>
        <w:rPr>
          <w:noProof/>
        </w:rPr>
        <w:t>40</w:t>
      </w:r>
      <w:r>
        <w:rPr>
          <w:noProof/>
        </w:rPr>
        <w:fldChar w:fldCharType="end"/>
      </w:r>
    </w:p>
    <w:p w14:paraId="5CD13B58" w14:textId="57550E0F" w:rsidR="0089329D" w:rsidRDefault="0089329D" w:rsidP="0089329D">
      <w:pPr>
        <w:pStyle w:val="Inhopg3"/>
        <w:rPr>
          <w:rFonts w:eastAsiaTheme="minorEastAsia"/>
          <w:noProof/>
          <w:kern w:val="2"/>
          <w:lang w:eastAsia="nl-NL"/>
          <w14:ligatures w14:val="standardContextual"/>
        </w:rPr>
      </w:pPr>
      <w:r>
        <w:rPr>
          <w:noProof/>
        </w:rPr>
        <w:t>4.5.1</w:t>
      </w:r>
      <w:r>
        <w:rPr>
          <w:rFonts w:eastAsiaTheme="minorEastAsia"/>
          <w:noProof/>
          <w:kern w:val="2"/>
          <w:lang w:eastAsia="nl-NL"/>
          <w14:ligatures w14:val="standardContextual"/>
        </w:rPr>
        <w:tab/>
      </w:r>
      <w:r>
        <w:rPr>
          <w:noProof/>
        </w:rPr>
        <w:t>Regelingsgebied</w:t>
      </w:r>
      <w:r>
        <w:rPr>
          <w:noProof/>
        </w:rPr>
        <w:tab/>
      </w:r>
      <w:r>
        <w:rPr>
          <w:noProof/>
        </w:rPr>
        <w:fldChar w:fldCharType="begin"/>
      </w:r>
      <w:r>
        <w:rPr>
          <w:noProof/>
        </w:rPr>
        <w:instrText xml:space="preserve"> PAGEREF _Toc152061462 \h </w:instrText>
      </w:r>
      <w:r>
        <w:rPr>
          <w:noProof/>
        </w:rPr>
      </w:r>
      <w:r>
        <w:rPr>
          <w:noProof/>
        </w:rPr>
        <w:fldChar w:fldCharType="separate"/>
      </w:r>
      <w:r>
        <w:rPr>
          <w:noProof/>
        </w:rPr>
        <w:t>41</w:t>
      </w:r>
      <w:r>
        <w:rPr>
          <w:noProof/>
        </w:rPr>
        <w:fldChar w:fldCharType="end"/>
      </w:r>
    </w:p>
    <w:p w14:paraId="61DE9461" w14:textId="2A70B9F1" w:rsidR="0089329D" w:rsidRDefault="0089329D">
      <w:pPr>
        <w:pStyle w:val="Inhopg2"/>
        <w:rPr>
          <w:rFonts w:eastAsiaTheme="minorEastAsia"/>
          <w:noProof/>
          <w:kern w:val="2"/>
          <w:lang w:eastAsia="nl-NL"/>
          <w14:ligatures w14:val="standardContextual"/>
        </w:rPr>
      </w:pPr>
      <w:r>
        <w:rPr>
          <w:noProof/>
        </w:rPr>
        <w:t>4.6</w:t>
      </w:r>
      <w:r>
        <w:rPr>
          <w:rFonts w:eastAsiaTheme="minorEastAsia"/>
          <w:noProof/>
          <w:kern w:val="2"/>
          <w:lang w:eastAsia="nl-NL"/>
          <w14:ligatures w14:val="standardContextual"/>
        </w:rPr>
        <w:tab/>
      </w:r>
      <w:r>
        <w:rPr>
          <w:noProof/>
        </w:rPr>
        <w:t>Symbolisatie</w:t>
      </w:r>
      <w:r>
        <w:rPr>
          <w:noProof/>
        </w:rPr>
        <w:tab/>
      </w:r>
      <w:r>
        <w:rPr>
          <w:noProof/>
        </w:rPr>
        <w:fldChar w:fldCharType="begin"/>
      </w:r>
      <w:r>
        <w:rPr>
          <w:noProof/>
        </w:rPr>
        <w:instrText xml:space="preserve"> PAGEREF _Toc152061463 \h </w:instrText>
      </w:r>
      <w:r>
        <w:rPr>
          <w:noProof/>
        </w:rPr>
      </w:r>
      <w:r>
        <w:rPr>
          <w:noProof/>
        </w:rPr>
        <w:fldChar w:fldCharType="separate"/>
      </w:r>
      <w:r>
        <w:rPr>
          <w:noProof/>
        </w:rPr>
        <w:t>41</w:t>
      </w:r>
      <w:r>
        <w:rPr>
          <w:noProof/>
        </w:rPr>
        <w:fldChar w:fldCharType="end"/>
      </w:r>
    </w:p>
    <w:p w14:paraId="32EF3F48" w14:textId="1DDC1184" w:rsidR="0089329D" w:rsidRDefault="0089329D" w:rsidP="0089329D">
      <w:pPr>
        <w:pStyle w:val="Inhopg3"/>
        <w:rPr>
          <w:rFonts w:eastAsiaTheme="minorEastAsia"/>
          <w:noProof/>
          <w:kern w:val="2"/>
          <w:lang w:eastAsia="nl-NL"/>
          <w14:ligatures w14:val="standardContextual"/>
        </w:rPr>
      </w:pPr>
      <w:r>
        <w:rPr>
          <w:noProof/>
        </w:rPr>
        <w:t>4.6.1</w:t>
      </w:r>
      <w:r>
        <w:rPr>
          <w:rFonts w:eastAsiaTheme="minorEastAsia"/>
          <w:noProof/>
          <w:kern w:val="2"/>
          <w:lang w:eastAsia="nl-NL"/>
          <w14:ligatures w14:val="standardContextual"/>
        </w:rPr>
        <w:tab/>
      </w:r>
      <w:r>
        <w:rPr>
          <w:noProof/>
        </w:rPr>
        <w:t>SymbolisatieItem</w:t>
      </w:r>
      <w:r>
        <w:rPr>
          <w:noProof/>
        </w:rPr>
        <w:tab/>
      </w:r>
      <w:r>
        <w:rPr>
          <w:noProof/>
        </w:rPr>
        <w:fldChar w:fldCharType="begin"/>
      </w:r>
      <w:r>
        <w:rPr>
          <w:noProof/>
        </w:rPr>
        <w:instrText xml:space="preserve"> PAGEREF _Toc152061464 \h </w:instrText>
      </w:r>
      <w:r>
        <w:rPr>
          <w:noProof/>
        </w:rPr>
      </w:r>
      <w:r>
        <w:rPr>
          <w:noProof/>
        </w:rPr>
        <w:fldChar w:fldCharType="separate"/>
      </w:r>
      <w:r>
        <w:rPr>
          <w:noProof/>
        </w:rPr>
        <w:t>41</w:t>
      </w:r>
      <w:r>
        <w:rPr>
          <w:noProof/>
        </w:rPr>
        <w:fldChar w:fldCharType="end"/>
      </w:r>
    </w:p>
    <w:p w14:paraId="1F5B722B" w14:textId="0B49DAD3" w:rsidR="0089329D" w:rsidRDefault="0089329D" w:rsidP="0089329D">
      <w:pPr>
        <w:pStyle w:val="Inhopg1"/>
        <w:rPr>
          <w:rFonts w:eastAsiaTheme="minorEastAsia"/>
          <w:kern w:val="2"/>
          <w:lang w:eastAsia="nl-NL"/>
          <w14:ligatures w14:val="standardContextual"/>
        </w:rPr>
      </w:pPr>
      <w:r>
        <w:t>5</w:t>
      </w:r>
      <w:r>
        <w:rPr>
          <w:rFonts w:eastAsiaTheme="minorEastAsia"/>
          <w:kern w:val="2"/>
          <w:lang w:eastAsia="nl-NL"/>
          <w14:ligatures w14:val="standardContextual"/>
        </w:rPr>
        <w:tab/>
      </w:r>
      <w:r>
        <w:t>Verschillen tussen IMOW en CIM-OW</w:t>
      </w:r>
      <w:r>
        <w:tab/>
      </w:r>
      <w:r>
        <w:fldChar w:fldCharType="begin"/>
      </w:r>
      <w:r>
        <w:instrText xml:space="preserve"> PAGEREF _Toc152061465 \h </w:instrText>
      </w:r>
      <w:r>
        <w:fldChar w:fldCharType="separate"/>
      </w:r>
      <w:r>
        <w:t>42</w:t>
      </w:r>
      <w:r>
        <w:fldChar w:fldCharType="end"/>
      </w:r>
    </w:p>
    <w:p w14:paraId="12379A44" w14:textId="7BE6CAA2" w:rsidR="0089329D" w:rsidRDefault="0089329D">
      <w:pPr>
        <w:pStyle w:val="Inhopg2"/>
        <w:rPr>
          <w:rFonts w:eastAsiaTheme="minorEastAsia"/>
          <w:noProof/>
          <w:kern w:val="2"/>
          <w:lang w:eastAsia="nl-NL"/>
          <w14:ligatures w14:val="standardContextual"/>
        </w:rPr>
      </w:pPr>
      <w:r>
        <w:rPr>
          <w:noProof/>
        </w:rPr>
        <w:t>5.1</w:t>
      </w:r>
      <w:r>
        <w:rPr>
          <w:rFonts w:eastAsiaTheme="minorEastAsia"/>
          <w:noProof/>
          <w:kern w:val="2"/>
          <w:lang w:eastAsia="nl-NL"/>
          <w14:ligatures w14:val="standardContextual"/>
        </w:rPr>
        <w:tab/>
      </w:r>
      <w:r>
        <w:rPr>
          <w:noProof/>
        </w:rPr>
        <w:t>CIM-OW-aspecten niet in IMOW</w:t>
      </w:r>
      <w:r>
        <w:rPr>
          <w:noProof/>
        </w:rPr>
        <w:tab/>
      </w:r>
      <w:r>
        <w:rPr>
          <w:noProof/>
        </w:rPr>
        <w:fldChar w:fldCharType="begin"/>
      </w:r>
      <w:r>
        <w:rPr>
          <w:noProof/>
        </w:rPr>
        <w:instrText xml:space="preserve"> PAGEREF _Toc152061466 \h </w:instrText>
      </w:r>
      <w:r>
        <w:rPr>
          <w:noProof/>
        </w:rPr>
      </w:r>
      <w:r>
        <w:rPr>
          <w:noProof/>
        </w:rPr>
        <w:fldChar w:fldCharType="separate"/>
      </w:r>
      <w:r>
        <w:rPr>
          <w:noProof/>
        </w:rPr>
        <w:t>42</w:t>
      </w:r>
      <w:r>
        <w:rPr>
          <w:noProof/>
        </w:rPr>
        <w:fldChar w:fldCharType="end"/>
      </w:r>
    </w:p>
    <w:p w14:paraId="7A25D07B" w14:textId="2E5E5FC8" w:rsidR="0089329D" w:rsidRDefault="0089329D">
      <w:pPr>
        <w:pStyle w:val="Inhopg2"/>
        <w:rPr>
          <w:rFonts w:eastAsiaTheme="minorEastAsia"/>
          <w:noProof/>
          <w:kern w:val="2"/>
          <w:lang w:eastAsia="nl-NL"/>
          <w14:ligatures w14:val="standardContextual"/>
        </w:rPr>
      </w:pPr>
      <w:r>
        <w:rPr>
          <w:noProof/>
        </w:rPr>
        <w:t>5.2</w:t>
      </w:r>
      <w:r>
        <w:rPr>
          <w:rFonts w:eastAsiaTheme="minorEastAsia"/>
          <w:noProof/>
          <w:kern w:val="2"/>
          <w:lang w:eastAsia="nl-NL"/>
          <w14:ligatures w14:val="standardContextual"/>
        </w:rPr>
        <w:tab/>
      </w:r>
      <w:r>
        <w:rPr>
          <w:noProof/>
        </w:rPr>
        <w:t>IMOW-aspecten niet in CIM-OW</w:t>
      </w:r>
      <w:r>
        <w:rPr>
          <w:noProof/>
        </w:rPr>
        <w:tab/>
      </w:r>
      <w:r>
        <w:rPr>
          <w:noProof/>
        </w:rPr>
        <w:fldChar w:fldCharType="begin"/>
      </w:r>
      <w:r>
        <w:rPr>
          <w:noProof/>
        </w:rPr>
        <w:instrText xml:space="preserve"> PAGEREF _Toc152061467 \h </w:instrText>
      </w:r>
      <w:r>
        <w:rPr>
          <w:noProof/>
        </w:rPr>
      </w:r>
      <w:r>
        <w:rPr>
          <w:noProof/>
        </w:rPr>
        <w:fldChar w:fldCharType="separate"/>
      </w:r>
      <w:r>
        <w:rPr>
          <w:noProof/>
        </w:rPr>
        <w:t>42</w:t>
      </w:r>
      <w:r>
        <w:rPr>
          <w:noProof/>
        </w:rPr>
        <w:fldChar w:fldCharType="end"/>
      </w:r>
    </w:p>
    <w:p w14:paraId="17BBFE37" w14:textId="21E6D96B" w:rsidR="0089329D" w:rsidRDefault="0089329D" w:rsidP="0089329D">
      <w:pPr>
        <w:pStyle w:val="Inhopg1"/>
        <w:rPr>
          <w:rFonts w:eastAsiaTheme="minorEastAsia"/>
          <w:kern w:val="2"/>
          <w:lang w:eastAsia="nl-NL"/>
          <w14:ligatures w14:val="standardContextual"/>
        </w:rPr>
      </w:pPr>
      <w:r>
        <w:t>6</w:t>
      </w:r>
      <w:r>
        <w:rPr>
          <w:rFonts w:eastAsiaTheme="minorEastAsia"/>
          <w:kern w:val="2"/>
          <w:lang w:eastAsia="nl-NL"/>
          <w14:ligatures w14:val="standardContextual"/>
        </w:rPr>
        <w:tab/>
      </w:r>
      <w:r>
        <w:t>OP-aspecten relevant voor IMOW</w:t>
      </w:r>
      <w:r>
        <w:tab/>
      </w:r>
      <w:r>
        <w:fldChar w:fldCharType="begin"/>
      </w:r>
      <w:r>
        <w:instrText xml:space="preserve"> PAGEREF _Toc152061468 \h </w:instrText>
      </w:r>
      <w:r>
        <w:fldChar w:fldCharType="separate"/>
      </w:r>
      <w:r>
        <w:t>44</w:t>
      </w:r>
      <w:r>
        <w:fldChar w:fldCharType="end"/>
      </w:r>
    </w:p>
    <w:p w14:paraId="22143D74" w14:textId="638837F0" w:rsidR="0089329D" w:rsidRDefault="0089329D">
      <w:pPr>
        <w:pStyle w:val="Inhopg2"/>
        <w:rPr>
          <w:rFonts w:eastAsiaTheme="minorEastAsia"/>
          <w:noProof/>
          <w:kern w:val="2"/>
          <w:lang w:eastAsia="nl-NL"/>
          <w14:ligatures w14:val="standardContextual"/>
        </w:rPr>
      </w:pPr>
      <w:r>
        <w:rPr>
          <w:noProof/>
        </w:rPr>
        <w:t>6.1</w:t>
      </w:r>
      <w:r>
        <w:rPr>
          <w:rFonts w:eastAsiaTheme="minorEastAsia"/>
          <w:noProof/>
          <w:kern w:val="2"/>
          <w:lang w:eastAsia="nl-NL"/>
          <w14:ligatures w14:val="standardContextual"/>
        </w:rPr>
        <w:tab/>
      </w:r>
      <w:r>
        <w:rPr>
          <w:noProof/>
        </w:rPr>
        <w:t>De Regeling en diens Artikelen/Leden/Divisies</w:t>
      </w:r>
      <w:r>
        <w:rPr>
          <w:noProof/>
        </w:rPr>
        <w:tab/>
      </w:r>
      <w:r>
        <w:rPr>
          <w:noProof/>
        </w:rPr>
        <w:fldChar w:fldCharType="begin"/>
      </w:r>
      <w:r>
        <w:rPr>
          <w:noProof/>
        </w:rPr>
        <w:instrText xml:space="preserve"> PAGEREF _Toc152061469 \h </w:instrText>
      </w:r>
      <w:r>
        <w:rPr>
          <w:noProof/>
        </w:rPr>
      </w:r>
      <w:r>
        <w:rPr>
          <w:noProof/>
        </w:rPr>
        <w:fldChar w:fldCharType="separate"/>
      </w:r>
      <w:r>
        <w:rPr>
          <w:noProof/>
        </w:rPr>
        <w:t>44</w:t>
      </w:r>
      <w:r>
        <w:rPr>
          <w:noProof/>
        </w:rPr>
        <w:fldChar w:fldCharType="end"/>
      </w:r>
    </w:p>
    <w:p w14:paraId="7D864AD4" w14:textId="316FA856" w:rsidR="0089329D" w:rsidRDefault="0089329D">
      <w:pPr>
        <w:pStyle w:val="Inhopg2"/>
        <w:rPr>
          <w:rFonts w:eastAsiaTheme="minorEastAsia"/>
          <w:noProof/>
          <w:kern w:val="2"/>
          <w:lang w:eastAsia="nl-NL"/>
          <w14:ligatures w14:val="standardContextual"/>
        </w:rPr>
      </w:pPr>
      <w:r>
        <w:rPr>
          <w:noProof/>
        </w:rPr>
        <w:t>6.2</w:t>
      </w:r>
      <w:r>
        <w:rPr>
          <w:rFonts w:eastAsiaTheme="minorEastAsia"/>
          <w:noProof/>
          <w:kern w:val="2"/>
          <w:lang w:eastAsia="nl-NL"/>
          <w14:ligatures w14:val="standardContextual"/>
        </w:rPr>
        <w:tab/>
      </w:r>
      <w:r>
        <w:rPr>
          <w:noProof/>
        </w:rPr>
        <w:t>ConsolidatieInformatie</w:t>
      </w:r>
      <w:r>
        <w:rPr>
          <w:noProof/>
        </w:rPr>
        <w:tab/>
      </w:r>
      <w:r>
        <w:rPr>
          <w:noProof/>
        </w:rPr>
        <w:fldChar w:fldCharType="begin"/>
      </w:r>
      <w:r>
        <w:rPr>
          <w:noProof/>
        </w:rPr>
        <w:instrText xml:space="preserve"> PAGEREF _Toc152061470 \h </w:instrText>
      </w:r>
      <w:r>
        <w:rPr>
          <w:noProof/>
        </w:rPr>
      </w:r>
      <w:r>
        <w:rPr>
          <w:noProof/>
        </w:rPr>
        <w:fldChar w:fldCharType="separate"/>
      </w:r>
      <w:r>
        <w:rPr>
          <w:noProof/>
        </w:rPr>
        <w:t>44</w:t>
      </w:r>
      <w:r>
        <w:rPr>
          <w:noProof/>
        </w:rPr>
        <w:fldChar w:fldCharType="end"/>
      </w:r>
    </w:p>
    <w:p w14:paraId="23F18FFE" w14:textId="6B3AF9EC" w:rsidR="0089329D" w:rsidRDefault="0089329D">
      <w:pPr>
        <w:pStyle w:val="Inhopg2"/>
        <w:rPr>
          <w:rFonts w:eastAsiaTheme="minorEastAsia"/>
          <w:noProof/>
          <w:kern w:val="2"/>
          <w:lang w:eastAsia="nl-NL"/>
          <w14:ligatures w14:val="standardContextual"/>
        </w:rPr>
      </w:pPr>
      <w:r>
        <w:rPr>
          <w:noProof/>
        </w:rPr>
        <w:t>6.3</w:t>
      </w:r>
      <w:r>
        <w:rPr>
          <w:rFonts w:eastAsiaTheme="minorEastAsia"/>
          <w:noProof/>
          <w:kern w:val="2"/>
          <w:lang w:eastAsia="nl-NL"/>
          <w14:ligatures w14:val="standardContextual"/>
        </w:rPr>
        <w:tab/>
      </w:r>
      <w:r>
        <w:rPr>
          <w:noProof/>
        </w:rPr>
        <w:t>OP-informatieobjecten</w:t>
      </w:r>
      <w:r>
        <w:rPr>
          <w:noProof/>
        </w:rPr>
        <w:tab/>
      </w:r>
      <w:r>
        <w:rPr>
          <w:noProof/>
        </w:rPr>
        <w:fldChar w:fldCharType="begin"/>
      </w:r>
      <w:r>
        <w:rPr>
          <w:noProof/>
        </w:rPr>
        <w:instrText xml:space="preserve"> PAGEREF _Toc152061471 \h </w:instrText>
      </w:r>
      <w:r>
        <w:rPr>
          <w:noProof/>
        </w:rPr>
      </w:r>
      <w:r>
        <w:rPr>
          <w:noProof/>
        </w:rPr>
        <w:fldChar w:fldCharType="separate"/>
      </w:r>
      <w:r>
        <w:rPr>
          <w:noProof/>
        </w:rPr>
        <w:t>45</w:t>
      </w:r>
      <w:r>
        <w:rPr>
          <w:noProof/>
        </w:rPr>
        <w:fldChar w:fldCharType="end"/>
      </w:r>
    </w:p>
    <w:p w14:paraId="052DC92F" w14:textId="10C12710" w:rsidR="0089329D" w:rsidRDefault="0089329D">
      <w:pPr>
        <w:pStyle w:val="Inhopg2"/>
        <w:rPr>
          <w:rFonts w:eastAsiaTheme="minorEastAsia"/>
          <w:noProof/>
          <w:kern w:val="2"/>
          <w:lang w:eastAsia="nl-NL"/>
          <w14:ligatures w14:val="standardContextual"/>
        </w:rPr>
      </w:pPr>
      <w:r>
        <w:rPr>
          <w:noProof/>
        </w:rPr>
        <w:t>6.4</w:t>
      </w:r>
      <w:r>
        <w:rPr>
          <w:rFonts w:eastAsiaTheme="minorEastAsia"/>
          <w:noProof/>
          <w:kern w:val="2"/>
          <w:lang w:eastAsia="nl-NL"/>
          <w14:ligatures w14:val="standardContextual"/>
        </w:rPr>
        <w:tab/>
      </w:r>
      <w:r>
        <w:rPr>
          <w:noProof/>
        </w:rPr>
        <w:t>GIO’s</w:t>
      </w:r>
      <w:r>
        <w:rPr>
          <w:noProof/>
        </w:rPr>
        <w:tab/>
      </w:r>
      <w:r>
        <w:rPr>
          <w:noProof/>
        </w:rPr>
        <w:fldChar w:fldCharType="begin"/>
      </w:r>
      <w:r>
        <w:rPr>
          <w:noProof/>
        </w:rPr>
        <w:instrText xml:space="preserve"> PAGEREF _Toc152061472 \h </w:instrText>
      </w:r>
      <w:r>
        <w:rPr>
          <w:noProof/>
        </w:rPr>
      </w:r>
      <w:r>
        <w:rPr>
          <w:noProof/>
        </w:rPr>
        <w:fldChar w:fldCharType="separate"/>
      </w:r>
      <w:r>
        <w:rPr>
          <w:noProof/>
        </w:rPr>
        <w:t>45</w:t>
      </w:r>
      <w:r>
        <w:rPr>
          <w:noProof/>
        </w:rPr>
        <w:fldChar w:fldCharType="end"/>
      </w:r>
    </w:p>
    <w:p w14:paraId="488BD59C" w14:textId="699092C2" w:rsidR="0089329D" w:rsidRDefault="0089329D">
      <w:pPr>
        <w:pStyle w:val="Inhopg2"/>
        <w:rPr>
          <w:rFonts w:eastAsiaTheme="minorEastAsia"/>
          <w:noProof/>
          <w:kern w:val="2"/>
          <w:lang w:eastAsia="nl-NL"/>
          <w14:ligatures w14:val="standardContextual"/>
        </w:rPr>
      </w:pPr>
      <w:r>
        <w:rPr>
          <w:noProof/>
        </w:rPr>
        <w:t>6.5</w:t>
      </w:r>
      <w:r>
        <w:rPr>
          <w:rFonts w:eastAsiaTheme="minorEastAsia"/>
          <w:noProof/>
          <w:kern w:val="2"/>
          <w:lang w:eastAsia="nl-NL"/>
          <w14:ligatures w14:val="standardContextual"/>
        </w:rPr>
        <w:tab/>
      </w:r>
      <w:r>
        <w:rPr>
          <w:noProof/>
        </w:rPr>
        <w:t>Norm-GIO’s</w:t>
      </w:r>
      <w:r>
        <w:rPr>
          <w:noProof/>
        </w:rPr>
        <w:tab/>
      </w:r>
      <w:r>
        <w:rPr>
          <w:noProof/>
        </w:rPr>
        <w:fldChar w:fldCharType="begin"/>
      </w:r>
      <w:r>
        <w:rPr>
          <w:noProof/>
        </w:rPr>
        <w:instrText xml:space="preserve"> PAGEREF _Toc152061473 \h </w:instrText>
      </w:r>
      <w:r>
        <w:rPr>
          <w:noProof/>
        </w:rPr>
      </w:r>
      <w:r>
        <w:rPr>
          <w:noProof/>
        </w:rPr>
        <w:fldChar w:fldCharType="separate"/>
      </w:r>
      <w:r>
        <w:rPr>
          <w:noProof/>
        </w:rPr>
        <w:t>47</w:t>
      </w:r>
      <w:r>
        <w:rPr>
          <w:noProof/>
        </w:rPr>
        <w:fldChar w:fldCharType="end"/>
      </w:r>
    </w:p>
    <w:p w14:paraId="378E8ABA" w14:textId="14AF7F5A" w:rsidR="0089329D" w:rsidRDefault="0089329D">
      <w:pPr>
        <w:pStyle w:val="Inhopg2"/>
        <w:rPr>
          <w:rFonts w:eastAsiaTheme="minorEastAsia"/>
          <w:noProof/>
          <w:kern w:val="2"/>
          <w:lang w:eastAsia="nl-NL"/>
          <w14:ligatures w14:val="standardContextual"/>
        </w:rPr>
      </w:pPr>
      <w:r>
        <w:rPr>
          <w:noProof/>
        </w:rPr>
        <w:t>6.6</w:t>
      </w:r>
      <w:r>
        <w:rPr>
          <w:rFonts w:eastAsiaTheme="minorEastAsia"/>
          <w:noProof/>
          <w:kern w:val="2"/>
          <w:lang w:eastAsia="nl-NL"/>
          <w14:ligatures w14:val="standardContextual"/>
        </w:rPr>
        <w:tab/>
      </w:r>
      <w:r>
        <w:rPr>
          <w:noProof/>
        </w:rPr>
        <w:t>Richtlijn voor het maken van GIO’s o.b.v. OW-objecten</w:t>
      </w:r>
      <w:r>
        <w:rPr>
          <w:noProof/>
        </w:rPr>
        <w:tab/>
      </w:r>
      <w:r>
        <w:rPr>
          <w:noProof/>
        </w:rPr>
        <w:fldChar w:fldCharType="begin"/>
      </w:r>
      <w:r>
        <w:rPr>
          <w:noProof/>
        </w:rPr>
        <w:instrText xml:space="preserve"> PAGEREF _Toc152061474 \h </w:instrText>
      </w:r>
      <w:r>
        <w:rPr>
          <w:noProof/>
        </w:rPr>
      </w:r>
      <w:r>
        <w:rPr>
          <w:noProof/>
        </w:rPr>
        <w:fldChar w:fldCharType="separate"/>
      </w:r>
      <w:r>
        <w:rPr>
          <w:noProof/>
        </w:rPr>
        <w:t>48</w:t>
      </w:r>
      <w:r>
        <w:rPr>
          <w:noProof/>
        </w:rPr>
        <w:fldChar w:fldCharType="end"/>
      </w:r>
    </w:p>
    <w:p w14:paraId="726CDF3A" w14:textId="1A3ED8AF" w:rsidR="0089329D" w:rsidRDefault="0089329D" w:rsidP="0089329D">
      <w:pPr>
        <w:pStyle w:val="Inhopg1"/>
        <w:rPr>
          <w:rFonts w:eastAsiaTheme="minorEastAsia"/>
          <w:kern w:val="2"/>
          <w:lang w:eastAsia="nl-NL"/>
          <w14:ligatures w14:val="standardContextual"/>
        </w:rPr>
      </w:pPr>
      <w:r>
        <w:t>7</w:t>
      </w:r>
      <w:r>
        <w:rPr>
          <w:rFonts w:eastAsiaTheme="minorEastAsia"/>
          <w:kern w:val="2"/>
          <w:lang w:eastAsia="nl-NL"/>
          <w14:ligatures w14:val="standardContextual"/>
        </w:rPr>
        <w:tab/>
      </w:r>
      <w:r>
        <w:t>Muteren met het IMOW</w:t>
      </w:r>
      <w:r>
        <w:tab/>
      </w:r>
      <w:r>
        <w:fldChar w:fldCharType="begin"/>
      </w:r>
      <w:r>
        <w:instrText xml:space="preserve"> PAGEREF _Toc152061475 \h </w:instrText>
      </w:r>
      <w:r>
        <w:fldChar w:fldCharType="separate"/>
      </w:r>
      <w:r>
        <w:t>50</w:t>
      </w:r>
      <w:r>
        <w:fldChar w:fldCharType="end"/>
      </w:r>
    </w:p>
    <w:p w14:paraId="55BCB638" w14:textId="1DDD5B5E" w:rsidR="0089329D" w:rsidRDefault="0089329D">
      <w:pPr>
        <w:pStyle w:val="Inhopg2"/>
        <w:rPr>
          <w:rFonts w:eastAsiaTheme="minorEastAsia"/>
          <w:noProof/>
          <w:kern w:val="2"/>
          <w:lang w:eastAsia="nl-NL"/>
          <w14:ligatures w14:val="standardContextual"/>
        </w:rPr>
      </w:pPr>
      <w:r>
        <w:rPr>
          <w:noProof/>
        </w:rPr>
        <w:t>7.1</w:t>
      </w:r>
      <w:r>
        <w:rPr>
          <w:rFonts w:eastAsiaTheme="minorEastAsia"/>
          <w:noProof/>
          <w:kern w:val="2"/>
          <w:lang w:eastAsia="nl-NL"/>
          <w14:ligatures w14:val="standardContextual"/>
        </w:rPr>
        <w:tab/>
      </w:r>
      <w:r>
        <w:rPr>
          <w:noProof/>
        </w:rPr>
        <w:t>Uitgangspunten relevant voor muteren</w:t>
      </w:r>
      <w:r>
        <w:rPr>
          <w:noProof/>
        </w:rPr>
        <w:tab/>
      </w:r>
      <w:r>
        <w:rPr>
          <w:noProof/>
        </w:rPr>
        <w:fldChar w:fldCharType="begin"/>
      </w:r>
      <w:r>
        <w:rPr>
          <w:noProof/>
        </w:rPr>
        <w:instrText xml:space="preserve"> PAGEREF _Toc152061476 \h </w:instrText>
      </w:r>
      <w:r>
        <w:rPr>
          <w:noProof/>
        </w:rPr>
      </w:r>
      <w:r>
        <w:rPr>
          <w:noProof/>
        </w:rPr>
        <w:fldChar w:fldCharType="separate"/>
      </w:r>
      <w:r>
        <w:rPr>
          <w:noProof/>
        </w:rPr>
        <w:t>50</w:t>
      </w:r>
      <w:r>
        <w:rPr>
          <w:noProof/>
        </w:rPr>
        <w:fldChar w:fldCharType="end"/>
      </w:r>
    </w:p>
    <w:p w14:paraId="43A76FD0" w14:textId="0D8DAC50" w:rsidR="0089329D" w:rsidRDefault="0089329D" w:rsidP="0089329D">
      <w:pPr>
        <w:pStyle w:val="Inhopg3"/>
        <w:rPr>
          <w:rFonts w:eastAsiaTheme="minorEastAsia"/>
          <w:noProof/>
          <w:kern w:val="2"/>
          <w:lang w:eastAsia="nl-NL"/>
          <w14:ligatures w14:val="standardContextual"/>
        </w:rPr>
      </w:pPr>
      <w:r>
        <w:rPr>
          <w:noProof/>
        </w:rPr>
        <w:lastRenderedPageBreak/>
        <w:t>7.1.1</w:t>
      </w:r>
      <w:r>
        <w:rPr>
          <w:rFonts w:eastAsiaTheme="minorEastAsia"/>
          <w:noProof/>
          <w:kern w:val="2"/>
          <w:lang w:eastAsia="nl-NL"/>
          <w14:ligatures w14:val="standardContextual"/>
        </w:rPr>
        <w:tab/>
      </w:r>
      <w:r>
        <w:rPr>
          <w:noProof/>
        </w:rPr>
        <w:t>Stuur alleen gegevens op die gewijzigd zijn</w:t>
      </w:r>
      <w:r>
        <w:rPr>
          <w:noProof/>
        </w:rPr>
        <w:tab/>
      </w:r>
      <w:r>
        <w:rPr>
          <w:noProof/>
        </w:rPr>
        <w:fldChar w:fldCharType="begin"/>
      </w:r>
      <w:r>
        <w:rPr>
          <w:noProof/>
        </w:rPr>
        <w:instrText xml:space="preserve"> PAGEREF _Toc152061477 \h </w:instrText>
      </w:r>
      <w:r>
        <w:rPr>
          <w:noProof/>
        </w:rPr>
      </w:r>
      <w:r>
        <w:rPr>
          <w:noProof/>
        </w:rPr>
        <w:fldChar w:fldCharType="separate"/>
      </w:r>
      <w:r>
        <w:rPr>
          <w:noProof/>
        </w:rPr>
        <w:t>50</w:t>
      </w:r>
      <w:r>
        <w:rPr>
          <w:noProof/>
        </w:rPr>
        <w:fldChar w:fldCharType="end"/>
      </w:r>
    </w:p>
    <w:p w14:paraId="097966DE" w14:textId="73C08329" w:rsidR="0089329D" w:rsidRDefault="0089329D" w:rsidP="0089329D">
      <w:pPr>
        <w:pStyle w:val="Inhopg3"/>
        <w:rPr>
          <w:rFonts w:eastAsiaTheme="minorEastAsia"/>
          <w:noProof/>
          <w:kern w:val="2"/>
          <w:lang w:eastAsia="nl-NL"/>
          <w14:ligatures w14:val="standardContextual"/>
        </w:rPr>
      </w:pPr>
      <w:r>
        <w:rPr>
          <w:noProof/>
        </w:rPr>
        <w:t>7.1.2</w:t>
      </w:r>
      <w:r>
        <w:rPr>
          <w:rFonts w:eastAsiaTheme="minorEastAsia"/>
          <w:noProof/>
          <w:kern w:val="2"/>
          <w:lang w:eastAsia="nl-NL"/>
          <w14:ligatures w14:val="standardContextual"/>
        </w:rPr>
        <w:tab/>
      </w:r>
      <w:r>
        <w:rPr>
          <w:noProof/>
        </w:rPr>
        <w:t>Verwijder expliciet gegevens die niet meer gebruikt worden</w:t>
      </w:r>
      <w:r>
        <w:rPr>
          <w:noProof/>
        </w:rPr>
        <w:tab/>
      </w:r>
      <w:r>
        <w:rPr>
          <w:noProof/>
        </w:rPr>
        <w:fldChar w:fldCharType="begin"/>
      </w:r>
      <w:r>
        <w:rPr>
          <w:noProof/>
        </w:rPr>
        <w:instrText xml:space="preserve"> PAGEREF _Toc152061478 \h </w:instrText>
      </w:r>
      <w:r>
        <w:rPr>
          <w:noProof/>
        </w:rPr>
      </w:r>
      <w:r>
        <w:rPr>
          <w:noProof/>
        </w:rPr>
        <w:fldChar w:fldCharType="separate"/>
      </w:r>
      <w:r>
        <w:rPr>
          <w:noProof/>
        </w:rPr>
        <w:t>50</w:t>
      </w:r>
      <w:r>
        <w:rPr>
          <w:noProof/>
        </w:rPr>
        <w:fldChar w:fldCharType="end"/>
      </w:r>
    </w:p>
    <w:p w14:paraId="116C0022" w14:textId="38DD2022" w:rsidR="0089329D" w:rsidRDefault="0089329D" w:rsidP="0089329D">
      <w:pPr>
        <w:pStyle w:val="Inhopg3"/>
        <w:rPr>
          <w:rFonts w:eastAsiaTheme="minorEastAsia"/>
          <w:noProof/>
          <w:kern w:val="2"/>
          <w:lang w:eastAsia="nl-NL"/>
          <w14:ligatures w14:val="standardContextual"/>
        </w:rPr>
      </w:pPr>
      <w:r>
        <w:rPr>
          <w:noProof/>
        </w:rPr>
        <w:t>7.1.3</w:t>
      </w:r>
      <w:r>
        <w:rPr>
          <w:rFonts w:eastAsiaTheme="minorEastAsia"/>
          <w:noProof/>
          <w:kern w:val="2"/>
          <w:lang w:eastAsia="nl-NL"/>
          <w14:ligatures w14:val="standardContextual"/>
        </w:rPr>
        <w:tab/>
      </w:r>
      <w:r>
        <w:rPr>
          <w:noProof/>
        </w:rPr>
        <w:t>Een wijziging van een object zorgt voor een nieuwe versie van het object</w:t>
      </w:r>
      <w:r>
        <w:rPr>
          <w:noProof/>
        </w:rPr>
        <w:tab/>
      </w:r>
      <w:r>
        <w:rPr>
          <w:noProof/>
        </w:rPr>
        <w:fldChar w:fldCharType="begin"/>
      </w:r>
      <w:r>
        <w:rPr>
          <w:noProof/>
        </w:rPr>
        <w:instrText xml:space="preserve"> PAGEREF _Toc152061479 \h </w:instrText>
      </w:r>
      <w:r>
        <w:rPr>
          <w:noProof/>
        </w:rPr>
      </w:r>
      <w:r>
        <w:rPr>
          <w:noProof/>
        </w:rPr>
        <w:fldChar w:fldCharType="separate"/>
      </w:r>
      <w:r>
        <w:rPr>
          <w:noProof/>
        </w:rPr>
        <w:t>51</w:t>
      </w:r>
      <w:r>
        <w:rPr>
          <w:noProof/>
        </w:rPr>
        <w:fldChar w:fldCharType="end"/>
      </w:r>
    </w:p>
    <w:p w14:paraId="774DD5A4" w14:textId="16BCE67F" w:rsidR="0089329D" w:rsidRDefault="0089329D">
      <w:pPr>
        <w:pStyle w:val="Inhopg2"/>
        <w:rPr>
          <w:rFonts w:eastAsiaTheme="minorEastAsia"/>
          <w:noProof/>
          <w:kern w:val="2"/>
          <w:lang w:eastAsia="nl-NL"/>
          <w14:ligatures w14:val="standardContextual"/>
        </w:rPr>
      </w:pPr>
      <w:r>
        <w:rPr>
          <w:noProof/>
        </w:rPr>
        <w:t>7.2</w:t>
      </w:r>
      <w:r>
        <w:rPr>
          <w:rFonts w:eastAsiaTheme="minorEastAsia"/>
          <w:noProof/>
          <w:kern w:val="2"/>
          <w:lang w:eastAsia="nl-NL"/>
          <w14:ligatures w14:val="standardContextual"/>
        </w:rPr>
        <w:tab/>
      </w:r>
      <w:r>
        <w:rPr>
          <w:noProof/>
        </w:rPr>
        <w:t>OW-objecten bij wijzigingsmethode renvooi</w:t>
      </w:r>
      <w:r>
        <w:rPr>
          <w:noProof/>
        </w:rPr>
        <w:tab/>
      </w:r>
      <w:r>
        <w:rPr>
          <w:noProof/>
        </w:rPr>
        <w:fldChar w:fldCharType="begin"/>
      </w:r>
      <w:r>
        <w:rPr>
          <w:noProof/>
        </w:rPr>
        <w:instrText xml:space="preserve"> PAGEREF _Toc152061480 \h </w:instrText>
      </w:r>
      <w:r>
        <w:rPr>
          <w:noProof/>
        </w:rPr>
      </w:r>
      <w:r>
        <w:rPr>
          <w:noProof/>
        </w:rPr>
        <w:fldChar w:fldCharType="separate"/>
      </w:r>
      <w:r>
        <w:rPr>
          <w:noProof/>
        </w:rPr>
        <w:t>51</w:t>
      </w:r>
      <w:r>
        <w:rPr>
          <w:noProof/>
        </w:rPr>
        <w:fldChar w:fldCharType="end"/>
      </w:r>
    </w:p>
    <w:p w14:paraId="0009E4C0" w14:textId="5B4A71DF" w:rsidR="0089329D" w:rsidRDefault="0089329D" w:rsidP="0089329D">
      <w:pPr>
        <w:pStyle w:val="Inhopg3"/>
        <w:rPr>
          <w:rFonts w:eastAsiaTheme="minorEastAsia"/>
          <w:noProof/>
          <w:kern w:val="2"/>
          <w:lang w:eastAsia="nl-NL"/>
          <w14:ligatures w14:val="standardContextual"/>
        </w:rPr>
      </w:pPr>
      <w:r>
        <w:rPr>
          <w:noProof/>
        </w:rPr>
        <w:t>7.2.1</w:t>
      </w:r>
      <w:r>
        <w:rPr>
          <w:rFonts w:eastAsiaTheme="minorEastAsia"/>
          <w:noProof/>
          <w:kern w:val="2"/>
          <w:lang w:eastAsia="nl-NL"/>
          <w14:ligatures w14:val="standardContextual"/>
        </w:rPr>
        <w:tab/>
      </w:r>
      <w:r>
        <w:rPr>
          <w:noProof/>
        </w:rPr>
        <w:t>Nieuw object</w:t>
      </w:r>
      <w:r>
        <w:rPr>
          <w:noProof/>
        </w:rPr>
        <w:tab/>
      </w:r>
      <w:r>
        <w:rPr>
          <w:noProof/>
        </w:rPr>
        <w:fldChar w:fldCharType="begin"/>
      </w:r>
      <w:r>
        <w:rPr>
          <w:noProof/>
        </w:rPr>
        <w:instrText xml:space="preserve"> PAGEREF _Toc152061481 \h </w:instrText>
      </w:r>
      <w:r>
        <w:rPr>
          <w:noProof/>
        </w:rPr>
      </w:r>
      <w:r>
        <w:rPr>
          <w:noProof/>
        </w:rPr>
        <w:fldChar w:fldCharType="separate"/>
      </w:r>
      <w:r>
        <w:rPr>
          <w:noProof/>
        </w:rPr>
        <w:t>52</w:t>
      </w:r>
      <w:r>
        <w:rPr>
          <w:noProof/>
        </w:rPr>
        <w:fldChar w:fldCharType="end"/>
      </w:r>
    </w:p>
    <w:p w14:paraId="16994A15" w14:textId="2EFF24AE" w:rsidR="0089329D" w:rsidRDefault="0089329D" w:rsidP="0089329D">
      <w:pPr>
        <w:pStyle w:val="Inhopg3"/>
        <w:rPr>
          <w:rFonts w:eastAsiaTheme="minorEastAsia"/>
          <w:noProof/>
          <w:kern w:val="2"/>
          <w:lang w:eastAsia="nl-NL"/>
          <w14:ligatures w14:val="standardContextual"/>
        </w:rPr>
      </w:pPr>
      <w:r>
        <w:rPr>
          <w:noProof/>
        </w:rPr>
        <w:t>7.2.2</w:t>
      </w:r>
      <w:r>
        <w:rPr>
          <w:rFonts w:eastAsiaTheme="minorEastAsia"/>
          <w:noProof/>
          <w:kern w:val="2"/>
          <w:lang w:eastAsia="nl-NL"/>
          <w14:ligatures w14:val="standardContextual"/>
        </w:rPr>
        <w:tab/>
      </w:r>
      <w:r>
        <w:rPr>
          <w:noProof/>
        </w:rPr>
        <w:t>Wijziging van een object</w:t>
      </w:r>
      <w:r>
        <w:rPr>
          <w:noProof/>
        </w:rPr>
        <w:tab/>
      </w:r>
      <w:r>
        <w:rPr>
          <w:noProof/>
        </w:rPr>
        <w:fldChar w:fldCharType="begin"/>
      </w:r>
      <w:r>
        <w:rPr>
          <w:noProof/>
        </w:rPr>
        <w:instrText xml:space="preserve"> PAGEREF _Toc152061482 \h </w:instrText>
      </w:r>
      <w:r>
        <w:rPr>
          <w:noProof/>
        </w:rPr>
      </w:r>
      <w:r>
        <w:rPr>
          <w:noProof/>
        </w:rPr>
        <w:fldChar w:fldCharType="separate"/>
      </w:r>
      <w:r>
        <w:rPr>
          <w:noProof/>
        </w:rPr>
        <w:t>53</w:t>
      </w:r>
      <w:r>
        <w:rPr>
          <w:noProof/>
        </w:rPr>
        <w:fldChar w:fldCharType="end"/>
      </w:r>
    </w:p>
    <w:p w14:paraId="11BBC12E" w14:textId="2C61A428" w:rsidR="0089329D" w:rsidRDefault="0089329D" w:rsidP="0089329D">
      <w:pPr>
        <w:pStyle w:val="Inhopg3"/>
        <w:rPr>
          <w:rFonts w:eastAsiaTheme="minorEastAsia"/>
          <w:noProof/>
          <w:kern w:val="2"/>
          <w:lang w:eastAsia="nl-NL"/>
          <w14:ligatures w14:val="standardContextual"/>
        </w:rPr>
      </w:pPr>
      <w:r>
        <w:rPr>
          <w:noProof/>
        </w:rPr>
        <w:t>7.2.3</w:t>
      </w:r>
      <w:r>
        <w:rPr>
          <w:rFonts w:eastAsiaTheme="minorEastAsia"/>
          <w:noProof/>
          <w:kern w:val="2"/>
          <w:lang w:eastAsia="nl-NL"/>
          <w14:ligatures w14:val="standardContextual"/>
        </w:rPr>
        <w:tab/>
      </w:r>
      <w:r>
        <w:rPr>
          <w:noProof/>
        </w:rPr>
        <w:t>Beëindigen van object</w:t>
      </w:r>
      <w:r>
        <w:rPr>
          <w:noProof/>
        </w:rPr>
        <w:tab/>
      </w:r>
      <w:r>
        <w:rPr>
          <w:noProof/>
        </w:rPr>
        <w:fldChar w:fldCharType="begin"/>
      </w:r>
      <w:r>
        <w:rPr>
          <w:noProof/>
        </w:rPr>
        <w:instrText xml:space="preserve"> PAGEREF _Toc152061483 \h </w:instrText>
      </w:r>
      <w:r>
        <w:rPr>
          <w:noProof/>
        </w:rPr>
      </w:r>
      <w:r>
        <w:rPr>
          <w:noProof/>
        </w:rPr>
        <w:fldChar w:fldCharType="separate"/>
      </w:r>
      <w:r>
        <w:rPr>
          <w:noProof/>
        </w:rPr>
        <w:t>54</w:t>
      </w:r>
      <w:r>
        <w:rPr>
          <w:noProof/>
        </w:rPr>
        <w:fldChar w:fldCharType="end"/>
      </w:r>
    </w:p>
    <w:p w14:paraId="6AEEAFA9" w14:textId="2153C8CF" w:rsidR="0089329D" w:rsidRDefault="0089329D">
      <w:pPr>
        <w:pStyle w:val="Inhopg2"/>
        <w:rPr>
          <w:rFonts w:eastAsiaTheme="minorEastAsia"/>
          <w:noProof/>
          <w:kern w:val="2"/>
          <w:lang w:eastAsia="nl-NL"/>
          <w14:ligatures w14:val="standardContextual"/>
        </w:rPr>
      </w:pPr>
      <w:r>
        <w:rPr>
          <w:noProof/>
        </w:rPr>
        <w:t>7.3</w:t>
      </w:r>
      <w:r>
        <w:rPr>
          <w:rFonts w:eastAsiaTheme="minorEastAsia"/>
          <w:noProof/>
          <w:kern w:val="2"/>
          <w:lang w:eastAsia="nl-NL"/>
          <w14:ligatures w14:val="standardContextual"/>
        </w:rPr>
        <w:tab/>
      </w:r>
      <w:r>
        <w:rPr>
          <w:noProof/>
        </w:rPr>
        <w:t>Integrale tekstvervanging als alternatief voor de wijzigingsmethode renvooi</w:t>
      </w:r>
      <w:r>
        <w:rPr>
          <w:noProof/>
        </w:rPr>
        <w:tab/>
      </w:r>
      <w:r>
        <w:rPr>
          <w:noProof/>
        </w:rPr>
        <w:fldChar w:fldCharType="begin"/>
      </w:r>
      <w:r>
        <w:rPr>
          <w:noProof/>
        </w:rPr>
        <w:instrText xml:space="preserve"> PAGEREF _Toc152061484 \h </w:instrText>
      </w:r>
      <w:r>
        <w:rPr>
          <w:noProof/>
        </w:rPr>
      </w:r>
      <w:r>
        <w:rPr>
          <w:noProof/>
        </w:rPr>
        <w:fldChar w:fldCharType="separate"/>
      </w:r>
      <w:r>
        <w:rPr>
          <w:noProof/>
        </w:rPr>
        <w:t>54</w:t>
      </w:r>
      <w:r>
        <w:rPr>
          <w:noProof/>
        </w:rPr>
        <w:fldChar w:fldCharType="end"/>
      </w:r>
    </w:p>
    <w:p w14:paraId="61D5C5A5" w14:textId="6BE3E461" w:rsidR="0089329D" w:rsidRDefault="0089329D">
      <w:pPr>
        <w:pStyle w:val="Inhopg2"/>
        <w:rPr>
          <w:rFonts w:eastAsiaTheme="minorEastAsia"/>
          <w:noProof/>
          <w:kern w:val="2"/>
          <w:lang w:eastAsia="nl-NL"/>
          <w14:ligatures w14:val="standardContextual"/>
        </w:rPr>
      </w:pPr>
      <w:r>
        <w:rPr>
          <w:noProof/>
        </w:rPr>
        <w:t>7.4</w:t>
      </w:r>
      <w:r>
        <w:rPr>
          <w:rFonts w:eastAsiaTheme="minorEastAsia"/>
          <w:noProof/>
          <w:kern w:val="2"/>
          <w:lang w:eastAsia="nl-NL"/>
          <w14:ligatures w14:val="standardContextual"/>
        </w:rPr>
        <w:tab/>
      </w:r>
      <w:r>
        <w:rPr>
          <w:noProof/>
        </w:rPr>
        <w:t>Directe mutaties</w:t>
      </w:r>
      <w:r>
        <w:rPr>
          <w:noProof/>
        </w:rPr>
        <w:tab/>
      </w:r>
      <w:r>
        <w:rPr>
          <w:noProof/>
        </w:rPr>
        <w:fldChar w:fldCharType="begin"/>
      </w:r>
      <w:r>
        <w:rPr>
          <w:noProof/>
        </w:rPr>
        <w:instrText xml:space="preserve"> PAGEREF _Toc152061485 \h </w:instrText>
      </w:r>
      <w:r>
        <w:rPr>
          <w:noProof/>
        </w:rPr>
      </w:r>
      <w:r>
        <w:rPr>
          <w:noProof/>
        </w:rPr>
        <w:fldChar w:fldCharType="separate"/>
      </w:r>
      <w:r>
        <w:rPr>
          <w:noProof/>
        </w:rPr>
        <w:t>55</w:t>
      </w:r>
      <w:r>
        <w:rPr>
          <w:noProof/>
        </w:rPr>
        <w:fldChar w:fldCharType="end"/>
      </w:r>
    </w:p>
    <w:p w14:paraId="610C3E41" w14:textId="417FE3C4" w:rsidR="0089329D" w:rsidRDefault="0089329D">
      <w:pPr>
        <w:pStyle w:val="Inhopg2"/>
        <w:rPr>
          <w:rFonts w:eastAsiaTheme="minorEastAsia"/>
          <w:noProof/>
          <w:kern w:val="2"/>
          <w:lang w:eastAsia="nl-NL"/>
          <w14:ligatures w14:val="standardContextual"/>
        </w:rPr>
      </w:pPr>
      <w:r>
        <w:rPr>
          <w:noProof/>
        </w:rPr>
        <w:t>7.5</w:t>
      </w:r>
      <w:r>
        <w:rPr>
          <w:rFonts w:eastAsiaTheme="minorEastAsia"/>
          <w:noProof/>
          <w:kern w:val="2"/>
          <w:lang w:eastAsia="nl-NL"/>
          <w14:ligatures w14:val="standardContextual"/>
        </w:rPr>
        <w:tab/>
      </w:r>
      <w:r>
        <w:rPr>
          <w:noProof/>
        </w:rPr>
        <w:t>Ontwerp-objecten</w:t>
      </w:r>
      <w:r>
        <w:rPr>
          <w:noProof/>
        </w:rPr>
        <w:tab/>
      </w:r>
      <w:r>
        <w:rPr>
          <w:noProof/>
        </w:rPr>
        <w:fldChar w:fldCharType="begin"/>
      </w:r>
      <w:r>
        <w:rPr>
          <w:noProof/>
        </w:rPr>
        <w:instrText xml:space="preserve"> PAGEREF _Toc152061486 \h </w:instrText>
      </w:r>
      <w:r>
        <w:rPr>
          <w:noProof/>
        </w:rPr>
      </w:r>
      <w:r>
        <w:rPr>
          <w:noProof/>
        </w:rPr>
        <w:fldChar w:fldCharType="separate"/>
      </w:r>
      <w:r>
        <w:rPr>
          <w:noProof/>
        </w:rPr>
        <w:t>55</w:t>
      </w:r>
      <w:r>
        <w:rPr>
          <w:noProof/>
        </w:rPr>
        <w:fldChar w:fldCharType="end"/>
      </w:r>
    </w:p>
    <w:p w14:paraId="2DBD325C" w14:textId="131A850D" w:rsidR="0089329D" w:rsidRDefault="0089329D" w:rsidP="0089329D">
      <w:pPr>
        <w:pStyle w:val="Inhopg3"/>
        <w:rPr>
          <w:rFonts w:eastAsiaTheme="minorEastAsia"/>
          <w:noProof/>
          <w:kern w:val="2"/>
          <w:lang w:eastAsia="nl-NL"/>
          <w14:ligatures w14:val="standardContextual"/>
        </w:rPr>
      </w:pPr>
      <w:r>
        <w:rPr>
          <w:noProof/>
        </w:rPr>
        <w:t>7.5.1</w:t>
      </w:r>
      <w:r>
        <w:rPr>
          <w:rFonts w:eastAsiaTheme="minorEastAsia"/>
          <w:noProof/>
          <w:kern w:val="2"/>
          <w:lang w:eastAsia="nl-NL"/>
          <w14:ligatures w14:val="standardContextual"/>
        </w:rPr>
        <w:tab/>
      </w:r>
      <w:r>
        <w:rPr>
          <w:noProof/>
        </w:rPr>
        <w:t>Initieel ontwerpbesluit</w:t>
      </w:r>
      <w:r>
        <w:rPr>
          <w:noProof/>
        </w:rPr>
        <w:tab/>
      </w:r>
      <w:r>
        <w:rPr>
          <w:noProof/>
        </w:rPr>
        <w:fldChar w:fldCharType="begin"/>
      </w:r>
      <w:r>
        <w:rPr>
          <w:noProof/>
        </w:rPr>
        <w:instrText xml:space="preserve"> PAGEREF _Toc152061487 \h </w:instrText>
      </w:r>
      <w:r>
        <w:rPr>
          <w:noProof/>
        </w:rPr>
      </w:r>
      <w:r>
        <w:rPr>
          <w:noProof/>
        </w:rPr>
        <w:fldChar w:fldCharType="separate"/>
      </w:r>
      <w:r>
        <w:rPr>
          <w:noProof/>
        </w:rPr>
        <w:t>56</w:t>
      </w:r>
      <w:r>
        <w:rPr>
          <w:noProof/>
        </w:rPr>
        <w:fldChar w:fldCharType="end"/>
      </w:r>
    </w:p>
    <w:p w14:paraId="4E41B8BB" w14:textId="181EF294" w:rsidR="0089329D" w:rsidRDefault="0089329D" w:rsidP="0089329D">
      <w:pPr>
        <w:pStyle w:val="Inhopg3"/>
        <w:rPr>
          <w:rFonts w:eastAsiaTheme="minorEastAsia"/>
          <w:noProof/>
          <w:kern w:val="2"/>
          <w:lang w:eastAsia="nl-NL"/>
          <w14:ligatures w14:val="standardContextual"/>
        </w:rPr>
      </w:pPr>
      <w:r>
        <w:rPr>
          <w:noProof/>
        </w:rPr>
        <w:t>7.5.2</w:t>
      </w:r>
      <w:r>
        <w:rPr>
          <w:rFonts w:eastAsiaTheme="minorEastAsia"/>
          <w:noProof/>
          <w:kern w:val="2"/>
          <w:lang w:eastAsia="nl-NL"/>
          <w14:ligatures w14:val="standardContextual"/>
        </w:rPr>
        <w:tab/>
      </w:r>
      <w:r>
        <w:rPr>
          <w:noProof/>
        </w:rPr>
        <w:t>Ontwerpwijzigingsbesluit</w:t>
      </w:r>
      <w:r>
        <w:rPr>
          <w:noProof/>
        </w:rPr>
        <w:tab/>
      </w:r>
      <w:r>
        <w:rPr>
          <w:noProof/>
        </w:rPr>
        <w:fldChar w:fldCharType="begin"/>
      </w:r>
      <w:r>
        <w:rPr>
          <w:noProof/>
        </w:rPr>
        <w:instrText xml:space="preserve"> PAGEREF _Toc152061488 \h </w:instrText>
      </w:r>
      <w:r>
        <w:rPr>
          <w:noProof/>
        </w:rPr>
      </w:r>
      <w:r>
        <w:rPr>
          <w:noProof/>
        </w:rPr>
        <w:fldChar w:fldCharType="separate"/>
      </w:r>
      <w:r>
        <w:rPr>
          <w:noProof/>
        </w:rPr>
        <w:t>56</w:t>
      </w:r>
      <w:r>
        <w:rPr>
          <w:noProof/>
        </w:rPr>
        <w:fldChar w:fldCharType="end"/>
      </w:r>
    </w:p>
    <w:p w14:paraId="4A58B872" w14:textId="66A3D8B5" w:rsidR="0089329D" w:rsidRDefault="0089329D" w:rsidP="0089329D">
      <w:pPr>
        <w:pStyle w:val="Inhopg1"/>
        <w:rPr>
          <w:rFonts w:eastAsiaTheme="minorEastAsia"/>
          <w:kern w:val="2"/>
          <w:lang w:eastAsia="nl-NL"/>
          <w14:ligatures w14:val="standardContextual"/>
        </w:rPr>
      </w:pPr>
      <w:r>
        <w:t>A Bijlage: versiehistorie</w:t>
      </w:r>
      <w:r>
        <w:tab/>
      </w:r>
      <w:r>
        <w:fldChar w:fldCharType="begin"/>
      </w:r>
      <w:r>
        <w:instrText xml:space="preserve"> PAGEREF _Toc152061489 \h </w:instrText>
      </w:r>
      <w:r>
        <w:fldChar w:fldCharType="separate"/>
      </w:r>
      <w:r>
        <w:t>58</w:t>
      </w:r>
      <w:r>
        <w:fldChar w:fldCharType="end"/>
      </w:r>
    </w:p>
    <w:p w14:paraId="3C837991" w14:textId="4164CE3C" w:rsidR="00A542F5" w:rsidRDefault="006430F9" w:rsidP="00A542F5">
      <w:r>
        <w:fldChar w:fldCharType="end"/>
      </w:r>
      <w:bookmarkStart w:id="4" w:name="Inleiding"/>
      <w:bookmarkEnd w:id="3"/>
    </w:p>
    <w:p w14:paraId="3FE27A0C" w14:textId="06D88C1A" w:rsidR="00581658" w:rsidRDefault="0062237C" w:rsidP="00A542F5">
      <w:pPr>
        <w:pStyle w:val="Kop1"/>
      </w:pPr>
      <w:bookmarkStart w:id="5" w:name="_Toc152061406"/>
      <w:r w:rsidRPr="00D7079F">
        <w:lastRenderedPageBreak/>
        <w:t>Inleiding</w:t>
      </w:r>
      <w:bookmarkEnd w:id="5"/>
    </w:p>
    <w:bookmarkEnd w:id="4"/>
    <w:p w14:paraId="7470A289" w14:textId="1CA7D1F6" w:rsidR="0062237C" w:rsidRPr="00022065" w:rsidRDefault="0062237C" w:rsidP="00022065">
      <w:r w:rsidRPr="00022065">
        <w:t xml:space="preserve">Dit document beschrijft het </w:t>
      </w:r>
      <w:r w:rsidR="000C3231">
        <w:t>I</w:t>
      </w:r>
      <w:r w:rsidRPr="00022065">
        <w:t>nformatiemodel Omgevingswet (IMOW) dat gebruikt wordt in de keten van plan tot publicatie</w:t>
      </w:r>
      <w:r w:rsidR="008F3BB5">
        <w:t xml:space="preserve"> voor het </w:t>
      </w:r>
      <w:r w:rsidR="00B513F3">
        <w:t>toekennen van machine-leesbare informatie aan regelingen</w:t>
      </w:r>
      <w:r w:rsidRPr="00022065">
        <w:t xml:space="preserve">. Het IMOW is gebaseerd op het </w:t>
      </w:r>
      <w:r w:rsidR="008F3BB5">
        <w:t xml:space="preserve">conceptuele model </w:t>
      </w:r>
      <w:r w:rsidRPr="00022065">
        <w:t>CIM</w:t>
      </w:r>
      <w:ins w:id="6" w:author="Wilko Quak" w:date="2023-10-08T23:08:00Z">
        <w:r w:rsidR="00B513F3">
          <w:t>-</w:t>
        </w:r>
      </w:ins>
      <w:r w:rsidRPr="00022065">
        <w:t>OW. CIM</w:t>
      </w:r>
      <w:r w:rsidR="00B513F3">
        <w:t>-</w:t>
      </w:r>
      <w:r w:rsidRPr="00022065">
        <w:t xml:space="preserve">OW </w:t>
      </w:r>
      <w:r w:rsidR="008F3BB5">
        <w:t>hoort bij de reeks conceptuele modellen waarop</w:t>
      </w:r>
      <w:r w:rsidRPr="00022065">
        <w:t xml:space="preserve"> de ketens </w:t>
      </w:r>
      <w:r w:rsidR="00AC5DE6" w:rsidRPr="00022065">
        <w:t xml:space="preserve">van het Digitaal Stelsel Omgevingswet (DSO) </w:t>
      </w:r>
      <w:r w:rsidRPr="00022065">
        <w:t xml:space="preserve">gebaseerd </w:t>
      </w:r>
      <w:r w:rsidR="008F3BB5">
        <w:t>zijn</w:t>
      </w:r>
      <w:r w:rsidRPr="00022065">
        <w:t xml:space="preserve">. </w:t>
      </w:r>
      <w:r w:rsidR="000C3231">
        <w:t>Het IMOW specificeert hoe de concepten van het CIM</w:t>
      </w:r>
      <w:r w:rsidR="00B513F3">
        <w:t>-</w:t>
      </w:r>
      <w:r w:rsidR="000C3231">
        <w:t xml:space="preserve">OW geïmplementeerd moeten worden. </w:t>
      </w:r>
      <w:r w:rsidR="00D243A3" w:rsidRPr="00022065">
        <w:t>Het</w:t>
      </w:r>
      <w:r w:rsidRPr="00022065">
        <w:t xml:space="preserve"> IMOW </w:t>
      </w:r>
      <w:r w:rsidR="00B513F3">
        <w:t xml:space="preserve">legt vast welke objecten aan het DSO kunnen worden </w:t>
      </w:r>
      <w:proofErr w:type="spellStart"/>
      <w:r w:rsidR="00B513F3">
        <w:t>aangelevred</w:t>
      </w:r>
      <w:proofErr w:type="spellEnd"/>
      <w:r w:rsidR="00B513F3">
        <w:t>.</w:t>
      </w:r>
      <w:r w:rsidRPr="00022065">
        <w:t>.</w:t>
      </w:r>
      <w:r w:rsidR="00D243A3" w:rsidRPr="00022065">
        <w:t xml:space="preserve"> </w:t>
      </w:r>
    </w:p>
    <w:p w14:paraId="5326D066" w14:textId="77777777" w:rsidR="0062237C" w:rsidRPr="00022065" w:rsidRDefault="0062237C" w:rsidP="00022065"/>
    <w:p w14:paraId="273A95CD" w14:textId="34900749" w:rsidR="005119E6" w:rsidRPr="00022065" w:rsidRDefault="004D545E" w:rsidP="00022065">
      <w:r w:rsidRPr="00022065">
        <w:t xml:space="preserve">In paragraaf </w:t>
      </w:r>
      <w:r w:rsidR="00FA3ABD" w:rsidRPr="00022065">
        <w:fldChar w:fldCharType="begin"/>
      </w:r>
      <w:r w:rsidR="00FA3ABD" w:rsidRPr="00022065">
        <w:instrText xml:space="preserve"> REF _Ref36562686 \r \h </w:instrText>
      </w:r>
      <w:r w:rsidR="00FA3ABD" w:rsidRPr="00022065">
        <w:fldChar w:fldCharType="separate"/>
      </w:r>
      <w:r w:rsidR="00F5100C">
        <w:t>1.1</w:t>
      </w:r>
      <w:r w:rsidR="00FA3ABD" w:rsidRPr="00022065">
        <w:fldChar w:fldCharType="end"/>
      </w:r>
      <w:r w:rsidR="006B6934" w:rsidRPr="00022065">
        <w:t xml:space="preserve"> </w:t>
      </w:r>
      <w:r w:rsidRPr="00022065">
        <w:t xml:space="preserve">wordt een context geboden van de standaard. Vervolgens wordt in paragraaf </w:t>
      </w:r>
      <w:r w:rsidR="008A60C7" w:rsidRPr="00022065">
        <w:fldChar w:fldCharType="begin"/>
      </w:r>
      <w:r w:rsidR="008A60C7" w:rsidRPr="00022065">
        <w:instrText xml:space="preserve"> REF _Ref92176502 \n \h </w:instrText>
      </w:r>
      <w:r w:rsidR="008A60C7" w:rsidRPr="00022065">
        <w:fldChar w:fldCharType="separate"/>
      </w:r>
      <w:r w:rsidR="00F5100C">
        <w:t>1.2</w:t>
      </w:r>
      <w:r w:rsidR="008A60C7" w:rsidRPr="00022065">
        <w:fldChar w:fldCharType="end"/>
      </w:r>
      <w:r w:rsidR="006B6934" w:rsidRPr="00022065">
        <w:t xml:space="preserve"> </w:t>
      </w:r>
      <w:r w:rsidRPr="00022065">
        <w:t xml:space="preserve">een context geboden van de aanwezige documentatie en waar je </w:t>
      </w:r>
      <w:r w:rsidR="00AB7042" w:rsidRPr="00022065">
        <w:t>wat kunt</w:t>
      </w:r>
      <w:r w:rsidRPr="00022065">
        <w:t xml:space="preserve"> vinden. </w:t>
      </w:r>
      <w:r w:rsidR="0062237C" w:rsidRPr="00022065">
        <w:t xml:space="preserve">In paragraaf </w:t>
      </w:r>
      <w:r w:rsidR="006603E4" w:rsidRPr="00022065">
        <w:fldChar w:fldCharType="begin"/>
      </w:r>
      <w:r w:rsidR="006603E4" w:rsidRPr="00022065">
        <w:instrText xml:space="preserve"> REF _Ref92176514 \n \h </w:instrText>
      </w:r>
      <w:r w:rsidR="006603E4" w:rsidRPr="00022065">
        <w:fldChar w:fldCharType="separate"/>
      </w:r>
      <w:r w:rsidR="00F5100C">
        <w:t>1.3</w:t>
      </w:r>
      <w:r w:rsidR="006603E4" w:rsidRPr="00022065">
        <w:fldChar w:fldCharType="end"/>
      </w:r>
      <w:r w:rsidR="00BB464F" w:rsidRPr="00022065">
        <w:t xml:space="preserve"> </w:t>
      </w:r>
      <w:r w:rsidR="0062237C" w:rsidRPr="00022065">
        <w:t>wordt de verdere inhoud van dit document toegelicht.</w:t>
      </w:r>
    </w:p>
    <w:p w14:paraId="7148BD3C" w14:textId="3989070D" w:rsidR="00E2251B" w:rsidRDefault="00E2251B" w:rsidP="00D7079F">
      <w:pPr>
        <w:pStyle w:val="Kop2"/>
      </w:pPr>
      <w:bookmarkStart w:id="7" w:name="_Ref36562686"/>
      <w:bookmarkStart w:id="8" w:name="_Toc152061407"/>
      <w:bookmarkStart w:id="9" w:name="Inleiding_context"/>
      <w:r>
        <w:t>Context standaard</w:t>
      </w:r>
      <w:bookmarkEnd w:id="7"/>
      <w:bookmarkEnd w:id="8"/>
    </w:p>
    <w:bookmarkEnd w:id="9"/>
    <w:p w14:paraId="20BE5D99" w14:textId="2FEB8D62" w:rsidR="000C3231" w:rsidRDefault="000C3231" w:rsidP="00022065">
      <w:pPr>
        <w:rPr>
          <w:rFonts w:ascii="Calibri" w:hAnsi="Calibri" w:cs="Calibri"/>
        </w:rPr>
      </w:pPr>
      <w:r w:rsidRPr="000C3231">
        <w:rPr>
          <w:rFonts w:ascii="Calibri" w:hAnsi="Calibri" w:cs="Calibri"/>
        </w:rPr>
        <w:t xml:space="preserve">Wanneer je </w:t>
      </w:r>
      <w:r w:rsidR="008F3BB5">
        <w:rPr>
          <w:rFonts w:ascii="Calibri" w:hAnsi="Calibri" w:cs="Calibri"/>
        </w:rPr>
        <w:t xml:space="preserve">in de context van de </w:t>
      </w:r>
      <w:r w:rsidR="00DD13FD">
        <w:rPr>
          <w:rFonts w:ascii="Calibri" w:hAnsi="Calibri" w:cs="Calibri"/>
        </w:rPr>
        <w:t>Omgevingswet</w:t>
      </w:r>
      <w:r w:rsidR="008F3BB5">
        <w:rPr>
          <w:rFonts w:ascii="Calibri" w:hAnsi="Calibri" w:cs="Calibri"/>
        </w:rPr>
        <w:t xml:space="preserve"> als</w:t>
      </w:r>
      <w:r w:rsidRPr="000C3231">
        <w:rPr>
          <w:rFonts w:ascii="Calibri" w:hAnsi="Calibri" w:cs="Calibri"/>
        </w:rPr>
        <w:t xml:space="preserve"> bevoegd</w:t>
      </w:r>
      <w:r w:rsidR="00F7457C">
        <w:rPr>
          <w:rFonts w:ascii="Calibri" w:hAnsi="Calibri" w:cs="Calibri"/>
        </w:rPr>
        <w:t xml:space="preserve"> </w:t>
      </w:r>
      <w:r w:rsidR="008F3BB5">
        <w:rPr>
          <w:rFonts w:ascii="Calibri" w:hAnsi="Calibri" w:cs="Calibri"/>
        </w:rPr>
        <w:t xml:space="preserve">gezag </w:t>
      </w:r>
      <w:r w:rsidRPr="000C3231">
        <w:rPr>
          <w:rFonts w:ascii="Calibri" w:hAnsi="Calibri" w:cs="Calibri"/>
        </w:rPr>
        <w:t xml:space="preserve">besluit over het wijzigen van een regeling (bijvoorbeeld een Omgevingsplan) </w:t>
      </w:r>
      <w:r w:rsidR="008F3BB5">
        <w:rPr>
          <w:rFonts w:ascii="Calibri" w:hAnsi="Calibri" w:cs="Calibri"/>
        </w:rPr>
        <w:t xml:space="preserve">en dat besluit </w:t>
      </w:r>
      <w:r w:rsidRPr="000C3231">
        <w:rPr>
          <w:rFonts w:ascii="Calibri" w:hAnsi="Calibri" w:cs="Calibri"/>
        </w:rPr>
        <w:t>officieel wil</w:t>
      </w:r>
      <w:r w:rsidR="00EA715F">
        <w:rPr>
          <w:rFonts w:ascii="Calibri" w:hAnsi="Calibri" w:cs="Calibri"/>
        </w:rPr>
        <w:t>t</w:t>
      </w:r>
      <w:r w:rsidRPr="000C3231">
        <w:rPr>
          <w:rFonts w:ascii="Calibri" w:hAnsi="Calibri" w:cs="Calibri"/>
        </w:rPr>
        <w:t xml:space="preserve"> publiceren doe je dit door een zip bestand, </w:t>
      </w:r>
      <w:r w:rsidR="008F3BB5">
        <w:rPr>
          <w:rFonts w:ascii="Calibri" w:hAnsi="Calibri" w:cs="Calibri"/>
        </w:rPr>
        <w:t xml:space="preserve">met de inhoud van </w:t>
      </w:r>
      <w:r w:rsidR="00EA715F">
        <w:rPr>
          <w:rFonts w:ascii="Calibri" w:hAnsi="Calibri" w:cs="Calibri"/>
        </w:rPr>
        <w:t xml:space="preserve">het </w:t>
      </w:r>
      <w:r w:rsidR="008F3BB5">
        <w:rPr>
          <w:rFonts w:ascii="Calibri" w:hAnsi="Calibri" w:cs="Calibri"/>
        </w:rPr>
        <w:t>besluit</w:t>
      </w:r>
      <w:r w:rsidRPr="000C3231">
        <w:rPr>
          <w:rFonts w:ascii="Calibri" w:hAnsi="Calibri" w:cs="Calibri"/>
        </w:rPr>
        <w:t xml:space="preserve">, </w:t>
      </w:r>
      <w:r w:rsidR="008F3BB5">
        <w:rPr>
          <w:rFonts w:ascii="Calibri" w:hAnsi="Calibri" w:cs="Calibri"/>
        </w:rPr>
        <w:t>aan te leveren</w:t>
      </w:r>
      <w:r w:rsidRPr="000C3231">
        <w:rPr>
          <w:rFonts w:ascii="Calibri" w:hAnsi="Calibri" w:cs="Calibri"/>
        </w:rPr>
        <w:t xml:space="preserve"> naar de LVBB</w:t>
      </w:r>
      <w:r w:rsidR="008F3BB5">
        <w:rPr>
          <w:rFonts w:ascii="Calibri" w:hAnsi="Calibri" w:cs="Calibri"/>
        </w:rPr>
        <w:t>, de l</w:t>
      </w:r>
      <w:r w:rsidR="008F3BB5" w:rsidRPr="008F3BB5">
        <w:rPr>
          <w:rFonts w:ascii="Calibri" w:hAnsi="Calibri" w:cs="Calibri"/>
        </w:rPr>
        <w:t>andelijke voorziening bekendmaken en beschikbaar stellen</w:t>
      </w:r>
      <w:r w:rsidRPr="000C3231">
        <w:rPr>
          <w:rFonts w:ascii="Calibri" w:hAnsi="Calibri" w:cs="Calibri"/>
        </w:rPr>
        <w:t>.</w:t>
      </w:r>
      <w:r>
        <w:rPr>
          <w:rFonts w:ascii="Calibri" w:hAnsi="Calibri" w:cs="Calibri"/>
        </w:rPr>
        <w:t xml:space="preserve"> Hoe dat bestand gestructureerd moet zijn </w:t>
      </w:r>
      <w:r w:rsidR="00B513F3">
        <w:rPr>
          <w:rFonts w:ascii="Calibri" w:hAnsi="Calibri" w:cs="Calibri"/>
        </w:rPr>
        <w:t>is vastgelegd</w:t>
      </w:r>
      <w:r>
        <w:rPr>
          <w:rFonts w:ascii="Calibri" w:hAnsi="Calibri" w:cs="Calibri"/>
        </w:rPr>
        <w:t xml:space="preserve"> in verschillende standaarden</w:t>
      </w:r>
      <w:r w:rsidR="007B6860">
        <w:rPr>
          <w:rFonts w:ascii="Calibri" w:hAnsi="Calibri" w:cs="Calibri"/>
        </w:rPr>
        <w:t>:</w:t>
      </w:r>
    </w:p>
    <w:p w14:paraId="1B088B41" w14:textId="12BD7E9B" w:rsidR="007B6860" w:rsidRPr="007B6860" w:rsidRDefault="006F276F" w:rsidP="007B6860">
      <w:pPr>
        <w:numPr>
          <w:ilvl w:val="0"/>
          <w:numId w:val="47"/>
        </w:numPr>
        <w:textAlignment w:val="center"/>
        <w:rPr>
          <w:rFonts w:ascii="Calibri" w:eastAsia="Times New Roman" w:hAnsi="Calibri" w:cs="Calibri"/>
          <w:lang w:eastAsia="nl-NL"/>
        </w:rPr>
      </w:pPr>
      <w:r>
        <w:rPr>
          <w:rFonts w:ascii="Calibri" w:hAnsi="Calibri" w:cs="Calibri"/>
        </w:rPr>
        <w:t>De</w:t>
      </w:r>
      <w:r w:rsidR="007B6860">
        <w:rPr>
          <w:rFonts w:ascii="Calibri" w:hAnsi="Calibri" w:cs="Calibri"/>
        </w:rPr>
        <w:t xml:space="preserve"> </w:t>
      </w:r>
      <w:hyperlink r:id="rId11" w:history="1">
        <w:r w:rsidR="007B6860" w:rsidRPr="007B6860">
          <w:rPr>
            <w:rStyle w:val="Hyperlink"/>
            <w:rFonts w:ascii="Calibri" w:hAnsi="Calibri" w:cs="Calibri"/>
          </w:rPr>
          <w:t>LVBB bronhouderkoppelvlak</w:t>
        </w:r>
      </w:hyperlink>
      <w:r w:rsidR="007B6860" w:rsidRPr="007B6860">
        <w:rPr>
          <w:rFonts w:ascii="Calibri" w:hAnsi="Calibri" w:cs="Calibri"/>
        </w:rPr>
        <w:t xml:space="preserve"> standaard </w:t>
      </w:r>
      <w:r w:rsidR="00B513F3">
        <w:rPr>
          <w:rFonts w:ascii="Calibri" w:hAnsi="Calibri" w:cs="Calibri"/>
        </w:rPr>
        <w:t>schrijft voor</w:t>
      </w:r>
      <w:r w:rsidR="00B513F3" w:rsidRPr="007B6860">
        <w:rPr>
          <w:rFonts w:ascii="Calibri" w:hAnsi="Calibri" w:cs="Calibri"/>
        </w:rPr>
        <w:t xml:space="preserve"> </w:t>
      </w:r>
      <w:r w:rsidR="007B6860" w:rsidRPr="007B6860">
        <w:rPr>
          <w:rFonts w:ascii="Calibri" w:hAnsi="Calibri" w:cs="Calibri"/>
        </w:rPr>
        <w:t xml:space="preserve">welke bestanden er in </w:t>
      </w:r>
      <w:r>
        <w:rPr>
          <w:rFonts w:ascii="Calibri" w:hAnsi="Calibri" w:cs="Calibri"/>
        </w:rPr>
        <w:t>de aanlevering</w:t>
      </w:r>
      <w:r w:rsidR="007B6860" w:rsidRPr="007B6860">
        <w:rPr>
          <w:rFonts w:ascii="Calibri" w:hAnsi="Calibri" w:cs="Calibri"/>
        </w:rPr>
        <w:t xml:space="preserve"> moeten zitten wat voor eisen er zijn aan de namen van de bestanden etc.</w:t>
      </w:r>
    </w:p>
    <w:p w14:paraId="31D2FCAE" w14:textId="64D6C1BF" w:rsidR="007B6860" w:rsidRPr="007B6860" w:rsidRDefault="007B6860" w:rsidP="007B6860">
      <w:pPr>
        <w:numPr>
          <w:ilvl w:val="0"/>
          <w:numId w:val="47"/>
        </w:numPr>
        <w:textAlignment w:val="center"/>
        <w:rPr>
          <w:rFonts w:ascii="Calibri" w:hAnsi="Calibri" w:cs="Calibri"/>
        </w:rPr>
      </w:pPr>
      <w:r>
        <w:rPr>
          <w:rFonts w:ascii="Calibri" w:hAnsi="Calibri" w:cs="Calibri"/>
        </w:rPr>
        <w:t xml:space="preserve">De </w:t>
      </w:r>
      <w:hyperlink r:id="rId12" w:history="1">
        <w:r w:rsidRPr="007B6860">
          <w:rPr>
            <w:rStyle w:val="Hyperlink"/>
            <w:rFonts w:ascii="Calibri" w:hAnsi="Calibri" w:cs="Calibri"/>
          </w:rPr>
          <w:t>STOP</w:t>
        </w:r>
      </w:hyperlink>
      <w:r>
        <w:rPr>
          <w:rFonts w:ascii="Calibri" w:hAnsi="Calibri" w:cs="Calibri"/>
        </w:rPr>
        <w:t xml:space="preserve"> </w:t>
      </w:r>
      <w:r w:rsidRPr="007B6860">
        <w:rPr>
          <w:rFonts w:ascii="Calibri" w:hAnsi="Calibri" w:cs="Calibri"/>
        </w:rPr>
        <w:t>standaard legt de documentstructuur van de tekst van het besluit vast. Ook beschrijft deze standaard veel metadata voor de verwerking van het besluit. Er is onderscheid tussen documenten met een artikelstructuur en vrije-tekst documenten.</w:t>
      </w:r>
      <w:r w:rsidRPr="007B6860">
        <w:t xml:space="preserve"> </w:t>
      </w:r>
      <w:r w:rsidRPr="007B6860">
        <w:rPr>
          <w:rFonts w:ascii="Calibri" w:hAnsi="Calibri" w:cs="Calibri"/>
        </w:rPr>
        <w:t xml:space="preserve">Verder </w:t>
      </w:r>
      <w:r>
        <w:rPr>
          <w:rFonts w:ascii="Calibri" w:hAnsi="Calibri" w:cs="Calibri"/>
        </w:rPr>
        <w:t>beschrijft de STOP standaard</w:t>
      </w:r>
      <w:r w:rsidRPr="007B6860">
        <w:rPr>
          <w:rFonts w:ascii="Calibri" w:hAnsi="Calibri" w:cs="Calibri"/>
        </w:rPr>
        <w:t xml:space="preserve"> </w:t>
      </w:r>
      <w:r>
        <w:rPr>
          <w:rFonts w:ascii="Calibri" w:hAnsi="Calibri" w:cs="Calibri"/>
        </w:rPr>
        <w:t>hoe</w:t>
      </w:r>
      <w:r w:rsidRPr="007B6860">
        <w:rPr>
          <w:rFonts w:ascii="Calibri" w:hAnsi="Calibri" w:cs="Calibri"/>
        </w:rPr>
        <w:t xml:space="preserve"> geografische informatieobjecten (</w:t>
      </w:r>
      <w:proofErr w:type="spellStart"/>
      <w:r w:rsidRPr="007B6860">
        <w:rPr>
          <w:rFonts w:ascii="Calibri" w:hAnsi="Calibri" w:cs="Calibri"/>
        </w:rPr>
        <w:t>GIO’s</w:t>
      </w:r>
      <w:proofErr w:type="spellEnd"/>
      <w:r w:rsidRPr="007B6860">
        <w:rPr>
          <w:rFonts w:ascii="Calibri" w:hAnsi="Calibri" w:cs="Calibri"/>
        </w:rPr>
        <w:t xml:space="preserve">) </w:t>
      </w:r>
      <w:r>
        <w:rPr>
          <w:rFonts w:ascii="Calibri" w:hAnsi="Calibri" w:cs="Calibri"/>
        </w:rPr>
        <w:t>moeten worden aangeleverd</w:t>
      </w:r>
      <w:r w:rsidRPr="007B6860">
        <w:rPr>
          <w:rFonts w:ascii="Calibri" w:hAnsi="Calibri" w:cs="Calibri"/>
        </w:rPr>
        <w:t>. Deze informatie vormt gezamenlijk de inhoud van de regeling.</w:t>
      </w:r>
    </w:p>
    <w:p w14:paraId="06345E4E" w14:textId="14B6BE84" w:rsidR="007B6860" w:rsidRPr="007B6860" w:rsidRDefault="007B6860" w:rsidP="007B6860">
      <w:pPr>
        <w:numPr>
          <w:ilvl w:val="0"/>
          <w:numId w:val="47"/>
        </w:numPr>
        <w:textAlignment w:val="center"/>
        <w:rPr>
          <w:rFonts w:ascii="Calibri" w:hAnsi="Calibri" w:cs="Calibri"/>
        </w:rPr>
      </w:pPr>
      <w:r w:rsidRPr="007B6860">
        <w:rPr>
          <w:rFonts w:ascii="Calibri" w:hAnsi="Calibri" w:cs="Calibri"/>
        </w:rPr>
        <w:t xml:space="preserve">Het </w:t>
      </w:r>
      <w:hyperlink r:id="rId13" w:history="1">
        <w:r w:rsidRPr="007B6860">
          <w:rPr>
            <w:rStyle w:val="Hyperlink"/>
            <w:rFonts w:ascii="Calibri" w:hAnsi="Calibri" w:cs="Calibri"/>
          </w:rPr>
          <w:t>IMOW</w:t>
        </w:r>
      </w:hyperlink>
      <w:r>
        <w:rPr>
          <w:rFonts w:ascii="Calibri" w:hAnsi="Calibri" w:cs="Calibri"/>
        </w:rPr>
        <w:t xml:space="preserve"> (dit document)</w:t>
      </w:r>
      <w:r w:rsidRPr="007B6860">
        <w:rPr>
          <w:rFonts w:ascii="Calibri" w:hAnsi="Calibri" w:cs="Calibri"/>
        </w:rPr>
        <w:t xml:space="preserve"> </w:t>
      </w:r>
      <w:r>
        <w:rPr>
          <w:rFonts w:ascii="Calibri" w:hAnsi="Calibri" w:cs="Calibri"/>
        </w:rPr>
        <w:t xml:space="preserve">beschrijft hoe </w:t>
      </w:r>
      <w:r w:rsidRPr="007B6860">
        <w:rPr>
          <w:rFonts w:ascii="Calibri" w:hAnsi="Calibri" w:cs="Calibri"/>
        </w:rPr>
        <w:t xml:space="preserve">de tekstonderdelen van </w:t>
      </w:r>
      <w:r>
        <w:rPr>
          <w:rFonts w:ascii="Calibri" w:hAnsi="Calibri" w:cs="Calibri"/>
        </w:rPr>
        <w:t>een</w:t>
      </w:r>
      <w:r w:rsidRPr="007B6860">
        <w:rPr>
          <w:rFonts w:ascii="Calibri" w:hAnsi="Calibri" w:cs="Calibri"/>
        </w:rPr>
        <w:t xml:space="preserve"> besluit te annoteren</w:t>
      </w:r>
      <w:r>
        <w:rPr>
          <w:rFonts w:ascii="Calibri" w:hAnsi="Calibri" w:cs="Calibri"/>
        </w:rPr>
        <w:t xml:space="preserve"> zijn, zodat ze beter verwerkt (en op een kaart getoond) kunnen worden in het DSO</w:t>
      </w:r>
      <w:r w:rsidRPr="007B6860">
        <w:rPr>
          <w:rFonts w:ascii="Calibri" w:hAnsi="Calibri" w:cs="Calibri"/>
        </w:rPr>
        <w:t>. Een annotatie bestaat uit een IMOW object  dat gekoppeld is aan identificeerbare onderdelen van de tekst</w:t>
      </w:r>
      <w:r w:rsidR="008F3BB5">
        <w:rPr>
          <w:rFonts w:ascii="Calibri" w:hAnsi="Calibri" w:cs="Calibri"/>
        </w:rPr>
        <w:t xml:space="preserve">. </w:t>
      </w:r>
      <w:r w:rsidR="008F3BB5" w:rsidRPr="00022065">
        <w:t>Het IMOW is bedoeld voor het realiseren van functionaliteit ten behoeve van het bevragen van een regeling in DSO-verband. Data zijn hiervoor bezien van uit geografisch perspectief. Bij een IMOW-aanlevering kun je denken aan het duiden van specifieke activiteiten op de kaart of het meeleveren van functies of beperkingengebieden</w:t>
      </w:r>
      <w:r w:rsidR="008F3BB5">
        <w:t xml:space="preserve">. </w:t>
      </w:r>
      <w:r w:rsidR="008F3BB5" w:rsidRPr="00022065">
        <w:t>In principe zorgen de gegevens die aangeleverd worden vanuit het IMOW dat de buitenwereld in staat is om de Omgevingswet-informatie op een kaart terug te vinden</w:t>
      </w:r>
    </w:p>
    <w:p w14:paraId="4A95083B" w14:textId="521FEC75" w:rsidR="007B6860" w:rsidRPr="007B6860" w:rsidRDefault="007B6860" w:rsidP="007B6860">
      <w:pPr>
        <w:numPr>
          <w:ilvl w:val="0"/>
          <w:numId w:val="47"/>
        </w:numPr>
        <w:textAlignment w:val="center"/>
        <w:rPr>
          <w:rFonts w:ascii="Calibri" w:hAnsi="Calibri" w:cs="Calibri"/>
        </w:rPr>
      </w:pPr>
      <w:r w:rsidRPr="007B6860">
        <w:rPr>
          <w:rFonts w:ascii="Calibri" w:hAnsi="Calibri" w:cs="Calibri"/>
        </w:rPr>
        <w:t>Toepassingsprofielen omgevingsdocumenten (</w:t>
      </w:r>
      <w:proofErr w:type="spellStart"/>
      <w:r w:rsidR="00F7457C" w:rsidRPr="007B6860">
        <w:rPr>
          <w:rFonts w:ascii="Calibri" w:hAnsi="Calibri" w:cs="Calibri"/>
        </w:rPr>
        <w:t>TPOD’s</w:t>
      </w:r>
      <w:proofErr w:type="spellEnd"/>
      <w:r w:rsidRPr="007B6860">
        <w:rPr>
          <w:rFonts w:ascii="Calibri" w:hAnsi="Calibri" w:cs="Calibri"/>
        </w:rPr>
        <w:t>). Per type omgevingsdocument is er ook een set aanvullende regels specifiek voor dat type omgevingsdocument.</w:t>
      </w:r>
      <w:r w:rsidR="00EA715F">
        <w:rPr>
          <w:rFonts w:ascii="Calibri" w:hAnsi="Calibri" w:cs="Calibri"/>
        </w:rPr>
        <w:t xml:space="preserve"> In de </w:t>
      </w:r>
      <w:proofErr w:type="spellStart"/>
      <w:r w:rsidR="00EA715F">
        <w:rPr>
          <w:rFonts w:ascii="Calibri" w:hAnsi="Calibri" w:cs="Calibri"/>
        </w:rPr>
        <w:t>TPOD’s</w:t>
      </w:r>
      <w:proofErr w:type="spellEnd"/>
      <w:r w:rsidR="00EA715F">
        <w:rPr>
          <w:rFonts w:ascii="Calibri" w:hAnsi="Calibri" w:cs="Calibri"/>
        </w:rPr>
        <w:t xml:space="preserve"> is opgenomen hoe die toegepast moeten worden.</w:t>
      </w:r>
    </w:p>
    <w:p w14:paraId="6BC5560E" w14:textId="552FC522" w:rsidR="00F50572" w:rsidRPr="00022065" w:rsidRDefault="00F50572" w:rsidP="00022065"/>
    <w:p w14:paraId="1730F947" w14:textId="0C360643" w:rsidR="000B6F58" w:rsidRPr="00C76A7E" w:rsidRDefault="0048561B" w:rsidP="00372555">
      <w:pPr>
        <w:pStyle w:val="Figuur"/>
      </w:pPr>
      <w:r>
        <w:rPr>
          <w:noProof/>
        </w:rPr>
        <w:lastRenderedPageBreak/>
        <w:drawing>
          <wp:inline distT="0" distB="0" distL="0" distR="0" wp14:anchorId="003DED5E" wp14:editId="6E36DBAB">
            <wp:extent cx="5490210" cy="2557145"/>
            <wp:effectExtent l="0" t="0" r="0" b="0"/>
            <wp:docPr id="3"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90210" cy="2557145"/>
                    </a:xfrm>
                    <a:prstGeom prst="rect">
                      <a:avLst/>
                    </a:prstGeom>
                    <a:noFill/>
                    <a:ln>
                      <a:noFill/>
                    </a:ln>
                  </pic:spPr>
                </pic:pic>
              </a:graphicData>
            </a:graphic>
          </wp:inline>
        </w:drawing>
      </w:r>
    </w:p>
    <w:p w14:paraId="1D76CF78" w14:textId="578E1FBB" w:rsidR="002D6A0E" w:rsidRPr="0013696E" w:rsidRDefault="00BA3B66" w:rsidP="0013696E">
      <w:pPr>
        <w:pStyle w:val="Figuurbijschrift"/>
      </w:pPr>
      <w:r w:rsidRPr="0013696E">
        <w:t>Schematisch overzicht van aanlevering conform d</w:t>
      </w:r>
      <w:r w:rsidR="002D6A0E" w:rsidRPr="0013696E">
        <w:t>e standaard</w:t>
      </w:r>
    </w:p>
    <w:p w14:paraId="5AAB5C93" w14:textId="4BB3000C" w:rsidR="002D6A0E" w:rsidRDefault="00604670" w:rsidP="00D7079F">
      <w:pPr>
        <w:pStyle w:val="Kop2"/>
      </w:pPr>
      <w:bookmarkStart w:id="10" w:name="_Ref36562691"/>
      <w:bookmarkStart w:id="11" w:name="_Ref92176502"/>
      <w:bookmarkStart w:id="12" w:name="_Toc152061408"/>
      <w:bookmarkStart w:id="13" w:name="Inleiding_documentatie"/>
      <w:r>
        <w:t>Documentatie</w:t>
      </w:r>
      <w:bookmarkEnd w:id="10"/>
      <w:bookmarkEnd w:id="11"/>
      <w:bookmarkEnd w:id="12"/>
    </w:p>
    <w:bookmarkEnd w:id="13"/>
    <w:p w14:paraId="619467B8" w14:textId="7BCC00DC" w:rsidR="00285655" w:rsidRPr="00022065" w:rsidRDefault="00604670" w:rsidP="00022065">
      <w:r w:rsidRPr="00022065">
        <w:t>In deze paragraaf word</w:t>
      </w:r>
      <w:r w:rsidR="008F3BB5">
        <w:t>en de verschillende documenten behorend bij de DSO standaarden</w:t>
      </w:r>
      <w:r w:rsidRPr="00022065">
        <w:t xml:space="preserve"> kort toegelicht zodat </w:t>
      </w:r>
      <w:r w:rsidR="008529D1" w:rsidRPr="00022065">
        <w:t>het duidelijk is waar welke informatie te vinden is.</w:t>
      </w:r>
    </w:p>
    <w:p w14:paraId="70B19888" w14:textId="569B09A4" w:rsidR="00285655" w:rsidRPr="000143E4" w:rsidRDefault="008529D1" w:rsidP="00D051E4">
      <w:pPr>
        <w:pStyle w:val="Kop7"/>
      </w:pPr>
      <w:r w:rsidRPr="000143E4">
        <w:t xml:space="preserve">IMOW – </w:t>
      </w:r>
      <w:r w:rsidRPr="00D051E4">
        <w:t>plan</w:t>
      </w:r>
      <w:r w:rsidRPr="000143E4">
        <w:t xml:space="preserve"> tot publicatie</w:t>
      </w:r>
      <w:ins w:id="14" w:author="Wilko Quak" w:date="2023-11-28T11:44:00Z">
        <w:r w:rsidR="008D7A1F">
          <w:t xml:space="preserve"> (dit document)</w:t>
        </w:r>
      </w:ins>
    </w:p>
    <w:p w14:paraId="36961F47" w14:textId="727A80B2" w:rsidR="00285655" w:rsidRPr="00022065" w:rsidRDefault="008529D1" w:rsidP="00022065">
      <w:r w:rsidRPr="00022065">
        <w:t>Dit document</w:t>
      </w:r>
      <w:ins w:id="15" w:author="Wilko Quak" w:date="2023-11-28T11:44:00Z">
        <w:r w:rsidR="008D7A1F">
          <w:t xml:space="preserve"> </w:t>
        </w:r>
        <w:proofErr w:type="spellStart"/>
        <w:r w:rsidR="008D7A1F">
          <w:t>beschrijft</w:t>
        </w:r>
      </w:ins>
      <w:del w:id="16" w:author="Wilko Quak" w:date="2023-11-28T11:44:00Z">
        <w:r w:rsidRPr="00022065" w:rsidDel="008D7A1F">
          <w:delText xml:space="preserve">. Hierin staat </w:delText>
        </w:r>
        <w:r w:rsidR="006E2609" w:rsidRPr="00022065" w:rsidDel="008D7A1F">
          <w:delText xml:space="preserve">beschreven </w:delText>
        </w:r>
      </w:del>
      <w:r w:rsidR="006E2609" w:rsidRPr="00022065">
        <w:t>hoe</w:t>
      </w:r>
      <w:proofErr w:type="spellEnd"/>
      <w:r w:rsidR="008C6107">
        <w:t xml:space="preserve"> annotaties bij een besluit aangeleverd </w:t>
      </w:r>
      <w:r w:rsidR="006E2609" w:rsidRPr="00022065">
        <w:t>dien</w:t>
      </w:r>
      <w:r w:rsidR="008C6107">
        <w:t>en</w:t>
      </w:r>
      <w:r w:rsidR="006E2609" w:rsidRPr="00022065">
        <w:t xml:space="preserve"> te worden</w:t>
      </w:r>
      <w:r w:rsidR="00A41640" w:rsidRPr="00022065">
        <w:t xml:space="preserve"> en hoe je aanlevert conform </w:t>
      </w:r>
      <w:r w:rsidR="00D82178" w:rsidRPr="00022065">
        <w:t xml:space="preserve">de </w:t>
      </w:r>
      <w:r w:rsidR="00D3507B" w:rsidRPr="00022065">
        <w:t xml:space="preserve">set van </w:t>
      </w:r>
      <w:proofErr w:type="spellStart"/>
      <w:r w:rsidR="00A41640" w:rsidRPr="00022065">
        <w:t>IMOW.xsd</w:t>
      </w:r>
      <w:r w:rsidR="00D82178" w:rsidRPr="00022065">
        <w:t>’s</w:t>
      </w:r>
      <w:proofErr w:type="spellEnd"/>
      <w:r w:rsidR="006E2609" w:rsidRPr="00022065">
        <w:t>.</w:t>
      </w:r>
      <w:r w:rsidR="00102C39" w:rsidRPr="00022065">
        <w:t xml:space="preserve"> Deze </w:t>
      </w:r>
      <w:proofErr w:type="spellStart"/>
      <w:r w:rsidR="00102C39" w:rsidRPr="00022065">
        <w:t>XSD’s</w:t>
      </w:r>
      <w:proofErr w:type="spellEnd"/>
      <w:r w:rsidR="00102C39" w:rsidRPr="00022065">
        <w:t xml:space="preserve"> </w:t>
      </w:r>
      <w:r w:rsidR="00BA3B66">
        <w:t xml:space="preserve">(XML-schema’s) </w:t>
      </w:r>
      <w:r w:rsidR="00102C39" w:rsidRPr="00022065">
        <w:t xml:space="preserve">worden </w:t>
      </w:r>
      <w:r w:rsidR="00FF7A24" w:rsidRPr="00022065">
        <w:t>gebruikt voor de beschrijving van XML-gebaseerde gegevensuitwisseling in het DSO</w:t>
      </w:r>
      <w:r w:rsidR="008C6107">
        <w:t>. Het IMOW implementeert de objecten beschreven in het CIM</w:t>
      </w:r>
      <w:ins w:id="17" w:author="Wilko Quak" w:date="2023-11-13T13:42:00Z">
        <w:r w:rsidR="004A77A2">
          <w:t>-</w:t>
        </w:r>
      </w:ins>
      <w:r w:rsidR="008C6107">
        <w:t>OW.</w:t>
      </w:r>
    </w:p>
    <w:p w14:paraId="1B333556" w14:textId="19F90EE4" w:rsidR="006E2609" w:rsidRPr="000143E4" w:rsidRDefault="006E2609" w:rsidP="00EA253D">
      <w:pPr>
        <w:pStyle w:val="Kop7"/>
      </w:pPr>
      <w:r w:rsidRPr="000143E4">
        <w:t>CIM</w:t>
      </w:r>
      <w:ins w:id="18" w:author="Wilko Quak" w:date="2023-11-13T13:43:00Z">
        <w:r w:rsidR="004A77A2">
          <w:t>-</w:t>
        </w:r>
      </w:ins>
      <w:r w:rsidRPr="000143E4">
        <w:t>OW – plan tot publicatie</w:t>
      </w:r>
    </w:p>
    <w:p w14:paraId="76137BE8" w14:textId="63D59034" w:rsidR="00285655" w:rsidRPr="00022065" w:rsidRDefault="0068783F" w:rsidP="00022065">
      <w:r w:rsidRPr="00022065">
        <w:t xml:space="preserve">Het conceptueel </w:t>
      </w:r>
      <w:proofErr w:type="spellStart"/>
      <w:r w:rsidRPr="00022065">
        <w:t>informatiemodel</w:t>
      </w:r>
      <w:proofErr w:type="spellEnd"/>
      <w:r w:rsidRPr="00022065">
        <w:t>, hierin staat beschreven welke objecttypen het CIM</w:t>
      </w:r>
      <w:ins w:id="19" w:author="Wilko Quak" w:date="2023-11-13T13:43:00Z">
        <w:r w:rsidR="004A77A2">
          <w:t>-</w:t>
        </w:r>
      </w:ins>
      <w:r w:rsidRPr="00022065">
        <w:t>OW</w:t>
      </w:r>
      <w:r w:rsidR="00755B50" w:rsidRPr="00022065">
        <w:t xml:space="preserve"> </w:t>
      </w:r>
      <w:r w:rsidRPr="00022065">
        <w:t>kent en hoe deze zich tot elkaar verhouden. Het CIM</w:t>
      </w:r>
      <w:ins w:id="20" w:author="Wilko Quak" w:date="2023-11-13T13:43:00Z">
        <w:r w:rsidR="004A77A2">
          <w:t>-</w:t>
        </w:r>
      </w:ins>
      <w:r w:rsidRPr="00022065">
        <w:t xml:space="preserve">OW is het leidende </w:t>
      </w:r>
      <w:proofErr w:type="spellStart"/>
      <w:r w:rsidRPr="00022065">
        <w:t>informatiemodel</w:t>
      </w:r>
      <w:proofErr w:type="spellEnd"/>
      <w:r w:rsidRPr="00022065">
        <w:t xml:space="preserve"> </w:t>
      </w:r>
      <w:r w:rsidR="00AD177D" w:rsidRPr="00022065">
        <w:t>voor informatie-uitwisseling binnen het DSO</w:t>
      </w:r>
      <w:r w:rsidRPr="00022065">
        <w:t>.</w:t>
      </w:r>
    </w:p>
    <w:p w14:paraId="59554C9F" w14:textId="64855A3B" w:rsidR="00931037" w:rsidRPr="000143E4" w:rsidRDefault="00931037" w:rsidP="00EA253D">
      <w:pPr>
        <w:pStyle w:val="Kop7"/>
      </w:pPr>
      <w:r w:rsidRPr="000143E4">
        <w:t>STOP</w:t>
      </w:r>
    </w:p>
    <w:p w14:paraId="7D2157B9" w14:textId="3B39543F" w:rsidR="00285655" w:rsidRPr="00022065" w:rsidRDefault="00931037" w:rsidP="00022065">
      <w:r w:rsidRPr="00022065">
        <w:t xml:space="preserve">De </w:t>
      </w:r>
      <w:r w:rsidR="008C6107">
        <w:t>S</w:t>
      </w:r>
      <w:r w:rsidRPr="00022065">
        <w:t xml:space="preserve">tandaard </w:t>
      </w:r>
      <w:r w:rsidR="008C6107">
        <w:t>O</w:t>
      </w:r>
      <w:r w:rsidR="0038613D" w:rsidRPr="00022065">
        <w:t xml:space="preserve">fficiële </w:t>
      </w:r>
      <w:r w:rsidR="008C6107">
        <w:t>P</w:t>
      </w:r>
      <w:r w:rsidR="0038613D" w:rsidRPr="00022065">
        <w:t>ublicaties</w:t>
      </w:r>
      <w:r w:rsidR="00EA715F">
        <w:t xml:space="preserve"> beschrijft h</w:t>
      </w:r>
      <w:r w:rsidR="0038613D" w:rsidRPr="00022065">
        <w:t xml:space="preserve">oe je een omgevingsdocument </w:t>
      </w:r>
      <w:del w:id="21" w:author="Wilko Quak" w:date="2023-11-28T11:45:00Z">
        <w:r w:rsidR="0038613D" w:rsidRPr="00022065" w:rsidDel="008D7A1F">
          <w:delText>aanlevert</w:delText>
        </w:r>
        <w:r w:rsidR="00A41640" w:rsidRPr="00022065" w:rsidDel="008D7A1F">
          <w:delText xml:space="preserve"> conform </w:delText>
        </w:r>
        <w:r w:rsidR="00E70B3E" w:rsidRPr="00022065" w:rsidDel="008D7A1F">
          <w:delText>de schema’s behorend bij de STOP</w:delText>
        </w:r>
        <w:r w:rsidR="00B95C09" w:rsidRPr="00022065" w:rsidDel="008D7A1F">
          <w:delText>-</w:delText>
        </w:r>
        <w:r w:rsidR="00E70B3E" w:rsidRPr="00022065" w:rsidDel="008D7A1F">
          <w:delText>standaard</w:delText>
        </w:r>
        <w:r w:rsidR="00A41640" w:rsidRPr="00022065" w:rsidDel="008D7A1F">
          <w:delText>.</w:delText>
        </w:r>
      </w:del>
      <w:ins w:id="22" w:author="Wilko Quak" w:date="2023-11-28T11:45:00Z">
        <w:r w:rsidR="008D7A1F">
          <w:t>moet structureren.</w:t>
        </w:r>
      </w:ins>
    </w:p>
    <w:p w14:paraId="380C68E5" w14:textId="032F5DDB" w:rsidR="00931037" w:rsidRPr="000143E4" w:rsidRDefault="00931037" w:rsidP="00EA253D">
      <w:pPr>
        <w:pStyle w:val="Kop7"/>
      </w:pPr>
      <w:r w:rsidRPr="000143E4">
        <w:t>TPOD</w:t>
      </w:r>
    </w:p>
    <w:p w14:paraId="2877406A" w14:textId="6312D69E" w:rsidR="00285655" w:rsidRPr="00022065" w:rsidRDefault="00875470" w:rsidP="00022065">
      <w:r w:rsidRPr="00022065">
        <w:t>Toepassingsprofielen voor omgevingsdocumenten (</w:t>
      </w:r>
      <w:proofErr w:type="spellStart"/>
      <w:r w:rsidRPr="00022065">
        <w:t>TPOD’s</w:t>
      </w:r>
      <w:proofErr w:type="spellEnd"/>
      <w:r w:rsidRPr="00022065">
        <w:t xml:space="preserve">) beschrijven de juridische en informatiekundige context voor de specifieke omgevingsdocumenten. </w:t>
      </w:r>
      <w:r w:rsidR="008C6107">
        <w:t>Zie de publicatie van de standaard voor de actuele lijst toepassingsprofielen:</w:t>
      </w:r>
    </w:p>
    <w:p w14:paraId="5A7AA9B3" w14:textId="56CACD4C" w:rsidR="00DB4E4F" w:rsidRPr="00A364B1" w:rsidRDefault="00DB4E4F" w:rsidP="00437CAF">
      <w:pPr>
        <w:pStyle w:val="Opsommingtekens1"/>
      </w:pPr>
      <w:r w:rsidRPr="00437CAF">
        <w:t>Omgevingsplan</w:t>
      </w:r>
      <w:r w:rsidRPr="00A364B1">
        <w:t xml:space="preserve"> (</w:t>
      </w:r>
      <w:r w:rsidR="00160C71" w:rsidRPr="00A364B1">
        <w:t xml:space="preserve">het omgevingsdocument dat gemeenten aanleveren, </w:t>
      </w:r>
      <w:r w:rsidR="008C6107">
        <w:t>het voormalige</w:t>
      </w:r>
      <w:r w:rsidR="00160C71" w:rsidRPr="00A364B1">
        <w:t xml:space="preserve"> bestemmingsplan)</w:t>
      </w:r>
    </w:p>
    <w:p w14:paraId="1DCF658A" w14:textId="1A2403B7" w:rsidR="00160C71" w:rsidRPr="00A364B1" w:rsidRDefault="00160C71" w:rsidP="009572A3">
      <w:pPr>
        <w:pStyle w:val="Opsommingtekens1"/>
      </w:pPr>
      <w:r w:rsidRPr="00A364B1">
        <w:t xml:space="preserve">Omgevingsverordening (het omgevingsdocument dat provincies aanleveren, </w:t>
      </w:r>
      <w:r w:rsidR="008C6107">
        <w:t xml:space="preserve">de voormalige </w:t>
      </w:r>
      <w:r w:rsidRPr="00A364B1">
        <w:t>provinciale verordening)</w:t>
      </w:r>
    </w:p>
    <w:p w14:paraId="204EFE97" w14:textId="5A9A784D" w:rsidR="00160C71" w:rsidRPr="00A364B1" w:rsidRDefault="00160C71" w:rsidP="009572A3">
      <w:pPr>
        <w:pStyle w:val="Opsommingtekens1"/>
      </w:pPr>
      <w:proofErr w:type="spellStart"/>
      <w:r w:rsidRPr="00A364B1">
        <w:t>Waterschapsverordening</w:t>
      </w:r>
      <w:proofErr w:type="spellEnd"/>
      <w:r w:rsidRPr="00A364B1">
        <w:t xml:space="preserve"> (het omgevingsdocument dat waterschappen aanleveren)</w:t>
      </w:r>
    </w:p>
    <w:p w14:paraId="73060553" w14:textId="71CF4E26" w:rsidR="00160C71" w:rsidRPr="00A364B1" w:rsidRDefault="00160C71" w:rsidP="009572A3">
      <w:pPr>
        <w:pStyle w:val="Opsommingtekens1"/>
      </w:pPr>
      <w:r w:rsidRPr="00A364B1">
        <w:t>Algemene maatregelen van bestuur/ ministeriële regeling (AMvB/MR, de omgevingsdocumenten die worden aangeleverd vanuit het rijk)</w:t>
      </w:r>
    </w:p>
    <w:p w14:paraId="38F600BD" w14:textId="53DF1F5A" w:rsidR="00797650" w:rsidRPr="00A364B1" w:rsidRDefault="00797650" w:rsidP="009572A3">
      <w:pPr>
        <w:pStyle w:val="Opsommingtekens1"/>
      </w:pPr>
      <w:r w:rsidRPr="00A364B1">
        <w:lastRenderedPageBreak/>
        <w:t>Projectbesluit</w:t>
      </w:r>
      <w:r w:rsidR="00E607E3" w:rsidRPr="00A364B1">
        <w:t xml:space="preserve"> (het omgevingsdocument waarmee een </w:t>
      </w:r>
      <w:r w:rsidR="005F45EC" w:rsidRPr="00A364B1">
        <w:t>specifiek project mogelijk wordt gemaakt)</w:t>
      </w:r>
    </w:p>
    <w:p w14:paraId="31C2ABBE" w14:textId="66011145" w:rsidR="0030520C" w:rsidRPr="00A364B1" w:rsidRDefault="003E1758" w:rsidP="009572A3">
      <w:pPr>
        <w:pStyle w:val="Opsommingtekens1"/>
      </w:pPr>
      <w:r w:rsidRPr="00A364B1">
        <w:t>Omgevingsvisie (het omgevingsdocument waarmee het bevoegd gezag een visie kan maken)</w:t>
      </w:r>
    </w:p>
    <w:p w14:paraId="19EFD5D4" w14:textId="732B1056" w:rsidR="00A70253" w:rsidRPr="000143E4" w:rsidRDefault="008C6107" w:rsidP="00EA253D">
      <w:pPr>
        <w:pStyle w:val="Kop7"/>
      </w:pPr>
      <w:r>
        <w:t>De validatiematrix</w:t>
      </w:r>
    </w:p>
    <w:p w14:paraId="091D2CBC" w14:textId="0D6FFB5E" w:rsidR="00285655" w:rsidRPr="00022065" w:rsidRDefault="00A70253" w:rsidP="00022065">
      <w:r w:rsidRPr="00022065">
        <w:t xml:space="preserve">Dit document </w:t>
      </w:r>
      <w:r w:rsidR="008C6107">
        <w:t>beschrijft validatieregels waaraan aanleveringen dienen te voldoen. Dit document is zelf geen standaard maar is een opsomming van regels die in de standaarden beschreven staan</w:t>
      </w:r>
      <w:r w:rsidR="00BA3B66">
        <w:t xml:space="preserve"> en waar tegen gevalideerd kan worden</w:t>
      </w:r>
    </w:p>
    <w:p w14:paraId="31A2FEC3" w14:textId="3F49CEE3" w:rsidR="003A5692" w:rsidRPr="000143E4" w:rsidRDefault="003A5692" w:rsidP="00EA253D">
      <w:pPr>
        <w:pStyle w:val="Kop7"/>
      </w:pPr>
      <w:r w:rsidRPr="000143E4">
        <w:t>Voorbeeldbestanden (Implementatiebestanden)</w:t>
      </w:r>
    </w:p>
    <w:p w14:paraId="42804C97" w14:textId="1B245C9F" w:rsidR="003A5692" w:rsidRPr="00022065" w:rsidRDefault="003D7BCC" w:rsidP="00022065">
      <w:r w:rsidRPr="00022065">
        <w:t xml:space="preserve">Dit </w:t>
      </w:r>
      <w:r w:rsidR="00F81B6D" w:rsidRPr="00022065">
        <w:t>zijn v</w:t>
      </w:r>
      <w:r w:rsidR="00A90D6F" w:rsidRPr="00022065">
        <w:t>oorbeelden</w:t>
      </w:r>
      <w:r w:rsidR="003A5692" w:rsidRPr="00022065">
        <w:t xml:space="preserve"> </w:t>
      </w:r>
      <w:r w:rsidR="00BA3B66">
        <w:t xml:space="preserve">van </w:t>
      </w:r>
      <w:r w:rsidR="00990A34">
        <w:t>correcte aanleveringen</w:t>
      </w:r>
      <w:r w:rsidR="00FB1C3B" w:rsidRPr="00022065">
        <w:t xml:space="preserve">. Deze </w:t>
      </w:r>
      <w:r w:rsidR="00146AC3" w:rsidRPr="00022065">
        <w:t xml:space="preserve">geven inzicht </w:t>
      </w:r>
      <w:r w:rsidR="00FB1C3B" w:rsidRPr="00022065">
        <w:t xml:space="preserve">hoe IMOP en IMOW technisch toegepast moeten worden om een </w:t>
      </w:r>
      <w:r w:rsidR="002F1DD7" w:rsidRPr="00022065">
        <w:t xml:space="preserve">nieuw </w:t>
      </w:r>
      <w:r w:rsidR="00FB1C3B" w:rsidRPr="00022065">
        <w:t xml:space="preserve">omgevingsdocument </w:t>
      </w:r>
      <w:r w:rsidR="002F1DD7" w:rsidRPr="00022065">
        <w:t>aan te leveren</w:t>
      </w:r>
      <w:r w:rsidR="00FB1C3B" w:rsidRPr="00022065">
        <w:t>.</w:t>
      </w:r>
    </w:p>
    <w:p w14:paraId="4A867F91" w14:textId="0C488F80" w:rsidR="00FB1C3B" w:rsidRPr="000143E4" w:rsidRDefault="00FB1C3B" w:rsidP="00EA253D">
      <w:pPr>
        <w:pStyle w:val="Kop7"/>
      </w:pPr>
      <w:r w:rsidRPr="000143E4">
        <w:t>Waardelijst</w:t>
      </w:r>
      <w:r w:rsidR="000E7333" w:rsidRPr="000143E4">
        <w:t>en</w:t>
      </w:r>
    </w:p>
    <w:p w14:paraId="7ABCB1E0" w14:textId="10F2F2EF" w:rsidR="00285655" w:rsidDel="00AB542F" w:rsidRDefault="000E7333" w:rsidP="00022065">
      <w:pPr>
        <w:rPr>
          <w:del w:id="23" w:author="Wilko Quak" w:date="2023-11-10T09:02:00Z"/>
        </w:rPr>
      </w:pPr>
      <w:r w:rsidRPr="00022065">
        <w:t>Dit document geeft aan welke waarden er gekozen kunnen worden bij</w:t>
      </w:r>
      <w:r w:rsidR="001160F1" w:rsidRPr="00022065">
        <w:t xml:space="preserve"> </w:t>
      </w:r>
      <w:r w:rsidR="00C66151" w:rsidRPr="00022065">
        <w:t xml:space="preserve">aan de </w:t>
      </w:r>
      <w:proofErr w:type="spellStart"/>
      <w:r w:rsidR="00C66151" w:rsidRPr="00022065">
        <w:t>waardelijsten</w:t>
      </w:r>
      <w:proofErr w:type="spellEnd"/>
      <w:r w:rsidR="00C66151" w:rsidRPr="00022065">
        <w:t xml:space="preserve"> gekoppelde attributen van </w:t>
      </w:r>
      <w:r w:rsidRPr="00022065">
        <w:t xml:space="preserve">IMOW. </w:t>
      </w:r>
      <w:r w:rsidR="00F65D5F" w:rsidRPr="00022065">
        <w:t xml:space="preserve">Waardelijsten worden </w:t>
      </w:r>
      <w:r w:rsidR="001907B2" w:rsidRPr="00022065">
        <w:t>in de Stelselcatalogus</w:t>
      </w:r>
      <w:r w:rsidR="00F65D5F" w:rsidRPr="00022065">
        <w:t xml:space="preserve"> </w:t>
      </w:r>
      <w:ins w:id="24" w:author="Wilko Quak" w:date="2023-11-10T09:01:00Z">
        <w:r w:rsidR="00AB542F">
          <w:t>(</w:t>
        </w:r>
      </w:ins>
      <w:ins w:id="25" w:author="Wilko Quak" w:date="2023-11-10T09:02:00Z">
        <w:r w:rsidR="00AB542F" w:rsidRPr="00AB542F">
          <w:t>https://stelselcatalogus.omgevingswet.overheid.nl/waardelijsten</w:t>
        </w:r>
        <w:r w:rsidR="00AB542F">
          <w:t xml:space="preserve">) </w:t>
        </w:r>
      </w:ins>
      <w:r w:rsidR="00F65D5F" w:rsidRPr="00022065">
        <w:t xml:space="preserve">gepubliceerd en maken dus geen onderdeel uit van de </w:t>
      </w:r>
      <w:r w:rsidR="007C1DE3" w:rsidRPr="00022065">
        <w:t>XML-</w:t>
      </w:r>
      <w:r w:rsidR="00F65D5F" w:rsidRPr="00022065">
        <w:t>schema</w:t>
      </w:r>
      <w:r w:rsidR="007C1DE3" w:rsidRPr="00022065">
        <w:t>’</w:t>
      </w:r>
      <w:r w:rsidR="001E2D24" w:rsidRPr="00022065">
        <w:t>s</w:t>
      </w:r>
      <w:bookmarkStart w:id="26" w:name="_Ref40341289"/>
      <w:bookmarkStart w:id="27" w:name="Inleiding_leeswijzer"/>
      <w:r w:rsidR="00990A34">
        <w:t xml:space="preserve">. </w:t>
      </w:r>
      <w:del w:id="28" w:author="Wilko Quak" w:date="2023-11-10T09:02:00Z">
        <w:r w:rsidR="00990A34" w:rsidDel="00AB542F">
          <w:delText xml:space="preserve">De stelselcatalogus is te vinden op: </w:delText>
        </w:r>
        <w:r w:rsidDel="00AB542F">
          <w:fldChar w:fldCharType="begin"/>
        </w:r>
        <w:r w:rsidDel="00AB542F">
          <w:delInstrText>HYPERLINK "https://stelselcatalogus.omgevingswet.overheid.nl/waardelijsten"</w:delInstrText>
        </w:r>
        <w:r w:rsidDel="00AB542F">
          <w:fldChar w:fldCharType="separate"/>
        </w:r>
        <w:r w:rsidR="00990A34" w:rsidRPr="008C38C6" w:rsidDel="00AB542F">
          <w:rPr>
            <w:rStyle w:val="Hyperlink"/>
          </w:rPr>
          <w:delText>https://stelselcatalogus.omgevingswet.overheid.nl/waardelijsten</w:delText>
        </w:r>
        <w:r w:rsidDel="00AB542F">
          <w:rPr>
            <w:rStyle w:val="Hyperlink"/>
          </w:rPr>
          <w:fldChar w:fldCharType="end"/>
        </w:r>
        <w:r w:rsidR="00990A34" w:rsidDel="00AB542F">
          <w:delText xml:space="preserve"> </w:delText>
        </w:r>
      </w:del>
    </w:p>
    <w:p w14:paraId="79C0B4F1" w14:textId="77777777" w:rsidR="00AB542F" w:rsidRPr="00022065" w:rsidRDefault="00AB542F" w:rsidP="00022065">
      <w:pPr>
        <w:rPr>
          <w:ins w:id="29" w:author="Wilko Quak" w:date="2023-11-10T09:02:00Z"/>
        </w:rPr>
      </w:pPr>
    </w:p>
    <w:p w14:paraId="28F55C8C" w14:textId="6DAFDC4E" w:rsidR="00240489" w:rsidRDefault="0062237C" w:rsidP="00AB542F">
      <w:pPr>
        <w:pStyle w:val="Kop2"/>
      </w:pPr>
      <w:bookmarkStart w:id="30" w:name="_Ref92176514"/>
      <w:bookmarkStart w:id="31" w:name="_Toc152061409"/>
      <w:r>
        <w:t>Leeswijzer</w:t>
      </w:r>
      <w:bookmarkEnd w:id="26"/>
      <w:bookmarkEnd w:id="30"/>
      <w:bookmarkEnd w:id="31"/>
    </w:p>
    <w:bookmarkEnd w:id="27"/>
    <w:p w14:paraId="3DEDFA3B" w14:textId="4B88D849" w:rsidR="00285655" w:rsidRPr="00022065" w:rsidRDefault="0062237C" w:rsidP="00022065">
      <w:r w:rsidRPr="00022065">
        <w:t xml:space="preserve">Hoofdstuk </w:t>
      </w:r>
      <w:r w:rsidR="006603E4" w:rsidRPr="00022065">
        <w:fldChar w:fldCharType="begin"/>
      </w:r>
      <w:r w:rsidR="006603E4" w:rsidRPr="00022065">
        <w:instrText xml:space="preserve"> REF _Ref92176530 \n \h </w:instrText>
      </w:r>
      <w:r w:rsidR="006603E4" w:rsidRPr="00022065">
        <w:fldChar w:fldCharType="separate"/>
      </w:r>
      <w:r w:rsidR="00F5100C">
        <w:t>2</w:t>
      </w:r>
      <w:r w:rsidR="006603E4" w:rsidRPr="00022065">
        <w:fldChar w:fldCharType="end"/>
      </w:r>
      <w:r w:rsidRPr="00022065">
        <w:t xml:space="preserve"> </w:t>
      </w:r>
      <w:r w:rsidR="00990A34">
        <w:t>beschrijft</w:t>
      </w:r>
      <w:r w:rsidRPr="00022065">
        <w:t xml:space="preserve"> het </w:t>
      </w:r>
      <w:proofErr w:type="spellStart"/>
      <w:r w:rsidRPr="00022065">
        <w:t>informatiemodel</w:t>
      </w:r>
      <w:proofErr w:type="spellEnd"/>
      <w:r w:rsidR="00CA11DE" w:rsidRPr="00022065">
        <w:t xml:space="preserve"> </w:t>
      </w:r>
      <w:r w:rsidR="00990A34">
        <w:t>en zijn onderdelen</w:t>
      </w:r>
      <w:r w:rsidR="00CA11DE" w:rsidRPr="00022065">
        <w:t xml:space="preserve">. Verder wordt het </w:t>
      </w:r>
      <w:proofErr w:type="spellStart"/>
      <w:r w:rsidR="00CA11DE" w:rsidRPr="00022065">
        <w:t>informatiemodel</w:t>
      </w:r>
      <w:proofErr w:type="spellEnd"/>
      <w:r w:rsidR="00CA11DE" w:rsidRPr="00022065">
        <w:t xml:space="preserve"> in de context geplaatst van de standaard voor officiële publicaties.</w:t>
      </w:r>
    </w:p>
    <w:p w14:paraId="6A30BA62" w14:textId="7AFA7A31" w:rsidR="00285655" w:rsidRPr="00022065" w:rsidRDefault="00CA11DE" w:rsidP="00022065">
      <w:r w:rsidRPr="00022065">
        <w:t xml:space="preserve">Hoofdstuk </w:t>
      </w:r>
      <w:r w:rsidR="006603E4" w:rsidRPr="00022065">
        <w:fldChar w:fldCharType="begin"/>
      </w:r>
      <w:r w:rsidR="006603E4" w:rsidRPr="00022065">
        <w:instrText xml:space="preserve"> REF _Ref92176541 \n \h </w:instrText>
      </w:r>
      <w:r w:rsidR="006603E4" w:rsidRPr="00022065">
        <w:fldChar w:fldCharType="separate"/>
      </w:r>
      <w:r w:rsidR="00F5100C">
        <w:t>3</w:t>
      </w:r>
      <w:r w:rsidR="006603E4" w:rsidRPr="00022065">
        <w:fldChar w:fldCharType="end"/>
      </w:r>
      <w:r w:rsidRPr="00022065">
        <w:t xml:space="preserve"> bespreekt de technische implementatie en geeft hierbij aan welke bestanden er verwacht worden en </w:t>
      </w:r>
      <w:r w:rsidR="00990A34">
        <w:t>beschrijft de</w:t>
      </w:r>
      <w:r w:rsidRPr="00022065">
        <w:t xml:space="preserve"> randvoorwaarden voor het aanleveren.</w:t>
      </w:r>
    </w:p>
    <w:p w14:paraId="1C0AF8D9" w14:textId="753191A5" w:rsidR="00285655" w:rsidRPr="00022065" w:rsidRDefault="00CA11DE" w:rsidP="00022065">
      <w:r w:rsidRPr="00022065">
        <w:t xml:space="preserve">Hoofdstuk </w:t>
      </w:r>
      <w:r w:rsidR="006603E4" w:rsidRPr="00022065">
        <w:fldChar w:fldCharType="begin"/>
      </w:r>
      <w:r w:rsidR="006603E4" w:rsidRPr="00022065">
        <w:instrText xml:space="preserve"> REF _Ref90035910 \n \h </w:instrText>
      </w:r>
      <w:r w:rsidR="006603E4" w:rsidRPr="00022065">
        <w:fldChar w:fldCharType="separate"/>
      </w:r>
      <w:r w:rsidR="00F5100C">
        <w:t>4</w:t>
      </w:r>
      <w:r w:rsidR="006603E4" w:rsidRPr="00022065">
        <w:fldChar w:fldCharType="end"/>
      </w:r>
      <w:r w:rsidRPr="00022065">
        <w:t xml:space="preserve"> gaat gedetailleerd in op hoe de OW-bestanden er uit dienen te zien en geeft een XML-beschrijving van ieder bestand dat aangeleverd kan worden.</w:t>
      </w:r>
    </w:p>
    <w:p w14:paraId="2EF00504" w14:textId="47C35853" w:rsidR="00720719" w:rsidRPr="00022065" w:rsidRDefault="00CA11DE" w:rsidP="00022065">
      <w:r w:rsidRPr="00022065">
        <w:t xml:space="preserve">Hoofdstuk </w:t>
      </w:r>
      <w:r w:rsidR="006603E4" w:rsidRPr="00022065">
        <w:fldChar w:fldCharType="begin"/>
      </w:r>
      <w:r w:rsidR="006603E4" w:rsidRPr="00022065">
        <w:instrText xml:space="preserve"> REF _Ref92176561 \n \h </w:instrText>
      </w:r>
      <w:r w:rsidR="006603E4" w:rsidRPr="00022065">
        <w:fldChar w:fldCharType="separate"/>
      </w:r>
      <w:r w:rsidR="00F5100C">
        <w:t>5</w:t>
      </w:r>
      <w:r w:rsidR="006603E4" w:rsidRPr="00022065">
        <w:fldChar w:fldCharType="end"/>
      </w:r>
      <w:r w:rsidRPr="00022065">
        <w:t xml:space="preserve"> geeft weer waar het CIM</w:t>
      </w:r>
      <w:ins w:id="32" w:author="Wilko Quak" w:date="2023-11-13T13:43:00Z">
        <w:r w:rsidR="004A77A2">
          <w:t>-</w:t>
        </w:r>
      </w:ins>
      <w:r w:rsidRPr="00022065">
        <w:t xml:space="preserve">OW en IMOW afwijken. </w:t>
      </w:r>
      <w:r w:rsidR="00CA59ED" w:rsidRPr="00022065">
        <w:t xml:space="preserve">Hoofdstuk </w:t>
      </w:r>
      <w:r w:rsidR="006603E4" w:rsidRPr="00022065">
        <w:fldChar w:fldCharType="begin"/>
      </w:r>
      <w:r w:rsidR="006603E4" w:rsidRPr="00022065">
        <w:instrText xml:space="preserve"> REF _Ref69207263 \n \h </w:instrText>
      </w:r>
      <w:r w:rsidR="006603E4" w:rsidRPr="00022065">
        <w:fldChar w:fldCharType="separate"/>
      </w:r>
      <w:r w:rsidR="00F5100C">
        <w:t>6</w:t>
      </w:r>
      <w:r w:rsidR="006603E4" w:rsidRPr="00022065">
        <w:fldChar w:fldCharType="end"/>
      </w:r>
      <w:r w:rsidR="00CA59ED" w:rsidRPr="00022065">
        <w:t xml:space="preserve"> </w:t>
      </w:r>
      <w:r w:rsidR="000327B2">
        <w:t>beschrijft</w:t>
      </w:r>
      <w:r w:rsidR="000327B2" w:rsidRPr="00022065">
        <w:t xml:space="preserve"> </w:t>
      </w:r>
      <w:r w:rsidR="0087669E" w:rsidRPr="00022065">
        <w:t>enkele aspecten uit STOP die relevant zijn voor de werking van O</w:t>
      </w:r>
      <w:r w:rsidR="00720719" w:rsidRPr="00022065">
        <w:t>W</w:t>
      </w:r>
      <w:r w:rsidR="0087669E" w:rsidRPr="00022065">
        <w:t xml:space="preserve"> en geeft richtlijnen over de wijze waarop OW zich verhoudt </w:t>
      </w:r>
      <w:r w:rsidR="00720719" w:rsidRPr="00022065">
        <w:t>tot STOP.</w:t>
      </w:r>
      <w:r w:rsidR="00990A34">
        <w:t xml:space="preserve"> </w:t>
      </w:r>
      <w:r w:rsidR="007B2128" w:rsidRPr="00022065">
        <w:t xml:space="preserve">Hoofdstuk </w:t>
      </w:r>
      <w:r w:rsidR="001B3D74" w:rsidRPr="00022065">
        <w:fldChar w:fldCharType="begin"/>
      </w:r>
      <w:r w:rsidR="001B3D74" w:rsidRPr="00022065">
        <w:instrText xml:space="preserve"> REF _Ref69207272 \n \h </w:instrText>
      </w:r>
      <w:r w:rsidR="001B3D74" w:rsidRPr="00022065">
        <w:fldChar w:fldCharType="separate"/>
      </w:r>
      <w:r w:rsidR="00F5100C">
        <w:t>7</w:t>
      </w:r>
      <w:r w:rsidR="001B3D74" w:rsidRPr="00022065">
        <w:fldChar w:fldCharType="end"/>
      </w:r>
      <w:r w:rsidR="007B2128" w:rsidRPr="00022065">
        <w:t xml:space="preserve"> </w:t>
      </w:r>
      <w:r w:rsidR="00AE5310">
        <w:t>beschrijft het muteren van OW-objecten.</w:t>
      </w:r>
    </w:p>
    <w:p w14:paraId="320F8A13" w14:textId="44BC425F" w:rsidR="00444510" w:rsidRDefault="00444510" w:rsidP="00A542F5">
      <w:pPr>
        <w:pStyle w:val="Kop1"/>
      </w:pPr>
      <w:bookmarkStart w:id="33" w:name="_Ref92176530"/>
      <w:bookmarkStart w:id="34" w:name="_Toc152061410"/>
      <w:bookmarkStart w:id="35" w:name="IMOW"/>
      <w:r>
        <w:lastRenderedPageBreak/>
        <w:t xml:space="preserve">Informatiemodel </w:t>
      </w:r>
      <w:r w:rsidR="008E2B01" w:rsidRPr="00A542F5">
        <w:t>O</w:t>
      </w:r>
      <w:r w:rsidRPr="00A542F5">
        <w:t>mgevingswet</w:t>
      </w:r>
      <w:bookmarkEnd w:id="33"/>
      <w:bookmarkEnd w:id="34"/>
    </w:p>
    <w:bookmarkEnd w:id="35"/>
    <w:p w14:paraId="454AD2BE" w14:textId="24F75345" w:rsidR="00444510" w:rsidRPr="00022065" w:rsidRDefault="006F1F9A" w:rsidP="00022065">
      <w:r>
        <w:t>Dit hoofdstuk beschrijft</w:t>
      </w:r>
      <w:r w:rsidR="00444510" w:rsidRPr="00022065">
        <w:t xml:space="preserve"> het </w:t>
      </w:r>
      <w:r w:rsidR="00CE6BAF">
        <w:t>I</w:t>
      </w:r>
      <w:r w:rsidR="00444510" w:rsidRPr="00022065">
        <w:t xml:space="preserve">nformatiemodel </w:t>
      </w:r>
      <w:r w:rsidR="008E2B01" w:rsidRPr="00022065">
        <w:t>O</w:t>
      </w:r>
      <w:r w:rsidR="00DD4228" w:rsidRPr="00022065">
        <w:t>mgevingswet</w:t>
      </w:r>
      <w:r>
        <w:t xml:space="preserve"> (IMOW)</w:t>
      </w:r>
      <w:r w:rsidR="00DD4228" w:rsidRPr="00022065">
        <w:t xml:space="preserve">. </w:t>
      </w:r>
      <w:r w:rsidR="00CE6E7B" w:rsidRPr="00022065">
        <w:t xml:space="preserve">Paragraaf </w:t>
      </w:r>
      <w:r w:rsidR="006B6934" w:rsidRPr="00022065">
        <w:fldChar w:fldCharType="begin"/>
      </w:r>
      <w:r w:rsidR="006B6934" w:rsidRPr="00022065">
        <w:instrText xml:space="preserve"> REF _Ref36562704 \r \h </w:instrText>
      </w:r>
      <w:r w:rsidR="006B6934" w:rsidRPr="00022065">
        <w:fldChar w:fldCharType="separate"/>
      </w:r>
      <w:r w:rsidR="00F5100C">
        <w:t>2.1</w:t>
      </w:r>
      <w:r w:rsidR="006B6934" w:rsidRPr="00022065">
        <w:fldChar w:fldCharType="end"/>
      </w:r>
      <w:r w:rsidR="006B6934" w:rsidRPr="00022065">
        <w:t xml:space="preserve"> </w:t>
      </w:r>
      <w:del w:id="36" w:author="Wilko Quak" w:date="2023-10-27T13:35:00Z">
        <w:r w:rsidR="00CE6E7B" w:rsidRPr="00022065" w:rsidDel="009C6F69">
          <w:delText>geeft een toelichting over</w:delText>
        </w:r>
      </w:del>
      <w:ins w:id="37" w:author="Wilko Quak" w:date="2023-10-27T13:35:00Z">
        <w:r w:rsidR="009C6F69">
          <w:t>beschrijft de cont</w:t>
        </w:r>
      </w:ins>
      <w:ins w:id="38" w:author="Wilko Quak" w:date="2023-10-27T13:36:00Z">
        <w:r w:rsidR="009C6F69">
          <w:t>ext van</w:t>
        </w:r>
      </w:ins>
      <w:r w:rsidR="00CE6E7B" w:rsidRPr="00022065">
        <w:t xml:space="preserve"> het IMOW</w:t>
      </w:r>
      <w:r w:rsidR="00B40F27" w:rsidRPr="00022065">
        <w:t xml:space="preserve">, </w:t>
      </w:r>
      <w:r w:rsidR="00CE6E7B" w:rsidRPr="00022065">
        <w:t xml:space="preserve">vervolgens wordt er in paragraaf </w:t>
      </w:r>
      <w:r w:rsidR="007F2DBB" w:rsidRPr="00022065">
        <w:fldChar w:fldCharType="begin"/>
      </w:r>
      <w:r w:rsidR="007F2DBB" w:rsidRPr="00022065">
        <w:instrText xml:space="preserve"> REF _Ref80972473 \r \h </w:instrText>
      </w:r>
      <w:r w:rsidR="007F2DBB" w:rsidRPr="00022065">
        <w:fldChar w:fldCharType="separate"/>
      </w:r>
      <w:r w:rsidR="00F5100C">
        <w:t>2.2</w:t>
      </w:r>
      <w:r w:rsidR="007F2DBB" w:rsidRPr="00022065">
        <w:fldChar w:fldCharType="end"/>
      </w:r>
      <w:r w:rsidR="00CE6E7B" w:rsidRPr="00022065">
        <w:t xml:space="preserve"> </w:t>
      </w:r>
      <w:del w:id="39" w:author="Wilko Quak" w:date="2023-10-27T13:36:00Z">
        <w:r w:rsidR="00CE6E7B" w:rsidRPr="00022065" w:rsidDel="009C6F69">
          <w:delText xml:space="preserve">gekeken </w:delText>
        </w:r>
      </w:del>
      <w:ins w:id="40" w:author="Wilko Quak" w:date="2023-10-27T13:36:00Z">
        <w:r w:rsidR="009C6F69">
          <w:t>vastgelegd</w:t>
        </w:r>
        <w:r w:rsidR="009C6F69" w:rsidRPr="00022065">
          <w:t xml:space="preserve"> </w:t>
        </w:r>
      </w:ins>
      <w:r w:rsidR="00CE6E7B" w:rsidRPr="00022065">
        <w:t xml:space="preserve">hoe </w:t>
      </w:r>
      <w:r w:rsidR="00E210E4" w:rsidRPr="00022065">
        <w:t xml:space="preserve">het IMOW eruitziet bij vrijetekststructuur en in paragraaf </w:t>
      </w:r>
      <w:r w:rsidR="006B6934" w:rsidRPr="00022065">
        <w:fldChar w:fldCharType="begin"/>
      </w:r>
      <w:r w:rsidR="006B6934" w:rsidRPr="00022065">
        <w:instrText xml:space="preserve"> REF _Ref36562716 \r \h </w:instrText>
      </w:r>
      <w:r w:rsidR="006B6934" w:rsidRPr="00022065">
        <w:fldChar w:fldCharType="separate"/>
      </w:r>
      <w:r w:rsidR="00F5100C">
        <w:t>2.3</w:t>
      </w:r>
      <w:r w:rsidR="006B6934" w:rsidRPr="00022065">
        <w:fldChar w:fldCharType="end"/>
      </w:r>
      <w:r w:rsidR="006B6934" w:rsidRPr="00022065">
        <w:t xml:space="preserve"> </w:t>
      </w:r>
      <w:r w:rsidR="00E210E4" w:rsidRPr="00022065">
        <w:t xml:space="preserve">wordt de artikelsgewijze structuur </w:t>
      </w:r>
      <w:del w:id="41" w:author="Wilko Quak" w:date="2023-10-27T13:36:00Z">
        <w:r w:rsidR="00E210E4" w:rsidRPr="00022065" w:rsidDel="009C6F69">
          <w:delText>toegelicht</w:delText>
        </w:r>
      </w:del>
      <w:ins w:id="42" w:author="Wilko Quak" w:date="2023-10-27T13:36:00Z">
        <w:r w:rsidR="009C6F69">
          <w:t>beschreven</w:t>
        </w:r>
      </w:ins>
      <w:r w:rsidR="00CE6E7B" w:rsidRPr="00022065">
        <w:t xml:space="preserve">. </w:t>
      </w:r>
      <w:r w:rsidR="00F15AAA">
        <w:t>I</w:t>
      </w:r>
      <w:r w:rsidR="006B6934" w:rsidRPr="00022065">
        <w:t xml:space="preserve">n paragraaf </w:t>
      </w:r>
      <w:r w:rsidR="00816A9C">
        <w:fldChar w:fldCharType="begin"/>
      </w:r>
      <w:r w:rsidR="00816A9C">
        <w:instrText xml:space="preserve"> REF _Ref124236869 \n \h </w:instrText>
      </w:r>
      <w:r w:rsidR="00816A9C">
        <w:fldChar w:fldCharType="separate"/>
      </w:r>
      <w:r w:rsidR="00F5100C">
        <w:t>2.4</w:t>
      </w:r>
      <w:r w:rsidR="00816A9C">
        <w:fldChar w:fldCharType="end"/>
      </w:r>
      <w:r w:rsidR="00CE6BAF">
        <w:t xml:space="preserve"> </w:t>
      </w:r>
      <w:r w:rsidR="00F15AAA">
        <w:t xml:space="preserve">wordt </w:t>
      </w:r>
      <w:r w:rsidR="00CE6BAF">
        <w:t>een aantal belangrijke diagrammen uitgelicht</w:t>
      </w:r>
      <w:r w:rsidR="006B6934" w:rsidRPr="00022065">
        <w:t>.</w:t>
      </w:r>
      <w:r w:rsidR="00F15AAA">
        <w:t xml:space="preserve"> In paragraaf </w:t>
      </w:r>
      <w:r w:rsidR="00F15AAA">
        <w:fldChar w:fldCharType="begin"/>
      </w:r>
      <w:r w:rsidR="00F15AAA">
        <w:instrText xml:space="preserve"> REF _Ref124236892 \n \h </w:instrText>
      </w:r>
      <w:r w:rsidR="00F15AAA">
        <w:fldChar w:fldCharType="separate"/>
      </w:r>
      <w:r w:rsidR="00F5100C">
        <w:t>2.5</w:t>
      </w:r>
      <w:r w:rsidR="00F15AAA">
        <w:fldChar w:fldCharType="end"/>
      </w:r>
      <w:r w:rsidR="00F15AAA">
        <w:t xml:space="preserve"> tenslotte wor</w:t>
      </w:r>
      <w:r w:rsidR="00304780">
        <w:t>dt de verhouding tussen OP en OW beschreven.</w:t>
      </w:r>
    </w:p>
    <w:p w14:paraId="29F6886D" w14:textId="5C3839E9" w:rsidR="005C1A4C" w:rsidRDefault="003C2DA9" w:rsidP="00D7079F">
      <w:pPr>
        <w:pStyle w:val="Kop2"/>
      </w:pPr>
      <w:bookmarkStart w:id="43" w:name="_Ref36562704"/>
      <w:bookmarkStart w:id="44" w:name="_Toc152061411"/>
      <w:bookmarkStart w:id="45" w:name="IMOW_context"/>
      <w:r>
        <w:t>Context IMOW</w:t>
      </w:r>
      <w:bookmarkEnd w:id="43"/>
      <w:bookmarkEnd w:id="44"/>
    </w:p>
    <w:bookmarkEnd w:id="45"/>
    <w:p w14:paraId="7E5FC587" w14:textId="624A6B5A" w:rsidR="00CC6A99" w:rsidRDefault="005C484C" w:rsidP="00022065">
      <w:r>
        <w:t xml:space="preserve">De IMOW standaard </w:t>
      </w:r>
      <w:del w:id="46" w:author="Wilko Quak" w:date="2023-10-27T13:36:00Z">
        <w:r w:rsidDel="009C6F69">
          <w:delText xml:space="preserve">beschrijft </w:delText>
        </w:r>
      </w:del>
      <w:ins w:id="47" w:author="Wilko Quak" w:date="2023-10-27T13:36:00Z">
        <w:r w:rsidR="009C6F69">
          <w:t xml:space="preserve">schrijft voor </w:t>
        </w:r>
      </w:ins>
      <w:r>
        <w:t xml:space="preserve">hoe je de tekst van een regeling (zoals beschreven in de STOP standaard) </w:t>
      </w:r>
      <w:del w:id="48" w:author="Wilko Quak" w:date="2023-10-27T13:36:00Z">
        <w:r w:rsidDel="009C6F69">
          <w:delText>kunt annoteren</w:delText>
        </w:r>
      </w:del>
      <w:ins w:id="49" w:author="Wilko Quak" w:date="2023-10-27T13:36:00Z">
        <w:r w:rsidR="009C6F69">
          <w:t>annoteert</w:t>
        </w:r>
      </w:ins>
      <w:r>
        <w:t xml:space="preserve"> met OW-objecten. Dit gebeurt door </w:t>
      </w:r>
      <w:r w:rsidR="004725D3">
        <w:t>OW-objecten mee te sturen in een levering en deze aan</w:t>
      </w:r>
      <w:r w:rsidR="00CB4BA4">
        <w:t xml:space="preserve"> </w:t>
      </w:r>
      <w:r>
        <w:t>tekstonderdel</w:t>
      </w:r>
      <w:r w:rsidR="00CB4BA4">
        <w:t>en</w:t>
      </w:r>
      <w:r w:rsidR="004725D3">
        <w:t xml:space="preserve"> </w:t>
      </w:r>
      <w:r w:rsidR="00134183">
        <w:t xml:space="preserve">van OP </w:t>
      </w:r>
      <w:r w:rsidR="004725D3">
        <w:t>te koppelen via de identificatie van die tekstonderdelen,</w:t>
      </w:r>
      <w:r>
        <w:t xml:space="preserve"> het </w:t>
      </w:r>
      <w:proofErr w:type="spellStart"/>
      <w:r>
        <w:t>wId</w:t>
      </w:r>
      <w:proofErr w:type="spellEnd"/>
      <w:r w:rsidR="004725D3">
        <w:t xml:space="preserve">. OW-objecten zelf kunnen weer gekoppeld </w:t>
      </w:r>
      <w:r w:rsidR="00134183">
        <w:t xml:space="preserve">zijn </w:t>
      </w:r>
      <w:r w:rsidR="004725D3">
        <w:t xml:space="preserve">aan andere OW-objecten waardoor er naast de tekst ook een gestructureerde collectie objecten bij een regeling ontstaat. Deze structuur kan bijvoorbeeld gebruikt worden om de inhoud van de regeling via een kaart te ontsluiten. </w:t>
      </w:r>
    </w:p>
    <w:p w14:paraId="4A79C212" w14:textId="77777777" w:rsidR="00CC6A99" w:rsidRDefault="00CC6A99" w:rsidP="00022065"/>
    <w:p w14:paraId="10CD8972" w14:textId="2C938BED" w:rsidR="00304EFE" w:rsidRPr="00022065" w:rsidRDefault="00CC6A99" w:rsidP="00CC5400">
      <w:r>
        <w:t xml:space="preserve">De </w:t>
      </w:r>
      <w:r w:rsidR="005C484C">
        <w:t xml:space="preserve">STOP standaard </w:t>
      </w:r>
      <w:r>
        <w:t>beschrijft</w:t>
      </w:r>
      <w:r w:rsidR="005C484C">
        <w:t xml:space="preserve"> twee soorten </w:t>
      </w:r>
      <w:r w:rsidR="00345B16" w:rsidRPr="00022065">
        <w:t>tekststructuren</w:t>
      </w:r>
      <w:r>
        <w:t xml:space="preserve"> voor omgevingsdocument</w:t>
      </w:r>
      <w:r w:rsidR="005C484C">
        <w:t>: de</w:t>
      </w:r>
      <w:r w:rsidR="005A465C" w:rsidRPr="00022065">
        <w:t xml:space="preserve"> artikelsgewijze structuur </w:t>
      </w:r>
      <w:r w:rsidR="00482D89" w:rsidRPr="00022065">
        <w:t xml:space="preserve">en </w:t>
      </w:r>
      <w:r>
        <w:t>de</w:t>
      </w:r>
      <w:r w:rsidR="00482D89" w:rsidRPr="00022065">
        <w:t xml:space="preserve"> vrijetekststructuur. </w:t>
      </w:r>
      <w:r>
        <w:t xml:space="preserve">Afhankelijk van de documentstructuur (welke je kunt gebruiken is vastgelegd in de TPOD documenten) worden verschillende objecten meegeleverd. </w:t>
      </w:r>
      <w:r w:rsidR="005F4ABB" w:rsidRPr="00022065">
        <w:t xml:space="preserve">Voor beide </w:t>
      </w:r>
      <w:r w:rsidR="00837F6E" w:rsidRPr="00022065">
        <w:t>typen</w:t>
      </w:r>
      <w:r w:rsidR="005F4ABB" w:rsidRPr="00022065">
        <w:t xml:space="preserve"> </w:t>
      </w:r>
      <w:r w:rsidR="000A5C6B">
        <w:t>tekststructuren</w:t>
      </w:r>
      <w:r w:rsidR="000A5C6B" w:rsidRPr="00022065">
        <w:t xml:space="preserve"> </w:t>
      </w:r>
      <w:r w:rsidR="005F4ABB" w:rsidRPr="00022065">
        <w:t xml:space="preserve">is </w:t>
      </w:r>
      <w:r w:rsidR="000C0CDA" w:rsidRPr="00022065">
        <w:t>een diagram toegevoegd met hierin de aanwezige objecttypen</w:t>
      </w:r>
      <w:r w:rsidR="00837F6E" w:rsidRPr="00022065">
        <w:t>,</w:t>
      </w:r>
      <w:r w:rsidR="000C0CDA" w:rsidRPr="00022065">
        <w:t xml:space="preserve"> attributen</w:t>
      </w:r>
      <w:r w:rsidR="00837F6E" w:rsidRPr="00022065">
        <w:t xml:space="preserve"> en relaties</w:t>
      </w:r>
      <w:r w:rsidR="000C0CDA" w:rsidRPr="00022065">
        <w:t xml:space="preserve">. </w:t>
      </w:r>
    </w:p>
    <w:p w14:paraId="5B40AEB2" w14:textId="5B7AD0E2" w:rsidR="00292B82" w:rsidRPr="00022065" w:rsidRDefault="00292B82" w:rsidP="00022065"/>
    <w:p w14:paraId="4D618231" w14:textId="77777777" w:rsidR="00CE6BAF" w:rsidRDefault="00292B82" w:rsidP="00CE6BAF">
      <w:r w:rsidRPr="00022065">
        <w:t>De UML-</w:t>
      </w:r>
      <w:r w:rsidR="00CC5400">
        <w:t>diagrammen</w:t>
      </w:r>
      <w:r w:rsidRPr="00022065">
        <w:t xml:space="preserve"> worden gebruikt om de IMOW-schema’s mee </w:t>
      </w:r>
      <w:r w:rsidR="00BC575E" w:rsidRPr="00022065">
        <w:t xml:space="preserve">te genereren. </w:t>
      </w:r>
      <w:r w:rsidR="00CC5400">
        <w:t>Deze koppeling zorgt voor</w:t>
      </w:r>
      <w:r w:rsidR="00BC575E" w:rsidRPr="00022065">
        <w:t xml:space="preserve"> directe </w:t>
      </w:r>
      <w:r w:rsidR="00CC5400">
        <w:t xml:space="preserve">link tussen wat je in de diagrammen ziet en de </w:t>
      </w:r>
      <w:r w:rsidR="00BC575E" w:rsidRPr="00022065">
        <w:t>wijze waarop OW-bestanden gestructureerd moeten worden.</w:t>
      </w:r>
      <w:r w:rsidR="00CE6BAF">
        <w:t xml:space="preserve"> In deze diagrammen wordt de volgende legenda gebruikt:</w:t>
      </w:r>
    </w:p>
    <w:p w14:paraId="10D652D7" w14:textId="77777777" w:rsidR="0013696E" w:rsidRDefault="00CE6BAF" w:rsidP="0013696E">
      <w:pPr>
        <w:keepNext/>
      </w:pPr>
      <w:r w:rsidRPr="00C67532">
        <w:rPr>
          <w:noProof/>
        </w:rPr>
        <w:drawing>
          <wp:inline distT="0" distB="0" distL="0" distR="0" wp14:anchorId="0CBF7161" wp14:editId="276D59E6">
            <wp:extent cx="1371416" cy="1616710"/>
            <wp:effectExtent l="0" t="0" r="0" b="0"/>
            <wp:docPr id="12" name="Afbeeld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fbeelding 12"/>
                    <pic:cNvPicPr>
                      <a:picLocks noChangeAspect="1" noChangeArrowheads="1"/>
                    </pic:cNvPicPr>
                  </pic:nvPicPr>
                  <pic:blipFill>
                    <a:blip r:embed="rId15">
                      <a:extLst>
                        <a:ext uri="{96DAC541-7B7A-43D3-8B79-37D633B846F1}">
                          <asvg:svgBlip xmlns:asvg="http://schemas.microsoft.com/office/drawing/2016/SVG/main" r:embed="rId16"/>
                        </a:ext>
                      </a:extLst>
                    </a:blip>
                    <a:stretch>
                      <a:fillRect/>
                    </a:stretch>
                  </pic:blipFill>
                  <pic:spPr bwMode="auto">
                    <a:xfrm>
                      <a:off x="0" y="0"/>
                      <a:ext cx="1371416" cy="1616710"/>
                    </a:xfrm>
                    <a:prstGeom prst="rect">
                      <a:avLst/>
                    </a:prstGeom>
                  </pic:spPr>
                </pic:pic>
              </a:graphicData>
            </a:graphic>
          </wp:inline>
        </w:drawing>
      </w:r>
    </w:p>
    <w:p w14:paraId="30CC7934" w14:textId="14DBF2F4" w:rsidR="00CE6BAF" w:rsidRDefault="0013696E" w:rsidP="0013696E">
      <w:pPr>
        <w:pStyle w:val="Figuurbijschrift"/>
      </w:pPr>
      <w:r>
        <w:t>Legenda gebruikt bij UML</w:t>
      </w:r>
      <w:r w:rsidR="00AA6762">
        <w:t>-</w:t>
      </w:r>
      <w:r>
        <w:t>diagrammen</w:t>
      </w:r>
    </w:p>
    <w:p w14:paraId="2F528CD8" w14:textId="1681A429" w:rsidR="00CE6BAF" w:rsidRDefault="00CE6BAF" w:rsidP="00CE6BAF">
      <w:r>
        <w:t>OP-koppelingsverwijzingen</w:t>
      </w:r>
      <w:r w:rsidRPr="00022065">
        <w:t xml:space="preserve"> zijn</w:t>
      </w:r>
      <w:r>
        <w:t xml:space="preserve"> </w:t>
      </w:r>
      <w:r w:rsidR="000A5C6B">
        <w:t>OW-</w:t>
      </w:r>
      <w:r>
        <w:t>objecten</w:t>
      </w:r>
      <w:r w:rsidRPr="00022065">
        <w:t xml:space="preserve"> die </w:t>
      </w:r>
      <w:r w:rsidR="000A5C6B">
        <w:t>een 1 op 1 tegenhanger hebben in STOP</w:t>
      </w:r>
      <w:r w:rsidRPr="00022065">
        <w:t xml:space="preserve">. </w:t>
      </w:r>
    </w:p>
    <w:p w14:paraId="0CF202DA" w14:textId="1603B499" w:rsidR="00CE6BAF" w:rsidRPr="00022065" w:rsidRDefault="00CE6BAF" w:rsidP="00CE6BAF">
      <w:r>
        <w:t>Een Regelobject verwijst naar een regel</w:t>
      </w:r>
      <w:r w:rsidRPr="00022065">
        <w:t xml:space="preserve">. </w:t>
      </w:r>
      <w:r>
        <w:t>Regellocatie objecten koppelen Locaties aan regels</w:t>
      </w:r>
      <w:r w:rsidRPr="00022065">
        <w:t xml:space="preserve">. </w:t>
      </w:r>
      <w:r>
        <w:t>Datatypes groeperen bij elkaar horende gegevens. Locatie objecten zijn</w:t>
      </w:r>
      <w:r w:rsidRPr="00022065">
        <w:t xml:space="preserve"> concrete locaties. </w:t>
      </w:r>
      <w:r>
        <w:t xml:space="preserve">Geometrie geeft een geometrie in coördinaten. Context objecten </w:t>
      </w:r>
      <w:r w:rsidR="000A5C6B">
        <w:t xml:space="preserve">maken geen deel uit van het IMOW  maar </w:t>
      </w:r>
      <w:r>
        <w:t>plaatsen de objecten van het IMOW in een bredere context.</w:t>
      </w:r>
    </w:p>
    <w:p w14:paraId="11AC4F5D" w14:textId="3B642A81" w:rsidR="00292B82" w:rsidRPr="00022065" w:rsidRDefault="00292B82" w:rsidP="00022065"/>
    <w:p w14:paraId="1AAA8879" w14:textId="77777777" w:rsidR="00292B82" w:rsidRPr="00022065" w:rsidRDefault="00292B82" w:rsidP="00022065">
      <w:bookmarkStart w:id="50" w:name="_Ref36562709"/>
      <w:r w:rsidRPr="00022065">
        <w:br w:type="page"/>
      </w:r>
    </w:p>
    <w:p w14:paraId="0C4480E2" w14:textId="7282B018" w:rsidR="00794742" w:rsidRDefault="00794742" w:rsidP="00D7079F">
      <w:pPr>
        <w:pStyle w:val="Kop2"/>
      </w:pPr>
      <w:bookmarkStart w:id="51" w:name="_Ref80972473"/>
      <w:bookmarkStart w:id="52" w:name="_Toc152061412"/>
      <w:bookmarkStart w:id="53" w:name="IMOW_vrijetekst"/>
      <w:r>
        <w:lastRenderedPageBreak/>
        <w:t>Vrijetekststructuur</w:t>
      </w:r>
      <w:bookmarkEnd w:id="50"/>
      <w:bookmarkEnd w:id="51"/>
      <w:bookmarkEnd w:id="52"/>
    </w:p>
    <w:bookmarkEnd w:id="53"/>
    <w:p w14:paraId="39F0317B" w14:textId="77777777" w:rsidR="00CC5400" w:rsidRDefault="00CC5400" w:rsidP="00022065"/>
    <w:p w14:paraId="03BC5BA0" w14:textId="76BFD83B" w:rsidR="00285655" w:rsidRPr="00022065" w:rsidRDefault="00016C93" w:rsidP="00022065">
      <w:del w:id="54" w:author="Wilko Quak" w:date="2023-10-27T13:38:00Z">
        <w:r w:rsidRPr="00022065" w:rsidDel="009C6F69">
          <w:delText xml:space="preserve">De onderstaande afbeelding geeft aan </w:delText>
        </w:r>
        <w:r w:rsidR="00C5514C" w:rsidRPr="00022065" w:rsidDel="009C6F69">
          <w:delText xml:space="preserve">hoe </w:delText>
        </w:r>
      </w:del>
      <w:ins w:id="55" w:author="Wilko Quak" w:date="2023-10-27T13:38:00Z">
        <w:r w:rsidR="009C6F69">
          <w:fldChar w:fldCharType="begin"/>
        </w:r>
        <w:r w:rsidR="009C6F69">
          <w:instrText xml:space="preserve"> REF _Ref149306326 \r \h </w:instrText>
        </w:r>
      </w:ins>
      <w:r w:rsidR="009C6F69">
        <w:fldChar w:fldCharType="separate"/>
      </w:r>
      <w:ins w:id="56" w:author="Wilko Quak" w:date="2023-10-27T13:38:00Z">
        <w:r w:rsidR="009C6F69">
          <w:t>Figuur 3</w:t>
        </w:r>
        <w:r w:rsidR="009C6F69">
          <w:fldChar w:fldCharType="end"/>
        </w:r>
        <w:r w:rsidR="009C6F69">
          <w:t xml:space="preserve"> bevat </w:t>
        </w:r>
      </w:ins>
      <w:r w:rsidR="00C5514C" w:rsidRPr="00022065">
        <w:t xml:space="preserve">het UML-diagram voor </w:t>
      </w:r>
      <w:ins w:id="57" w:author="Wilko Quak" w:date="2023-10-27T13:38:00Z">
        <w:r w:rsidR="009C6F69">
          <w:t xml:space="preserve">de </w:t>
        </w:r>
      </w:ins>
      <w:r w:rsidR="00C5514C" w:rsidRPr="00022065">
        <w:t>vrijetekststructuur</w:t>
      </w:r>
      <w:del w:id="58" w:author="Wilko Quak" w:date="2023-10-27T13:38:00Z">
        <w:r w:rsidR="00C5514C" w:rsidRPr="00022065" w:rsidDel="009C6F69">
          <w:delText xml:space="preserve"> eruitziet</w:delText>
        </w:r>
      </w:del>
      <w:r w:rsidR="00C5514C" w:rsidRPr="00022065">
        <w:t>.</w:t>
      </w:r>
    </w:p>
    <w:p w14:paraId="3B1114F3" w14:textId="6C13C331" w:rsidR="00794742" w:rsidRDefault="001D1268" w:rsidP="008D2DFA">
      <w:pPr>
        <w:pStyle w:val="Figuur"/>
      </w:pPr>
      <w:r>
        <w:rPr>
          <w:noProof/>
        </w:rPr>
        <w:drawing>
          <wp:inline distT="0" distB="0" distL="0" distR="0" wp14:anchorId="44DB9DB1" wp14:editId="7B17840C">
            <wp:extent cx="5490210" cy="6041390"/>
            <wp:effectExtent l="0" t="0" r="0" b="0"/>
            <wp:docPr id="13" name="Graphic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96DAC541-7B7A-43D3-8B79-37D633B846F1}">
                          <asvg:svgBlip xmlns:asvg="http://schemas.microsoft.com/office/drawing/2016/SVG/main" r:embed="rId18"/>
                        </a:ext>
                      </a:extLst>
                    </a:blip>
                    <a:stretch>
                      <a:fillRect/>
                    </a:stretch>
                  </pic:blipFill>
                  <pic:spPr>
                    <a:xfrm>
                      <a:off x="0" y="0"/>
                      <a:ext cx="5490210" cy="6041390"/>
                    </a:xfrm>
                    <a:prstGeom prst="rect">
                      <a:avLst/>
                    </a:prstGeom>
                  </pic:spPr>
                </pic:pic>
              </a:graphicData>
            </a:graphic>
          </wp:inline>
        </w:drawing>
      </w:r>
    </w:p>
    <w:p w14:paraId="16B3C454" w14:textId="17E5BE08" w:rsidR="00346321" w:rsidRPr="000143E4" w:rsidRDefault="00346321" w:rsidP="008D2DFA">
      <w:pPr>
        <w:pStyle w:val="Figuurbijschrift"/>
      </w:pPr>
      <w:bookmarkStart w:id="59" w:name="_Ref149306326"/>
      <w:r w:rsidRPr="000143E4">
        <w:t>UML-</w:t>
      </w:r>
      <w:r w:rsidR="00F41165" w:rsidRPr="000143E4">
        <w:t>diagram vrijetekststructuur</w:t>
      </w:r>
      <w:bookmarkEnd w:id="59"/>
    </w:p>
    <w:p w14:paraId="416A1AAD" w14:textId="042B0329" w:rsidR="00285655" w:rsidRPr="00022065" w:rsidRDefault="00C5514C" w:rsidP="00022065">
      <w:r w:rsidRPr="00022065">
        <w:t xml:space="preserve">Binnen de vrijetekststructuur is </w:t>
      </w:r>
      <w:r w:rsidR="00E202EC">
        <w:t>een</w:t>
      </w:r>
      <w:r w:rsidRPr="00022065">
        <w:t xml:space="preserve"> </w:t>
      </w:r>
      <w:r w:rsidR="00285144" w:rsidRPr="00022065">
        <w:t>Divisie</w:t>
      </w:r>
      <w:r w:rsidRPr="00022065">
        <w:t xml:space="preserve"> een OP-object</w:t>
      </w:r>
      <w:r w:rsidR="003158A1" w:rsidRPr="00022065">
        <w:t>.</w:t>
      </w:r>
      <w:r w:rsidRPr="00022065">
        <w:t xml:space="preserve"> </w:t>
      </w:r>
      <w:r w:rsidR="003158A1" w:rsidRPr="00022065">
        <w:t>D</w:t>
      </w:r>
      <w:r w:rsidR="00105764" w:rsidRPr="00022065">
        <w:t xml:space="preserve">it betekent dat de inhoudelijke </w:t>
      </w:r>
      <w:r w:rsidR="00E52903" w:rsidRPr="00022065">
        <w:t>tekst</w:t>
      </w:r>
      <w:r w:rsidR="00105764" w:rsidRPr="00022065">
        <w:t xml:space="preserve">gegevens worden aangeleverd in het IMOP-gedeelte en dat je vanuit OW verwijst naar deze </w:t>
      </w:r>
      <w:r w:rsidR="00285144" w:rsidRPr="00022065">
        <w:t>Divisie</w:t>
      </w:r>
      <w:r w:rsidR="002C650E" w:rsidRPr="00022065">
        <w:t xml:space="preserve">. </w:t>
      </w:r>
      <w:r w:rsidR="00D52D86" w:rsidRPr="00022065">
        <w:t xml:space="preserve">Vanuit OW kun je een of meerdere tekstdelen aangeven bij </w:t>
      </w:r>
      <w:r w:rsidR="002D1BB1" w:rsidRPr="00022065">
        <w:t xml:space="preserve">de </w:t>
      </w:r>
      <w:r w:rsidR="00253BB9" w:rsidRPr="00022065">
        <w:t>Divisie</w:t>
      </w:r>
      <w:r w:rsidR="002D1BB1" w:rsidRPr="00022065">
        <w:t xml:space="preserve">. Een tekstdeel </w:t>
      </w:r>
      <w:r w:rsidR="00FB57E7" w:rsidRPr="00022065">
        <w:t xml:space="preserve">kan </w:t>
      </w:r>
      <w:r w:rsidR="0062783C" w:rsidRPr="00022065">
        <w:t xml:space="preserve">optioneel </w:t>
      </w:r>
      <w:r w:rsidR="002D1BB1" w:rsidRPr="00022065">
        <w:t xml:space="preserve">nog </w:t>
      </w:r>
      <w:r w:rsidR="009C2E3B" w:rsidRPr="00022065">
        <w:t>één</w:t>
      </w:r>
      <w:r w:rsidR="00E62F94" w:rsidRPr="00022065">
        <w:t xml:space="preserve"> of </w:t>
      </w:r>
      <w:r w:rsidR="005E4B6B" w:rsidRPr="00022065">
        <w:t>meerdere hoofdlijnen</w:t>
      </w:r>
      <w:r w:rsidR="00520D5A" w:rsidRPr="00022065">
        <w:t>,</w:t>
      </w:r>
      <w:r w:rsidR="005E4B6B" w:rsidRPr="00022065">
        <w:t xml:space="preserve"> gebiedsaanwijzingen</w:t>
      </w:r>
      <w:r w:rsidR="00520D5A" w:rsidRPr="00022065">
        <w:t>, en/of locaties</w:t>
      </w:r>
      <w:r w:rsidR="005E4B6B" w:rsidRPr="00022065">
        <w:t xml:space="preserve"> bevatten. Tevens kan er een locatie direct gekoppeld zijn aan het tekstdeel</w:t>
      </w:r>
      <w:r w:rsidR="000C5A3D" w:rsidRPr="00022065">
        <w:t xml:space="preserve"> of kan de locatie via de gebiedsaanwijzing gekoppeld zijn aan het tekstdeel. De locatie is een supertype van ofwel </w:t>
      </w:r>
      <w:r w:rsidR="000C5A3D" w:rsidRPr="00022065">
        <w:lastRenderedPageBreak/>
        <w:t xml:space="preserve">een lijn, punt, gebied of een groep van lijnen, punten of gebieden. </w:t>
      </w:r>
      <w:r w:rsidR="00320D97" w:rsidRPr="00022065">
        <w:t>Uiteindelijk heeft ieder subtype van locatie een geometrie die als los GML-bestand wordt meegeleverd.</w:t>
      </w:r>
    </w:p>
    <w:p w14:paraId="666B1089" w14:textId="7AC4A30D" w:rsidR="00FB747F" w:rsidRPr="000143E4" w:rsidRDefault="004D69E5" w:rsidP="00EA253D">
      <w:pPr>
        <w:pStyle w:val="Kop2"/>
      </w:pPr>
      <w:bookmarkStart w:id="60" w:name="_Ref36562716"/>
      <w:bookmarkStart w:id="61" w:name="_Toc152061413"/>
      <w:bookmarkStart w:id="62" w:name="IMOW_artikel"/>
      <w:r w:rsidRPr="000143E4">
        <w:t>Artikelstructuur</w:t>
      </w:r>
      <w:bookmarkEnd w:id="60"/>
      <w:bookmarkEnd w:id="61"/>
    </w:p>
    <w:bookmarkEnd w:id="62"/>
    <w:p w14:paraId="6D887F8D" w14:textId="4B0C984E" w:rsidR="00285655" w:rsidRPr="00022065" w:rsidRDefault="0013696E" w:rsidP="00022065">
      <w:r>
        <w:fldChar w:fldCharType="begin"/>
      </w:r>
      <w:r>
        <w:instrText xml:space="preserve"> REF _Ref122436527 \n \h </w:instrText>
      </w:r>
      <w:r>
        <w:fldChar w:fldCharType="separate"/>
      </w:r>
      <w:r>
        <w:t>Figuur 4</w:t>
      </w:r>
      <w:r>
        <w:fldChar w:fldCharType="end"/>
      </w:r>
      <w:r w:rsidR="005B7757">
        <w:t xml:space="preserve"> </w:t>
      </w:r>
      <w:r w:rsidR="00E202EC">
        <w:t xml:space="preserve">toont </w:t>
      </w:r>
      <w:r w:rsidR="00774463" w:rsidRPr="00022065">
        <w:t>het UML-diagram voor artikelsgewijze structuur.</w:t>
      </w:r>
    </w:p>
    <w:p w14:paraId="57CCB29B" w14:textId="28923823" w:rsidR="00774463" w:rsidRDefault="00AE0A54" w:rsidP="008D2DFA">
      <w:pPr>
        <w:pStyle w:val="Figuur"/>
      </w:pPr>
      <w:r w:rsidRPr="00AE0A54">
        <w:rPr>
          <w:noProof/>
        </w:rPr>
        <w:drawing>
          <wp:inline distT="0" distB="0" distL="0" distR="0" wp14:anchorId="08ACF0F8" wp14:editId="701FFF4F">
            <wp:extent cx="5760720" cy="5714345"/>
            <wp:effectExtent l="0" t="0" r="0" b="1270"/>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pic:cNvPicPr/>
                  </pic:nvPicPr>
                  <pic:blipFill>
                    <a:blip r:embed="rId19">
                      <a:extLst>
                        <a:ext uri="{96DAC541-7B7A-43D3-8B79-37D633B846F1}">
                          <asvg:svgBlip xmlns:asvg="http://schemas.microsoft.com/office/drawing/2016/SVG/main" r:embed="rId20"/>
                        </a:ext>
                      </a:extLst>
                    </a:blip>
                    <a:stretch>
                      <a:fillRect/>
                    </a:stretch>
                  </pic:blipFill>
                  <pic:spPr>
                    <a:xfrm>
                      <a:off x="0" y="0"/>
                      <a:ext cx="5760720" cy="5714345"/>
                    </a:xfrm>
                    <a:prstGeom prst="rect">
                      <a:avLst/>
                    </a:prstGeom>
                  </pic:spPr>
                </pic:pic>
              </a:graphicData>
            </a:graphic>
          </wp:inline>
        </w:drawing>
      </w:r>
    </w:p>
    <w:p w14:paraId="620CF45A" w14:textId="1C10EA95" w:rsidR="00F41165" w:rsidRPr="000143E4" w:rsidRDefault="00F41165" w:rsidP="008D2DFA">
      <w:pPr>
        <w:pStyle w:val="Figuurbijschrift"/>
      </w:pPr>
      <w:bookmarkStart w:id="63" w:name="_Ref122436527"/>
      <w:r w:rsidRPr="000143E4">
        <w:t xml:space="preserve">UML-diagram </w:t>
      </w:r>
      <w:r w:rsidR="00AA6762">
        <w:t>a</w:t>
      </w:r>
      <w:r w:rsidRPr="000143E4">
        <w:t>rtikelstructuur</w:t>
      </w:r>
      <w:bookmarkEnd w:id="63"/>
    </w:p>
    <w:p w14:paraId="7FEBD7A0" w14:textId="00BDB25A" w:rsidR="008E10DA" w:rsidRPr="00022065" w:rsidRDefault="00093CFB" w:rsidP="00022065">
      <w:r w:rsidRPr="00022065">
        <w:t>Net zoals bij vrijetekststructuur begint artikelsgewijze structuur met een O</w:t>
      </w:r>
      <w:r w:rsidR="000F0F7E" w:rsidRPr="00022065">
        <w:t>W</w:t>
      </w:r>
      <w:r w:rsidRPr="00022065">
        <w:t>-object</w:t>
      </w:r>
      <w:r w:rsidR="000F0F7E" w:rsidRPr="00022065">
        <w:t xml:space="preserve"> dat zijn oorsprong kent uit OP</w:t>
      </w:r>
      <w:r w:rsidRPr="00022065">
        <w:t xml:space="preserve">, namelijk de Regeltekst. Deze bevat een verwijzing naar het </w:t>
      </w:r>
      <w:r w:rsidR="002B1089" w:rsidRPr="00022065">
        <w:t xml:space="preserve">ID dat vanuit OP hoort bij een artikel of een lid (zie 3.1.2). </w:t>
      </w:r>
      <w:r w:rsidR="007D11AA" w:rsidRPr="00022065">
        <w:t xml:space="preserve">Vervolgens kunnen er een of meerdere Juridische regels zijn die verbonden zijn aan de regeltekst. </w:t>
      </w:r>
      <w:r w:rsidR="008E5975" w:rsidRPr="00022065">
        <w:t>Een juridische regel heeft drie subtypen (</w:t>
      </w:r>
      <w:proofErr w:type="spellStart"/>
      <w:r w:rsidR="008E5975" w:rsidRPr="00022065">
        <w:t>RegelVoorIedereen</w:t>
      </w:r>
      <w:proofErr w:type="spellEnd"/>
      <w:r w:rsidR="008E5975" w:rsidRPr="00022065">
        <w:t>, Instructieregel, Omgevingswaarderegel) die allen afzonderlijke relaties hebbe</w:t>
      </w:r>
      <w:r w:rsidR="009D79F4" w:rsidRPr="00022065">
        <w:t>n</w:t>
      </w:r>
      <w:r w:rsidR="006A63AF" w:rsidRPr="00022065">
        <w:t xml:space="preserve"> met de verschillende OW-objecten. Deze OW-objecten zijn: </w:t>
      </w:r>
      <w:r w:rsidR="00CB15DA" w:rsidRPr="00022065">
        <w:t>G</w:t>
      </w:r>
      <w:r w:rsidR="006A63AF" w:rsidRPr="00022065">
        <w:t xml:space="preserve">ebiedsaanwijzing, </w:t>
      </w:r>
      <w:r w:rsidR="00CB15DA" w:rsidRPr="00022065">
        <w:t>A</w:t>
      </w:r>
      <w:r w:rsidR="006A63AF" w:rsidRPr="00022065">
        <w:t>ctiviteit</w:t>
      </w:r>
      <w:r w:rsidR="004D277B" w:rsidRPr="00022065">
        <w:t xml:space="preserve">, </w:t>
      </w:r>
      <w:r w:rsidR="00CB15DA" w:rsidRPr="00022065">
        <w:t>O</w:t>
      </w:r>
      <w:r w:rsidR="004D277B" w:rsidRPr="00022065">
        <w:t xml:space="preserve">mgevingswaarde en </w:t>
      </w:r>
      <w:r w:rsidR="00CB15DA" w:rsidRPr="00022065">
        <w:t>O</w:t>
      </w:r>
      <w:r w:rsidR="004D277B" w:rsidRPr="00022065">
        <w:t xml:space="preserve">mgevingsnorm. </w:t>
      </w:r>
      <w:r w:rsidR="00BE59E9" w:rsidRPr="00022065">
        <w:t xml:space="preserve">Een </w:t>
      </w:r>
      <w:r w:rsidR="00A951FC" w:rsidRPr="00022065">
        <w:t>O</w:t>
      </w:r>
      <w:r w:rsidR="00BE59E9" w:rsidRPr="00022065">
        <w:t xml:space="preserve">mgevingsnorm of </w:t>
      </w:r>
      <w:r w:rsidR="00A951FC" w:rsidRPr="00022065">
        <w:t>O</w:t>
      </w:r>
      <w:r w:rsidR="00BE59E9" w:rsidRPr="00022065">
        <w:t xml:space="preserve">mgevingswaarde </w:t>
      </w:r>
      <w:r w:rsidR="00BE59E9" w:rsidRPr="00022065">
        <w:lastRenderedPageBreak/>
        <w:t xml:space="preserve">hebben altijd een Normwaarde, dit kan zijn een kwalitatieve of kwantitatieve waarde. Vervolgens hebben Normwaarde, Activiteit en Gebiedsaanwijzing nog een relatie met een Locatie. </w:t>
      </w:r>
      <w:r w:rsidR="008A2266" w:rsidRPr="00022065">
        <w:t>De locatie is een supertype van ofwel een lijn, punt, gebied of een groep van lijnen, punten of gebieden. Uiteindelijk heeft ieder subtype van locatie een geometrie die als los GML-bestand wordt meegeleverd (zie 3.1.4). Aanvullend hierop heeft de artikelstructuur een Pons-object die alleen gebruikt kan worden bij het omgevingsplan</w:t>
      </w:r>
      <w:r w:rsidR="00E210E4" w:rsidRPr="00022065">
        <w:t>, dit is een losstaand objecttype dat een relatie heeft met een Locatie (zie</w:t>
      </w:r>
      <w:r w:rsidR="00F7457C">
        <w:t xml:space="preserve"> </w:t>
      </w:r>
      <w:r w:rsidR="00347799">
        <w:fldChar w:fldCharType="begin"/>
      </w:r>
      <w:r w:rsidR="00347799">
        <w:instrText xml:space="preserve"> REF _Ref90035925 \r \h </w:instrText>
      </w:r>
      <w:r w:rsidR="00347799">
        <w:fldChar w:fldCharType="separate"/>
      </w:r>
      <w:r w:rsidR="00F5100C">
        <w:t>4.3.8</w:t>
      </w:r>
      <w:r w:rsidR="00347799">
        <w:fldChar w:fldCharType="end"/>
      </w:r>
      <w:r w:rsidR="00E210E4" w:rsidRPr="00022065">
        <w:t>).</w:t>
      </w:r>
    </w:p>
    <w:p w14:paraId="333F8802" w14:textId="64F4650D" w:rsidR="00B43C5B" w:rsidRDefault="00B43C5B" w:rsidP="00D7079F">
      <w:pPr>
        <w:pStyle w:val="Kop2"/>
      </w:pPr>
      <w:bookmarkStart w:id="64" w:name="_Ref124236869"/>
      <w:bookmarkStart w:id="65" w:name="_Toc152061414"/>
      <w:r>
        <w:t>Details IMOW</w:t>
      </w:r>
      <w:bookmarkEnd w:id="64"/>
      <w:bookmarkEnd w:id="65"/>
    </w:p>
    <w:p w14:paraId="0ED5A19B" w14:textId="53DC9B94" w:rsidR="001A489A" w:rsidRPr="001A489A" w:rsidRDefault="001A489A" w:rsidP="001A489A">
      <w:r>
        <w:t>Onderstaande diagrammen bevatten een nadere detaillering van objecten uit het IMOW</w:t>
      </w:r>
    </w:p>
    <w:p w14:paraId="6A0BF36E" w14:textId="7BA005DC" w:rsidR="00791D5A" w:rsidRDefault="005B1E85" w:rsidP="00B43C5B">
      <w:pPr>
        <w:pStyle w:val="Kop3"/>
      </w:pPr>
      <w:bookmarkStart w:id="66" w:name="_Ref124235733"/>
      <w:bookmarkStart w:id="67" w:name="_Toc152061415"/>
      <w:r>
        <w:t>OW-object</w:t>
      </w:r>
      <w:bookmarkEnd w:id="66"/>
      <w:bookmarkEnd w:id="67"/>
    </w:p>
    <w:p w14:paraId="609DE91D" w14:textId="03B952A2" w:rsidR="005B1E85" w:rsidRDefault="005B1E85" w:rsidP="00791D5A">
      <w:r>
        <w:t xml:space="preserve">In de lopende tekst wordt gesproken over OW-object. In de uitwisseling (en dus in het UML) </w:t>
      </w:r>
      <w:r w:rsidR="00816BE2">
        <w:t xml:space="preserve">wordt </w:t>
      </w:r>
      <w:proofErr w:type="spellStart"/>
      <w:r>
        <w:t>OWobject</w:t>
      </w:r>
      <w:proofErr w:type="spellEnd"/>
      <w:r w:rsidR="00816BE2">
        <w:t xml:space="preserve"> gebruikt</w:t>
      </w:r>
      <w:r>
        <w:t>.</w:t>
      </w:r>
      <w:r w:rsidR="00E202EC">
        <w:t xml:space="preserve"> Instanties van de in dit diagram genoemde </w:t>
      </w:r>
      <w:proofErr w:type="spellStart"/>
      <w:r w:rsidR="00E202EC">
        <w:t>klasses</w:t>
      </w:r>
      <w:proofErr w:type="spellEnd"/>
      <w:r w:rsidR="00E202EC">
        <w:t xml:space="preserve"> (en </w:t>
      </w:r>
      <w:proofErr w:type="spellStart"/>
      <w:r w:rsidR="00E202EC">
        <w:t>subklasses</w:t>
      </w:r>
      <w:proofErr w:type="spellEnd"/>
      <w:r w:rsidR="00E202EC">
        <w:t>) kunnen voorkomen in het IMOW deel van een aanlevering.</w:t>
      </w:r>
    </w:p>
    <w:p w14:paraId="4ECB060C" w14:textId="77777777" w:rsidR="0013696E" w:rsidRDefault="0041370C" w:rsidP="0013696E">
      <w:pPr>
        <w:keepNext/>
      </w:pPr>
      <w:r w:rsidRPr="0041370C">
        <w:rPr>
          <w:noProof/>
        </w:rPr>
        <w:drawing>
          <wp:inline distT="0" distB="0" distL="0" distR="0" wp14:anchorId="6BC0BED3" wp14:editId="4A705EDE">
            <wp:extent cx="5092018" cy="2680009"/>
            <wp:effectExtent l="0" t="0" r="0" b="0"/>
            <wp:docPr id="17" name="Afbeelding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fbeelding 17"/>
                    <pic:cNvPicPr>
                      <a:picLocks noChangeAspect="1" noChangeArrowheads="1"/>
                    </pic:cNvPicPr>
                  </pic:nvPicPr>
                  <pic:blipFill>
                    <a:blip r:embed="rId21">
                      <a:extLst>
                        <a:ext uri="{96DAC541-7B7A-43D3-8B79-37D633B846F1}">
                          <asvg:svgBlip xmlns:asvg="http://schemas.microsoft.com/office/drawing/2016/SVG/main" r:embed="rId22"/>
                        </a:ext>
                      </a:extLst>
                    </a:blip>
                    <a:stretch>
                      <a:fillRect/>
                    </a:stretch>
                  </pic:blipFill>
                  <pic:spPr bwMode="auto">
                    <a:xfrm>
                      <a:off x="0" y="0"/>
                      <a:ext cx="5092018" cy="2680009"/>
                    </a:xfrm>
                    <a:prstGeom prst="rect">
                      <a:avLst/>
                    </a:prstGeom>
                  </pic:spPr>
                </pic:pic>
              </a:graphicData>
            </a:graphic>
          </wp:inline>
        </w:drawing>
      </w:r>
    </w:p>
    <w:p w14:paraId="1F6C62E0" w14:textId="3449E82C" w:rsidR="0041370C" w:rsidRDefault="00AA6762" w:rsidP="0013696E">
      <w:pPr>
        <w:pStyle w:val="Figuurbijschrift"/>
      </w:pPr>
      <w:r w:rsidRPr="00AA6762">
        <w:t xml:space="preserve">UML-diagram </w:t>
      </w:r>
      <w:r w:rsidR="0013696E">
        <w:t>OW-objecten</w:t>
      </w:r>
    </w:p>
    <w:p w14:paraId="53BEF2D1" w14:textId="0D7C4FB6" w:rsidR="00791D5A" w:rsidRDefault="00791D5A" w:rsidP="00791D5A">
      <w:pPr>
        <w:pStyle w:val="Kop3"/>
      </w:pPr>
      <w:bookmarkStart w:id="68" w:name="_Ref113026518"/>
      <w:bookmarkStart w:id="69" w:name="_Toc152061416"/>
      <w:r>
        <w:t>OP</w:t>
      </w:r>
      <w:r w:rsidR="005B1E85">
        <w:t>-</w:t>
      </w:r>
      <w:r>
        <w:t>object</w:t>
      </w:r>
      <w:bookmarkEnd w:id="68"/>
      <w:bookmarkEnd w:id="69"/>
    </w:p>
    <w:p w14:paraId="750AB009" w14:textId="3BEFE0A3" w:rsidR="00E202EC" w:rsidRPr="00E202EC" w:rsidRDefault="00E202EC" w:rsidP="00E202EC">
      <w:r>
        <w:t xml:space="preserve">OP-objecten zijn </w:t>
      </w:r>
      <w:r w:rsidR="0069374F">
        <w:t xml:space="preserve">binnen de context van IMOW </w:t>
      </w:r>
      <w:r>
        <w:t>OW-objecten die een rech</w:t>
      </w:r>
      <w:r w:rsidR="00134183">
        <w:t>t</w:t>
      </w:r>
      <w:r>
        <w:t xml:space="preserve">streekse verwijzing bevatten naar een geïdentificeerd onderdeel van de STOP tekst. Deze verwijzing is opgenomen in het </w:t>
      </w:r>
      <w:proofErr w:type="spellStart"/>
      <w:r>
        <w:t>wId</w:t>
      </w:r>
      <w:proofErr w:type="spellEnd"/>
      <w:r>
        <w:t xml:space="preserve"> attribuut.</w:t>
      </w:r>
    </w:p>
    <w:p w14:paraId="03841D22" w14:textId="77777777" w:rsidR="0013696E" w:rsidRDefault="006E4886" w:rsidP="0013696E">
      <w:pPr>
        <w:keepNext/>
        <w:jc w:val="center"/>
      </w:pPr>
      <w:r w:rsidRPr="006E4886">
        <w:rPr>
          <w:noProof/>
        </w:rPr>
        <w:lastRenderedPageBreak/>
        <w:drawing>
          <wp:inline distT="0" distB="0" distL="0" distR="0" wp14:anchorId="460FAE9F" wp14:editId="76C56338">
            <wp:extent cx="4286732" cy="2418156"/>
            <wp:effectExtent l="0" t="0" r="0" b="0"/>
            <wp:docPr id="11" name="Afbeelding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fbeelding 11"/>
                    <pic:cNvPicPr>
                      <a:picLocks noChangeAspect="1" noChangeArrowheads="1"/>
                    </pic:cNvPicPr>
                  </pic:nvPicPr>
                  <pic:blipFill>
                    <a:blip r:embed="rId23">
                      <a:extLst>
                        <a:ext uri="{96DAC541-7B7A-43D3-8B79-37D633B846F1}">
                          <asvg:svgBlip xmlns:asvg="http://schemas.microsoft.com/office/drawing/2016/SVG/main" r:embed="rId24"/>
                        </a:ext>
                      </a:extLst>
                    </a:blip>
                    <a:stretch>
                      <a:fillRect/>
                    </a:stretch>
                  </pic:blipFill>
                  <pic:spPr bwMode="auto">
                    <a:xfrm>
                      <a:off x="0" y="0"/>
                      <a:ext cx="4286732" cy="2418156"/>
                    </a:xfrm>
                    <a:prstGeom prst="rect">
                      <a:avLst/>
                    </a:prstGeom>
                  </pic:spPr>
                </pic:pic>
              </a:graphicData>
            </a:graphic>
          </wp:inline>
        </w:drawing>
      </w:r>
    </w:p>
    <w:p w14:paraId="78CB53CC" w14:textId="60702987" w:rsidR="00791D5A" w:rsidRDefault="00AA6762" w:rsidP="0013696E">
      <w:pPr>
        <w:pStyle w:val="Figuurbijschrift"/>
      </w:pPr>
      <w:r w:rsidRPr="00AA6762">
        <w:t xml:space="preserve">UML-diagram </w:t>
      </w:r>
      <w:r w:rsidR="0013696E">
        <w:t>OP-objecten</w:t>
      </w:r>
    </w:p>
    <w:p w14:paraId="24619B0B" w14:textId="0D757A93" w:rsidR="005B1E85" w:rsidRDefault="005B1E85" w:rsidP="005B1E85">
      <w:r>
        <w:t xml:space="preserve">In de lopende tekst wordt gesproken over OP-object. In de uitwisseling (en dus in het UML) wordt </w:t>
      </w:r>
      <w:proofErr w:type="spellStart"/>
      <w:r>
        <w:t>OPobject</w:t>
      </w:r>
      <w:proofErr w:type="spellEnd"/>
      <w:r>
        <w:t xml:space="preserve"> gebruikt.</w:t>
      </w:r>
    </w:p>
    <w:p w14:paraId="178A0153" w14:textId="77777777" w:rsidR="005B1E85" w:rsidRPr="00791D5A" w:rsidRDefault="005B1E85" w:rsidP="006E4886">
      <w:pPr>
        <w:jc w:val="center"/>
      </w:pPr>
    </w:p>
    <w:p w14:paraId="110333AD" w14:textId="20D0B817" w:rsidR="000A5C6B" w:rsidRDefault="000A5C6B" w:rsidP="0069374F">
      <w:pPr>
        <w:pStyle w:val="Kop3"/>
      </w:pPr>
      <w:bookmarkStart w:id="70" w:name="_Toc152061417"/>
      <w:bookmarkStart w:id="71" w:name="_Ref113026420"/>
      <w:r>
        <w:t>Activiteit</w:t>
      </w:r>
      <w:bookmarkEnd w:id="70"/>
    </w:p>
    <w:p w14:paraId="39478B9E" w14:textId="77777777" w:rsidR="00D43A95" w:rsidRDefault="00AF4A82">
      <w:pPr>
        <w:keepNext/>
        <w:rPr>
          <w:ins w:id="72" w:author="Wilko Quak" w:date="2023-11-07T15:04:00Z"/>
        </w:rPr>
        <w:pPrChange w:id="73" w:author="Wilko Quak" w:date="2023-11-07T15:04:00Z">
          <w:pPr/>
        </w:pPrChange>
      </w:pPr>
      <w:r>
        <w:rPr>
          <w:noProof/>
        </w:rPr>
        <w:drawing>
          <wp:inline distT="0" distB="0" distL="0" distR="0" wp14:anchorId="50A6E495" wp14:editId="577CBC50">
            <wp:extent cx="3733800" cy="1695450"/>
            <wp:effectExtent l="0" t="0" r="0" b="0"/>
            <wp:docPr id="1631435455"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435455" name="Graphic 1631435455"/>
                    <pic:cNvPicPr/>
                  </pic:nvPicPr>
                  <pic:blipFill>
                    <a:blip r:embed="rId25">
                      <a:extLst>
                        <a:ext uri="{96DAC541-7B7A-43D3-8B79-37D633B846F1}">
                          <asvg:svgBlip xmlns:asvg="http://schemas.microsoft.com/office/drawing/2016/SVG/main" r:embed="rId26"/>
                        </a:ext>
                      </a:extLst>
                    </a:blip>
                    <a:stretch>
                      <a:fillRect/>
                    </a:stretch>
                  </pic:blipFill>
                  <pic:spPr>
                    <a:xfrm>
                      <a:off x="0" y="0"/>
                      <a:ext cx="3733800" cy="1695450"/>
                    </a:xfrm>
                    <a:prstGeom prst="rect">
                      <a:avLst/>
                    </a:prstGeom>
                  </pic:spPr>
                </pic:pic>
              </a:graphicData>
            </a:graphic>
          </wp:inline>
        </w:drawing>
      </w:r>
    </w:p>
    <w:p w14:paraId="205A6054" w14:textId="6023C32C" w:rsidR="009C454B" w:rsidRPr="000A5C6B" w:rsidRDefault="00D43A95">
      <w:pPr>
        <w:pStyle w:val="Figuurbijschrift"/>
        <w:pPrChange w:id="74" w:author="Wilko Quak" w:date="2023-11-07T15:05:00Z">
          <w:pPr/>
        </w:pPrChange>
      </w:pPr>
      <w:ins w:id="75" w:author="Wilko Quak" w:date="2023-11-07T15:04:00Z">
        <w:r>
          <w:t>UML</w:t>
        </w:r>
      </w:ins>
      <w:ins w:id="76" w:author="Wilko Quak" w:date="2023-11-07T15:06:00Z">
        <w:r>
          <w:t>-</w:t>
        </w:r>
      </w:ins>
      <w:ins w:id="77" w:author="Wilko Quak" w:date="2023-11-07T15:04:00Z">
        <w:r>
          <w:t>diagram Activiteit</w:t>
        </w:r>
      </w:ins>
    </w:p>
    <w:p w14:paraId="68FA3E75" w14:textId="4E46E670" w:rsidR="0069374F" w:rsidRDefault="00476AC8" w:rsidP="0069374F">
      <w:pPr>
        <w:pStyle w:val="Kop3"/>
      </w:pPr>
      <w:bookmarkStart w:id="78" w:name="_Toc152061418"/>
      <w:r>
        <w:t>Locatie</w:t>
      </w:r>
      <w:bookmarkEnd w:id="71"/>
      <w:bookmarkEnd w:id="78"/>
    </w:p>
    <w:p w14:paraId="0FC5469F" w14:textId="5E568D57" w:rsidR="0069374F" w:rsidRPr="0069374F" w:rsidRDefault="0069374F" w:rsidP="006876D1">
      <w:r>
        <w:t>Locatie</w:t>
      </w:r>
      <w:r w:rsidR="00F7457C">
        <w:t xml:space="preserve"> </w:t>
      </w:r>
      <w:r>
        <w:t>modelleert de locatie die aan OW-objecten wordt toegekend. Het is een apart object dat locatie specificeert in punt, lijn, gebied en samengestelde groepen daarvan. Met een verwijzing naar Geometrie worden de coördinaten opgenomen.</w:t>
      </w:r>
      <w:r w:rsidR="00DE4C00">
        <w:t xml:space="preserve"> De Geometrie objecten worden uitgewisseld in een apart geometrie-bestand.</w:t>
      </w:r>
    </w:p>
    <w:p w14:paraId="4C6672F7" w14:textId="77777777" w:rsidR="00AA6762" w:rsidRDefault="004965B4" w:rsidP="00AA6762">
      <w:pPr>
        <w:keepNext/>
      </w:pPr>
      <w:r w:rsidRPr="004965B4">
        <w:lastRenderedPageBreak/>
        <w:t xml:space="preserve"> </w:t>
      </w:r>
      <w:r w:rsidRPr="004965B4">
        <w:rPr>
          <w:noProof/>
        </w:rPr>
        <w:drawing>
          <wp:inline distT="0" distB="0" distL="0" distR="0" wp14:anchorId="2CA59B76" wp14:editId="7183C0DC">
            <wp:extent cx="4770402" cy="4365769"/>
            <wp:effectExtent l="0" t="0" r="0" b="0"/>
            <wp:docPr id="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fbeelding 5"/>
                    <pic:cNvPicPr>
                      <a:picLocks noChangeAspect="1" noChangeArrowheads="1"/>
                    </pic:cNvPicPr>
                  </pic:nvPicPr>
                  <pic:blipFill>
                    <a:blip r:embed="rId27">
                      <a:extLst>
                        <a:ext uri="{96DAC541-7B7A-43D3-8B79-37D633B846F1}">
                          <asvg:svgBlip xmlns:asvg="http://schemas.microsoft.com/office/drawing/2016/SVG/main" r:embed="rId28"/>
                        </a:ext>
                      </a:extLst>
                    </a:blip>
                    <a:stretch>
                      <a:fillRect/>
                    </a:stretch>
                  </pic:blipFill>
                  <pic:spPr bwMode="auto">
                    <a:xfrm>
                      <a:off x="0" y="0"/>
                      <a:ext cx="4770402" cy="4365769"/>
                    </a:xfrm>
                    <a:prstGeom prst="rect">
                      <a:avLst/>
                    </a:prstGeom>
                  </pic:spPr>
                </pic:pic>
              </a:graphicData>
            </a:graphic>
          </wp:inline>
        </w:drawing>
      </w:r>
    </w:p>
    <w:p w14:paraId="72FA9F26" w14:textId="185176A8" w:rsidR="00476AC8" w:rsidRPr="00476AC8" w:rsidRDefault="00AA6762" w:rsidP="00AA6762">
      <w:pPr>
        <w:pStyle w:val="Figuurbijschrift"/>
      </w:pPr>
      <w:r>
        <w:t>UML-diagram Locatie</w:t>
      </w:r>
    </w:p>
    <w:p w14:paraId="6BE539E7" w14:textId="452E92BA" w:rsidR="00B43C5B" w:rsidRDefault="00B43C5B" w:rsidP="00B43C5B">
      <w:pPr>
        <w:pStyle w:val="Kop3"/>
      </w:pPr>
      <w:bookmarkStart w:id="79" w:name="_Ref113026552"/>
      <w:bookmarkStart w:id="80" w:name="_Toc152061419"/>
      <w:r>
        <w:t xml:space="preserve">Kaart en </w:t>
      </w:r>
      <w:proofErr w:type="spellStart"/>
      <w:r>
        <w:t>Kaar</w:t>
      </w:r>
      <w:r w:rsidR="002455C1">
        <w:t>t</w:t>
      </w:r>
      <w:r>
        <w:t>laag</w:t>
      </w:r>
      <w:bookmarkEnd w:id="79"/>
      <w:bookmarkEnd w:id="80"/>
      <w:proofErr w:type="spellEnd"/>
    </w:p>
    <w:p w14:paraId="26BFB22D" w14:textId="13F8541E" w:rsidR="0069374F" w:rsidRPr="0069374F" w:rsidRDefault="0069374F" w:rsidP="006876D1">
      <w:r>
        <w:t xml:space="preserve">Het model kaart modelleert de onderdelen die nodig zijn om een kaart </w:t>
      </w:r>
      <w:r w:rsidR="00CA3F67">
        <w:t xml:space="preserve">te benoemen </w:t>
      </w:r>
      <w:r>
        <w:t xml:space="preserve">en kaartlagen samen te stellen uit </w:t>
      </w:r>
      <w:r w:rsidR="00CA3F67">
        <w:t xml:space="preserve">locatie en inhoudelijke </w:t>
      </w:r>
      <w:r>
        <w:t>informatie</w:t>
      </w:r>
      <w:r w:rsidR="00CA3F67">
        <w:t xml:space="preserve"> van andere OW-objecten.</w:t>
      </w:r>
    </w:p>
    <w:p w14:paraId="1BEA391D" w14:textId="77777777" w:rsidR="00AA6762" w:rsidRDefault="001A489A" w:rsidP="00AA6762">
      <w:pPr>
        <w:keepNext/>
      </w:pPr>
      <w:r>
        <w:rPr>
          <w:noProof/>
        </w:rPr>
        <w:lastRenderedPageBreak/>
        <w:drawing>
          <wp:inline distT="0" distB="0" distL="0" distR="0" wp14:anchorId="2D1611D7" wp14:editId="4927C830">
            <wp:extent cx="5489575" cy="4544725"/>
            <wp:effectExtent l="0" t="0" r="0" b="0"/>
            <wp:docPr id="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fbeelding 6"/>
                    <pic:cNvPicPr/>
                  </pic:nvPicPr>
                  <pic:blipFill>
                    <a:blip r:embed="rId29">
                      <a:extLst>
                        <a:ext uri="{96DAC541-7B7A-43D3-8B79-37D633B846F1}">
                          <asvg:svgBlip xmlns:asvg="http://schemas.microsoft.com/office/drawing/2016/SVG/main" r:embed="rId30"/>
                        </a:ext>
                      </a:extLst>
                    </a:blip>
                    <a:stretch>
                      <a:fillRect/>
                    </a:stretch>
                  </pic:blipFill>
                  <pic:spPr>
                    <a:xfrm>
                      <a:off x="0" y="0"/>
                      <a:ext cx="5489575" cy="4544725"/>
                    </a:xfrm>
                    <a:prstGeom prst="rect">
                      <a:avLst/>
                    </a:prstGeom>
                  </pic:spPr>
                </pic:pic>
              </a:graphicData>
            </a:graphic>
          </wp:inline>
        </w:drawing>
      </w:r>
    </w:p>
    <w:p w14:paraId="1FCE3235" w14:textId="57EB50D4" w:rsidR="001A489A" w:rsidRDefault="00AA6762" w:rsidP="00AA6762">
      <w:pPr>
        <w:pStyle w:val="Figuurbijschrift"/>
      </w:pPr>
      <w:r>
        <w:t>UML-diagram Kaart</w:t>
      </w:r>
    </w:p>
    <w:p w14:paraId="329816F9" w14:textId="0BF69960" w:rsidR="001A489A" w:rsidRDefault="001A489A" w:rsidP="001A489A">
      <w:pPr>
        <w:pStyle w:val="Kop3"/>
      </w:pPr>
      <w:bookmarkStart w:id="81" w:name="_Ref113026557"/>
      <w:bookmarkStart w:id="82" w:name="_Toc152061420"/>
      <w:proofErr w:type="spellStart"/>
      <w:r>
        <w:t>SymbolisatieItem</w:t>
      </w:r>
      <w:bookmarkEnd w:id="81"/>
      <w:bookmarkEnd w:id="82"/>
      <w:proofErr w:type="spellEnd"/>
    </w:p>
    <w:p w14:paraId="0E66A91B" w14:textId="2F59D955" w:rsidR="00CA3F67" w:rsidRPr="00CA3F67" w:rsidRDefault="00CA3F67" w:rsidP="006876D1">
      <w:r>
        <w:t xml:space="preserve">Met </w:t>
      </w:r>
      <w:proofErr w:type="spellStart"/>
      <w:r>
        <w:t>SymbolisatieItem</w:t>
      </w:r>
      <w:proofErr w:type="spellEnd"/>
      <w:r>
        <w:t xml:space="preserve"> wordt met een symbolisatiecode de kleur en patroon weergave van onderdelen op een kaart gespecificeerd.</w:t>
      </w:r>
    </w:p>
    <w:p w14:paraId="16BFFC7F" w14:textId="77777777" w:rsidR="00AA6762" w:rsidRDefault="005943C3" w:rsidP="00AA6762">
      <w:pPr>
        <w:keepNext/>
      </w:pPr>
      <w:r>
        <w:rPr>
          <w:noProof/>
        </w:rPr>
        <w:lastRenderedPageBreak/>
        <w:drawing>
          <wp:inline distT="0" distB="0" distL="0" distR="0" wp14:anchorId="3551C693" wp14:editId="4EE6B71C">
            <wp:extent cx="5457704" cy="2782570"/>
            <wp:effectExtent l="0" t="0" r="0" b="0"/>
            <wp:docPr id="10"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fbeelding 10"/>
                    <pic:cNvPicPr/>
                  </pic:nvPicPr>
                  <pic:blipFill>
                    <a:blip r:embed="rId31">
                      <a:extLst>
                        <a:ext uri="{96DAC541-7B7A-43D3-8B79-37D633B846F1}">
                          <asvg:svgBlip xmlns:asvg="http://schemas.microsoft.com/office/drawing/2016/SVG/main" r:embed="rId32"/>
                        </a:ext>
                      </a:extLst>
                    </a:blip>
                    <a:stretch>
                      <a:fillRect/>
                    </a:stretch>
                  </pic:blipFill>
                  <pic:spPr>
                    <a:xfrm>
                      <a:off x="0" y="0"/>
                      <a:ext cx="5457704" cy="2782570"/>
                    </a:xfrm>
                    <a:prstGeom prst="rect">
                      <a:avLst/>
                    </a:prstGeom>
                  </pic:spPr>
                </pic:pic>
              </a:graphicData>
            </a:graphic>
          </wp:inline>
        </w:drawing>
      </w:r>
    </w:p>
    <w:p w14:paraId="3551B03B" w14:textId="7D128DAF" w:rsidR="001A489A" w:rsidRPr="001A489A" w:rsidRDefault="00AA6762" w:rsidP="00AA6762">
      <w:pPr>
        <w:pStyle w:val="Figuurbijschrift"/>
      </w:pPr>
      <w:r>
        <w:t xml:space="preserve">UML-diagram </w:t>
      </w:r>
      <w:proofErr w:type="spellStart"/>
      <w:r>
        <w:t>SymbolisatieItem</w:t>
      </w:r>
      <w:proofErr w:type="spellEnd"/>
    </w:p>
    <w:p w14:paraId="4BEB9F19" w14:textId="77777777" w:rsidR="00C40C0F" w:rsidRDefault="00D63423" w:rsidP="00D7079F">
      <w:pPr>
        <w:pStyle w:val="Kop2"/>
      </w:pPr>
      <w:bookmarkStart w:id="83" w:name="_Ref124236892"/>
      <w:bookmarkStart w:id="84" w:name="_Toc152061421"/>
      <w:r>
        <w:t>Verhouding OP en OW</w:t>
      </w:r>
      <w:bookmarkEnd w:id="83"/>
      <w:bookmarkEnd w:id="84"/>
    </w:p>
    <w:p w14:paraId="59A85E5F" w14:textId="45F3E288" w:rsidR="00285655" w:rsidRPr="00022065" w:rsidRDefault="00D63423" w:rsidP="00022065">
      <w:r w:rsidRPr="00022065">
        <w:t xml:space="preserve">Tussen de twee standaarden zijn er drie objecttypen die </w:t>
      </w:r>
      <w:r w:rsidR="00347196" w:rsidRPr="00022065">
        <w:t xml:space="preserve">de samenhang tussen het OP- en het OW-deel vormgeven, dit zijn: Regeltekst, </w:t>
      </w:r>
      <w:r w:rsidR="00C81B92" w:rsidRPr="00022065">
        <w:t>Divisie</w:t>
      </w:r>
      <w:r w:rsidR="00347196" w:rsidRPr="00022065">
        <w:t xml:space="preserve"> en Geometrie.</w:t>
      </w:r>
      <w:r w:rsidR="008E6061" w:rsidRPr="00022065">
        <w:t xml:space="preserve"> OP maakt ook onderscheid tussen de vrijetekststructuur en artikelsgewijze structuur.</w:t>
      </w:r>
      <w:bookmarkStart w:id="85" w:name="IMOW_OPenOW_vrijetekstOP"/>
    </w:p>
    <w:p w14:paraId="5C36F869" w14:textId="2B3954A1" w:rsidR="00CA054E" w:rsidRDefault="00CA054E" w:rsidP="00D7079F">
      <w:pPr>
        <w:pStyle w:val="Kop3"/>
      </w:pPr>
      <w:bookmarkStart w:id="86" w:name="_Toc152061422"/>
      <w:r>
        <w:t>Vrijetekststructuur in OP</w:t>
      </w:r>
      <w:bookmarkEnd w:id="86"/>
    </w:p>
    <w:bookmarkEnd w:id="85"/>
    <w:p w14:paraId="7D275DBA" w14:textId="5BA306C4" w:rsidR="00285655" w:rsidRPr="00022065" w:rsidRDefault="004C5AB8" w:rsidP="00022065">
      <w:ins w:id="87" w:author="Wilko Quak" w:date="2023-10-27T10:02:00Z">
        <w:r>
          <w:t xml:space="preserve">Vrijetekststructuur in </w:t>
        </w:r>
      </w:ins>
      <w:r w:rsidR="0062269D" w:rsidRPr="00022065">
        <w:t xml:space="preserve">OP bouwt </w:t>
      </w:r>
      <w:del w:id="88" w:author="Wilko Quak" w:date="2023-10-27T10:03:00Z">
        <w:r w:rsidR="0062269D" w:rsidRPr="00022065" w:rsidDel="004C5AB8">
          <w:delText>vrijetekststructuur op door te duiden dat het mogelijk is om</w:delText>
        </w:r>
      </w:del>
      <w:ins w:id="89" w:author="Wilko Quak" w:date="2023-10-27T10:03:00Z">
        <w:r>
          <w:t>gebruikt</w:t>
        </w:r>
      </w:ins>
      <w:r w:rsidR="0062269D" w:rsidRPr="00022065">
        <w:t xml:space="preserve"> twee elementtypen</w:t>
      </w:r>
      <w:del w:id="90" w:author="Wilko Quak" w:date="2023-10-27T10:03:00Z">
        <w:r w:rsidR="0062269D" w:rsidRPr="00022065" w:rsidDel="004C5AB8">
          <w:delText xml:space="preserve"> te gebruiken bij vrijetekst</w:delText>
        </w:r>
      </w:del>
      <w:r w:rsidR="0062269D" w:rsidRPr="00022065">
        <w:t xml:space="preserve">, namelijk: Divisie en </w:t>
      </w:r>
      <w:r w:rsidR="008E3BC9" w:rsidRPr="00022065">
        <w:t>Divisietekst</w:t>
      </w:r>
      <w:r w:rsidR="0062269D" w:rsidRPr="00022065">
        <w:t xml:space="preserve">. </w:t>
      </w:r>
      <w:r w:rsidR="00504C59" w:rsidRPr="00022065">
        <w:t>Het hoogste niveau is altijd een Divisie</w:t>
      </w:r>
      <w:r w:rsidR="00D81E64" w:rsidRPr="00022065">
        <w:t xml:space="preserve">, </w:t>
      </w:r>
      <w:r w:rsidR="00580177" w:rsidRPr="00022065">
        <w:t xml:space="preserve">deze mag onderliggende Divisies bevatten waar uiteindelijk ook een </w:t>
      </w:r>
      <w:r w:rsidR="001B29DD" w:rsidRPr="00022065">
        <w:t xml:space="preserve">Divisietekst met </w:t>
      </w:r>
      <w:r w:rsidR="00580177" w:rsidRPr="00022065">
        <w:t xml:space="preserve">Inhoud in moet zitten. De Inhoud bevat alleen inhoudelijke tekst. </w:t>
      </w:r>
      <w:del w:id="91" w:author="Wilko Quak" w:date="2023-10-27T10:03:00Z">
        <w:r w:rsidR="00025B2F" w:rsidRPr="00022065" w:rsidDel="004C5AB8">
          <w:delText xml:space="preserve">Dit betekent dat </w:delText>
        </w:r>
      </w:del>
      <w:ins w:id="92" w:author="Wilko Quak" w:date="2023-10-27T10:03:00Z">
        <w:r>
          <w:t xml:space="preserve">De </w:t>
        </w:r>
      </w:ins>
      <w:r w:rsidR="00025B2F" w:rsidRPr="00022065">
        <w:t xml:space="preserve">Divisie </w:t>
      </w:r>
      <w:ins w:id="93" w:author="Wilko Quak" w:date="2023-10-27T10:04:00Z">
        <w:r>
          <w:t xml:space="preserve">wordt </w:t>
        </w:r>
      </w:ins>
      <w:r w:rsidR="00025B2F" w:rsidRPr="00022065">
        <w:t xml:space="preserve">gebruikt </w:t>
      </w:r>
      <w:del w:id="94" w:author="Wilko Quak" w:date="2023-10-27T10:03:00Z">
        <w:r w:rsidR="00025B2F" w:rsidRPr="00022065" w:rsidDel="004C5AB8">
          <w:delText xml:space="preserve">wordt </w:delText>
        </w:r>
      </w:del>
      <w:r w:rsidR="00025B2F" w:rsidRPr="00022065">
        <w:t xml:space="preserve">om de tekst </w:t>
      </w:r>
      <w:r w:rsidR="001031EF" w:rsidRPr="00022065">
        <w:t>te structureren in bijvoorbeeld verschillende hoofdstukken of paragra</w:t>
      </w:r>
      <w:r w:rsidR="00580177" w:rsidRPr="00022065">
        <w:t>f</w:t>
      </w:r>
      <w:r w:rsidR="001031EF" w:rsidRPr="00022065">
        <w:t>en.</w:t>
      </w:r>
    </w:p>
    <w:p w14:paraId="4B7CF857" w14:textId="6A439A02" w:rsidR="0062269D" w:rsidRPr="00022065" w:rsidRDefault="0062269D" w:rsidP="00022065"/>
    <w:p w14:paraId="53BE4050" w14:textId="52960818" w:rsidR="000E1B8B" w:rsidRPr="00022065" w:rsidRDefault="00EA3AF7" w:rsidP="00022065">
      <w:r w:rsidRPr="00022065">
        <w:t xml:space="preserve">Binnen OW is </w:t>
      </w:r>
      <w:r w:rsidR="00E70F50" w:rsidRPr="00022065">
        <w:t xml:space="preserve">Divisie </w:t>
      </w:r>
      <w:r w:rsidR="00CA054E" w:rsidRPr="00022065">
        <w:t xml:space="preserve">een </w:t>
      </w:r>
      <w:r w:rsidR="006876D1">
        <w:t>subklasse</w:t>
      </w:r>
      <w:r w:rsidR="006876D1" w:rsidRPr="00022065">
        <w:t xml:space="preserve"> </w:t>
      </w:r>
      <w:r w:rsidR="00CA054E" w:rsidRPr="00022065">
        <w:t xml:space="preserve">van OP-object. Dit betekent dat er vanuit </w:t>
      </w:r>
      <w:r w:rsidR="00E70F50" w:rsidRPr="00022065">
        <w:t>Divisie</w:t>
      </w:r>
      <w:r w:rsidR="00CA054E" w:rsidRPr="00022065">
        <w:t xml:space="preserve"> een verwijzing is naar de</w:t>
      </w:r>
      <w:r w:rsidRPr="00022065">
        <w:t xml:space="preserve"> </w:t>
      </w:r>
      <w:proofErr w:type="spellStart"/>
      <w:ins w:id="95" w:author="Wilko Quak" w:date="2023-10-27T10:04:00Z">
        <w:r w:rsidR="004C5AB8">
          <w:t>wId</w:t>
        </w:r>
        <w:proofErr w:type="spellEnd"/>
        <w:r w:rsidR="004C5AB8">
          <w:t xml:space="preserve"> (</w:t>
        </w:r>
      </w:ins>
      <w:r w:rsidRPr="00022065">
        <w:t>identificatie</w:t>
      </w:r>
      <w:ins w:id="96" w:author="Wilko Quak" w:date="2023-10-27T10:04:00Z">
        <w:r w:rsidR="004C5AB8">
          <w:t>)</w:t>
        </w:r>
      </w:ins>
      <w:r w:rsidRPr="00022065">
        <w:t xml:space="preserve"> </w:t>
      </w:r>
      <w:r w:rsidR="000E7777">
        <w:t>in</w:t>
      </w:r>
      <w:r w:rsidRPr="00022065">
        <w:t xml:space="preserve"> OP ofwel de </w:t>
      </w:r>
      <w:proofErr w:type="spellStart"/>
      <w:r w:rsidRPr="00022065">
        <w:t>wId</w:t>
      </w:r>
      <w:proofErr w:type="spellEnd"/>
      <w:r w:rsidRPr="00022065">
        <w:t xml:space="preserve"> </w:t>
      </w:r>
      <w:r w:rsidR="00CA054E" w:rsidRPr="00022065">
        <w:t xml:space="preserve">van de </w:t>
      </w:r>
      <w:r w:rsidR="00E70F50" w:rsidRPr="00022065">
        <w:t>Divisie</w:t>
      </w:r>
      <w:r w:rsidR="00CA054E" w:rsidRPr="00022065">
        <w:t xml:space="preserve"> in OP</w:t>
      </w:r>
      <w:r w:rsidR="000E1B8B" w:rsidRPr="00022065">
        <w:t xml:space="preserve"> en naar de identificatie van de regeling </w:t>
      </w:r>
      <w:r w:rsidR="000E7777">
        <w:t>in</w:t>
      </w:r>
      <w:r w:rsidR="000E1B8B" w:rsidRPr="00022065">
        <w:t xml:space="preserve"> OP, de </w:t>
      </w:r>
      <w:proofErr w:type="spellStart"/>
      <w:r w:rsidR="000E7777">
        <w:t>wId</w:t>
      </w:r>
      <w:proofErr w:type="spellEnd"/>
      <w:r w:rsidR="000E1B8B" w:rsidRPr="00022065">
        <w:t xml:space="preserve"> van de regeling. Zo zorgt het OW dat er op het diepste inhoudelijke niveau een verwijzing is naar het </w:t>
      </w:r>
      <w:proofErr w:type="spellStart"/>
      <w:r w:rsidR="000E1B8B" w:rsidRPr="00022065">
        <w:t>OP-deel</w:t>
      </w:r>
      <w:proofErr w:type="spellEnd"/>
      <w:r w:rsidR="000E1B8B" w:rsidRPr="00022065">
        <w:t>.</w:t>
      </w:r>
    </w:p>
    <w:p w14:paraId="60068255" w14:textId="54B1F984" w:rsidR="00BF61FE" w:rsidRDefault="00BF61FE" w:rsidP="00D7079F">
      <w:pPr>
        <w:pStyle w:val="Kop3"/>
      </w:pPr>
      <w:bookmarkStart w:id="97" w:name="_Toc152061423"/>
      <w:bookmarkStart w:id="98" w:name="IMOW_OPenOW_artikelOP"/>
      <w:r>
        <w:t>Artikelsgewijze structuur in OP</w:t>
      </w:r>
      <w:bookmarkEnd w:id="97"/>
    </w:p>
    <w:bookmarkEnd w:id="98"/>
    <w:p w14:paraId="130BA710" w14:textId="7BFF320A" w:rsidR="00285655" w:rsidRPr="00022065" w:rsidRDefault="000D16A2" w:rsidP="00022065">
      <w:r w:rsidRPr="00022065">
        <w:t xml:space="preserve">OP bouwt artikelsgewijze structuur op door te benoemen welke elementen </w:t>
      </w:r>
      <w:r w:rsidR="00796C68" w:rsidRPr="00022065">
        <w:t xml:space="preserve">binnen een ander element mogen vallen. Zo heeft </w:t>
      </w:r>
      <w:r w:rsidR="00C9256F" w:rsidRPr="00022065">
        <w:t xml:space="preserve">bijvoorbeeld </w:t>
      </w:r>
      <w:r w:rsidR="009D4ECC" w:rsidRPr="00022065">
        <w:t>binnen een Regeling een Hoofdstuk de mogelijkheid om meerdere Paragra</w:t>
      </w:r>
      <w:r w:rsidR="001102A8" w:rsidRPr="00022065">
        <w:t>f</w:t>
      </w:r>
      <w:r w:rsidR="009D4ECC" w:rsidRPr="00022065">
        <w:t xml:space="preserve">en te bevatten of </w:t>
      </w:r>
      <w:r w:rsidR="00C9256F" w:rsidRPr="00022065">
        <w:t xml:space="preserve">meerdere Artikelen, een Paragraaf kan op zijn beurt weer meerdere Artikelen of </w:t>
      </w:r>
      <w:proofErr w:type="spellStart"/>
      <w:r w:rsidR="00C9256F" w:rsidRPr="00022065">
        <w:t>Subparagra</w:t>
      </w:r>
      <w:r w:rsidR="00CC7DE5" w:rsidRPr="00022065">
        <w:t>f</w:t>
      </w:r>
      <w:r w:rsidR="00C9256F" w:rsidRPr="00022065">
        <w:t>en</w:t>
      </w:r>
      <w:proofErr w:type="spellEnd"/>
      <w:r w:rsidR="00C9256F" w:rsidRPr="00022065">
        <w:t xml:space="preserve"> bevatten. </w:t>
      </w:r>
      <w:r w:rsidR="00BF61FE" w:rsidRPr="00022065">
        <w:t>Zodoende kom je uiteindelijk uit op het diepste niveau, namelijk Artikel waarbinnen Inhoud moet zitten, hier staat de inhoudelijke tekst van het artikel in.</w:t>
      </w:r>
    </w:p>
    <w:p w14:paraId="03896449" w14:textId="4114CE7B" w:rsidR="008E6061" w:rsidRPr="00022065" w:rsidRDefault="008E6061" w:rsidP="00022065"/>
    <w:p w14:paraId="371EC5F8" w14:textId="7659C8D9" w:rsidR="00347196" w:rsidRPr="00022065" w:rsidRDefault="00CA054E" w:rsidP="00022065">
      <w:r w:rsidRPr="00022065">
        <w:t xml:space="preserve">Binnen OW is </w:t>
      </w:r>
      <w:r w:rsidR="00347196" w:rsidRPr="00022065">
        <w:t xml:space="preserve">Regeltekst </w:t>
      </w:r>
      <w:r w:rsidR="003348A5" w:rsidRPr="00022065">
        <w:t xml:space="preserve">een subtype van OP-object, dit betekent dat er vanuit Regeltekst een verwijzing is naar </w:t>
      </w:r>
      <w:r w:rsidR="004F6815" w:rsidRPr="00022065">
        <w:t xml:space="preserve">de identificatie </w:t>
      </w:r>
      <w:r w:rsidR="000E7777">
        <w:t>in</w:t>
      </w:r>
      <w:r w:rsidR="004F6815" w:rsidRPr="00022065">
        <w:t xml:space="preserve"> OP ofwel </w:t>
      </w:r>
      <w:r w:rsidR="003348A5" w:rsidRPr="00022065">
        <w:t xml:space="preserve">de </w:t>
      </w:r>
      <w:proofErr w:type="spellStart"/>
      <w:r w:rsidR="003348A5" w:rsidRPr="00022065">
        <w:t>wId</w:t>
      </w:r>
      <w:proofErr w:type="spellEnd"/>
      <w:r w:rsidR="003348A5" w:rsidRPr="00022065">
        <w:t xml:space="preserve"> van het artikel </w:t>
      </w:r>
      <w:r w:rsidR="004F6815" w:rsidRPr="00022065">
        <w:t xml:space="preserve">en naar de identificatie van </w:t>
      </w:r>
      <w:r w:rsidR="004F6815" w:rsidRPr="00022065">
        <w:lastRenderedPageBreak/>
        <w:t>de regeling vanuit OP</w:t>
      </w:r>
      <w:r w:rsidR="00087EC5" w:rsidRPr="00022065">
        <w:t xml:space="preserve">, de </w:t>
      </w:r>
      <w:proofErr w:type="spellStart"/>
      <w:r w:rsidR="00101ADE" w:rsidRPr="00022065">
        <w:t>W</w:t>
      </w:r>
      <w:r w:rsidR="00A82B15" w:rsidRPr="00022065">
        <w:t>ork</w:t>
      </w:r>
      <w:r w:rsidR="00101ADE" w:rsidRPr="00022065">
        <w:t>ID</w:t>
      </w:r>
      <w:proofErr w:type="spellEnd"/>
      <w:r w:rsidR="00087EC5" w:rsidRPr="00022065">
        <w:t xml:space="preserve"> van de regeling. </w:t>
      </w:r>
      <w:r w:rsidRPr="00022065">
        <w:t>Zo zorgt het OW</w:t>
      </w:r>
      <w:r w:rsidR="000E1B8B" w:rsidRPr="00022065">
        <w:t xml:space="preserve"> ook bij artikelsgewijze structuur</w:t>
      </w:r>
      <w:r w:rsidRPr="00022065">
        <w:t xml:space="preserve"> dat er op het diepste inhoudelijke niveau een verwijzing is naar het </w:t>
      </w:r>
      <w:proofErr w:type="spellStart"/>
      <w:r w:rsidRPr="00022065">
        <w:t>OP-deel</w:t>
      </w:r>
      <w:proofErr w:type="spellEnd"/>
      <w:r w:rsidRPr="00022065">
        <w:t>.</w:t>
      </w:r>
    </w:p>
    <w:p w14:paraId="7AEB1600" w14:textId="34B6E826" w:rsidR="00E41A48" w:rsidRDefault="000E1B8B" w:rsidP="00D7079F">
      <w:pPr>
        <w:pStyle w:val="Kop3"/>
      </w:pPr>
      <w:bookmarkStart w:id="99" w:name="_Toc152061424"/>
      <w:bookmarkStart w:id="100" w:name="IMOW_OPenOW_GIOOP"/>
      <w:r>
        <w:t>Geometrie in OP</w:t>
      </w:r>
      <w:bookmarkEnd w:id="99"/>
    </w:p>
    <w:bookmarkEnd w:id="100"/>
    <w:p w14:paraId="40F4BF4C" w14:textId="71C0214E" w:rsidR="00285655" w:rsidRPr="00022065" w:rsidRDefault="00403D4E" w:rsidP="00022065">
      <w:r w:rsidRPr="00022065">
        <w:t xml:space="preserve">In OP wordt gebruik gemaakt van een andere </w:t>
      </w:r>
      <w:r w:rsidR="0010265B" w:rsidRPr="00022065">
        <w:t>model</w:t>
      </w:r>
      <w:r w:rsidRPr="00022065">
        <w:t xml:space="preserve">constructie om </w:t>
      </w:r>
      <w:r w:rsidR="0010265B" w:rsidRPr="00022065">
        <w:t xml:space="preserve">tekst en data aan </w:t>
      </w:r>
      <w:r w:rsidR="00A25D8A" w:rsidRPr="00022065">
        <w:t>geometrie</w:t>
      </w:r>
      <w:r w:rsidRPr="00022065">
        <w:t xml:space="preserve"> te</w:t>
      </w:r>
      <w:r w:rsidR="0010265B" w:rsidRPr="00022065">
        <w:t xml:space="preserve"> koppelen</w:t>
      </w:r>
      <w:r w:rsidRPr="00022065">
        <w:t xml:space="preserve"> dan</w:t>
      </w:r>
      <w:r w:rsidR="00146952">
        <w:t xml:space="preserve"> </w:t>
      </w:r>
      <w:r w:rsidR="007C1DE3" w:rsidRPr="00022065">
        <w:t xml:space="preserve">in </w:t>
      </w:r>
      <w:r w:rsidRPr="00022065">
        <w:t xml:space="preserve">OW. </w:t>
      </w:r>
      <w:r w:rsidR="00847745" w:rsidRPr="00022065">
        <w:t xml:space="preserve">Het </w:t>
      </w:r>
      <w:r w:rsidR="00CB1D96" w:rsidRPr="00022065">
        <w:t>element</w:t>
      </w:r>
      <w:r w:rsidR="00847745" w:rsidRPr="00022065">
        <w:t xml:space="preserve"> dat vanuit OP gebruikt wordt om</w:t>
      </w:r>
      <w:r w:rsidR="00CB1D96" w:rsidRPr="00022065">
        <w:t xml:space="preserve"> naar geometrieën te verwijzen </w:t>
      </w:r>
      <w:r w:rsidR="00146952">
        <w:t>is</w:t>
      </w:r>
      <w:r w:rsidR="00146952" w:rsidRPr="00022065">
        <w:t xml:space="preserve"> </w:t>
      </w:r>
      <w:r w:rsidR="00CB1D96" w:rsidRPr="00022065">
        <w:t>een geografisch informatieobject (GIO). Het</w:t>
      </w:r>
      <w:r w:rsidR="009B40E0" w:rsidRPr="00022065">
        <w:t xml:space="preserve"> </w:t>
      </w:r>
      <w:r w:rsidR="001453BA" w:rsidRPr="00022065">
        <w:t>OP krijgt altijd een GIO indien er een geometrie wordt aangeleverd</w:t>
      </w:r>
      <w:r w:rsidR="009B40E0" w:rsidRPr="00022065">
        <w:t>.</w:t>
      </w:r>
      <w:r w:rsidR="00271027" w:rsidRPr="00022065">
        <w:t xml:space="preserve"> Een GIO zorgt voor de koppeling in OP tussen een inhoudelijk deel van het besluit en </w:t>
      </w:r>
      <w:r w:rsidR="00144365" w:rsidRPr="00022065">
        <w:t>een geometrie (ofwel het werkingsgebied van de regel).</w:t>
      </w:r>
    </w:p>
    <w:p w14:paraId="1157E8BF" w14:textId="085B90CB" w:rsidR="00144365" w:rsidRPr="00022065" w:rsidRDefault="00144365" w:rsidP="00022065"/>
    <w:p w14:paraId="7740BD89" w14:textId="437FCA5E" w:rsidR="00285655" w:rsidRPr="00022065" w:rsidRDefault="006C0E78" w:rsidP="00022065">
      <w:r w:rsidRPr="00022065">
        <w:t xml:space="preserve">In OW worden geen </w:t>
      </w:r>
      <w:proofErr w:type="spellStart"/>
      <w:r w:rsidRPr="00022065">
        <w:t>GIO’s</w:t>
      </w:r>
      <w:proofErr w:type="spellEnd"/>
      <w:r w:rsidRPr="00022065">
        <w:t xml:space="preserve"> aangeleverd, maar juist locaties, zoals toegelicht in </w:t>
      </w:r>
      <w:r w:rsidR="00821A5F" w:rsidRPr="00022065">
        <w:fldChar w:fldCharType="begin"/>
      </w:r>
      <w:r w:rsidR="00821A5F" w:rsidRPr="00022065">
        <w:instrText xml:space="preserve"> REF _Ref80972473 \n \h </w:instrText>
      </w:r>
      <w:r w:rsidR="00821A5F" w:rsidRPr="00022065">
        <w:fldChar w:fldCharType="separate"/>
      </w:r>
      <w:r w:rsidR="00F5100C">
        <w:t>2.2</w:t>
      </w:r>
      <w:r w:rsidR="00821A5F" w:rsidRPr="00022065">
        <w:fldChar w:fldCharType="end"/>
      </w:r>
      <w:r w:rsidRPr="00022065">
        <w:t xml:space="preserve"> en </w:t>
      </w:r>
      <w:r w:rsidR="00821A5F" w:rsidRPr="00022065">
        <w:fldChar w:fldCharType="begin"/>
      </w:r>
      <w:r w:rsidR="00821A5F" w:rsidRPr="00022065">
        <w:instrText xml:space="preserve"> REF _Ref36562716 \n \h </w:instrText>
      </w:r>
      <w:r w:rsidR="00821A5F" w:rsidRPr="00022065">
        <w:fldChar w:fldCharType="separate"/>
      </w:r>
      <w:r w:rsidR="00F5100C">
        <w:t>2.3</w:t>
      </w:r>
      <w:r w:rsidR="00821A5F" w:rsidRPr="00022065">
        <w:fldChar w:fldCharType="end"/>
      </w:r>
      <w:r w:rsidRPr="00022065">
        <w:t xml:space="preserve">. </w:t>
      </w:r>
      <w:r w:rsidR="00E02E08" w:rsidRPr="00022065">
        <w:t>Uiteindelijk verwijst zowel OW als OP naar hetzelfde geometrie-bestand, maar op een andere manier</w:t>
      </w:r>
      <w:r w:rsidR="008F024E" w:rsidRPr="00022065">
        <w:t xml:space="preserve"> (OP via </w:t>
      </w:r>
      <w:proofErr w:type="spellStart"/>
      <w:r w:rsidR="008F024E" w:rsidRPr="00022065">
        <w:t>GIO’s</w:t>
      </w:r>
      <w:proofErr w:type="spellEnd"/>
      <w:r w:rsidR="008F024E" w:rsidRPr="00022065">
        <w:t xml:space="preserve"> en OW via Locaties).</w:t>
      </w:r>
      <w:bookmarkStart w:id="101" w:name="Techn"/>
    </w:p>
    <w:p w14:paraId="3F5FA62D" w14:textId="09B433E6" w:rsidR="00A62B89" w:rsidRDefault="00A62B89" w:rsidP="00D7079F">
      <w:pPr>
        <w:pStyle w:val="Kop1"/>
      </w:pPr>
      <w:bookmarkStart w:id="102" w:name="_Ref92176541"/>
      <w:bookmarkStart w:id="103" w:name="_Toc152061425"/>
      <w:r>
        <w:lastRenderedPageBreak/>
        <w:t xml:space="preserve">Technische implementatie </w:t>
      </w:r>
      <w:r w:rsidR="00D664A4">
        <w:t>IMOW</w:t>
      </w:r>
      <w:bookmarkEnd w:id="102"/>
      <w:bookmarkEnd w:id="103"/>
    </w:p>
    <w:bookmarkEnd w:id="101"/>
    <w:p w14:paraId="08DDE8C8" w14:textId="1FF5614B" w:rsidR="00285655" w:rsidRPr="00022065" w:rsidRDefault="00803F59" w:rsidP="00022065">
      <w:r w:rsidRPr="00022065">
        <w:t xml:space="preserve">Dit hoofdstuk </w:t>
      </w:r>
      <w:r w:rsidR="00B71F4E">
        <w:t>schrijft</w:t>
      </w:r>
      <w:r w:rsidRPr="00022065">
        <w:t xml:space="preserve"> </w:t>
      </w:r>
      <w:del w:id="104" w:author="Wilko Quak" w:date="2023-11-01T23:38:00Z">
        <w:r w:rsidRPr="00022065" w:rsidDel="00000F57">
          <w:delText xml:space="preserve">hoe </w:delText>
        </w:r>
      </w:del>
      <w:ins w:id="105" w:author="Wilko Quak" w:date="2023-11-01T23:38:00Z">
        <w:r w:rsidR="00000F57">
          <w:t>de technische invulling van</w:t>
        </w:r>
        <w:r w:rsidR="00000F57" w:rsidRPr="00022065">
          <w:t xml:space="preserve"> </w:t>
        </w:r>
      </w:ins>
      <w:r w:rsidRPr="00022065">
        <w:t xml:space="preserve">het </w:t>
      </w:r>
      <w:r w:rsidR="00CA7437" w:rsidRPr="00022065">
        <w:t xml:space="preserve">IMOW </w:t>
      </w:r>
      <w:r w:rsidR="00F213AA" w:rsidRPr="00022065">
        <w:t xml:space="preserve">technisch </w:t>
      </w:r>
      <w:ins w:id="106" w:author="Wilko Quak" w:date="2023-11-01T23:38:00Z">
        <w:r w:rsidR="00000F57">
          <w:t>voor</w:t>
        </w:r>
      </w:ins>
      <w:del w:id="107" w:author="Wilko Quak" w:date="2023-11-01T23:38:00Z">
        <w:r w:rsidR="00CA7437" w:rsidRPr="00022065" w:rsidDel="00000F57">
          <w:delText>ingevuld dient te worden</w:delText>
        </w:r>
      </w:del>
      <w:r w:rsidR="00CA7437" w:rsidRPr="00022065">
        <w:t>.</w:t>
      </w:r>
      <w:r w:rsidR="00E9641B" w:rsidRPr="00022065">
        <w:t xml:space="preserve"> </w:t>
      </w:r>
      <w:r w:rsidR="00B71F4E">
        <w:t>Paragraaf</w:t>
      </w:r>
      <w:r w:rsidR="00E9641B" w:rsidRPr="00022065">
        <w:t xml:space="preserve"> </w:t>
      </w:r>
      <w:r w:rsidR="00821A5F" w:rsidRPr="00022065">
        <w:fldChar w:fldCharType="begin"/>
      </w:r>
      <w:r w:rsidR="00821A5F" w:rsidRPr="00022065">
        <w:instrText xml:space="preserve"> REF _Ref92176652 \n \h </w:instrText>
      </w:r>
      <w:r w:rsidR="00821A5F" w:rsidRPr="00022065">
        <w:fldChar w:fldCharType="separate"/>
      </w:r>
      <w:r w:rsidR="00F5100C">
        <w:t>3.1</w:t>
      </w:r>
      <w:r w:rsidR="00821A5F" w:rsidRPr="00022065">
        <w:fldChar w:fldCharType="end"/>
      </w:r>
      <w:r w:rsidR="00E9641B" w:rsidRPr="00022065">
        <w:t xml:space="preserve"> </w:t>
      </w:r>
      <w:r w:rsidR="00FF3465">
        <w:t xml:space="preserve">schrijft voor welke </w:t>
      </w:r>
      <w:r w:rsidR="00E9641B" w:rsidRPr="00022065">
        <w:t>OW-bestanden</w:t>
      </w:r>
      <w:r w:rsidR="00B71F4E">
        <w:t xml:space="preserve"> </w:t>
      </w:r>
      <w:r w:rsidR="00FF3465">
        <w:t>moeten worden aangeleverd</w:t>
      </w:r>
      <w:r w:rsidR="00E9641B" w:rsidRPr="00022065">
        <w:t xml:space="preserve">. </w:t>
      </w:r>
      <w:r w:rsidR="00B71F4E">
        <w:t>P</w:t>
      </w:r>
      <w:r w:rsidR="00F07782" w:rsidRPr="00022065">
        <w:t xml:space="preserve">aragraaf </w:t>
      </w:r>
      <w:r w:rsidR="00471E56" w:rsidRPr="00022065">
        <w:fldChar w:fldCharType="begin"/>
      </w:r>
      <w:r w:rsidR="00471E56" w:rsidRPr="00022065">
        <w:instrText xml:space="preserve"> REF _Ref80972474 \r \h </w:instrText>
      </w:r>
      <w:r w:rsidR="00471E56" w:rsidRPr="00022065">
        <w:fldChar w:fldCharType="separate"/>
      </w:r>
      <w:r w:rsidR="00F5100C">
        <w:t>3.2</w:t>
      </w:r>
      <w:r w:rsidR="00471E56" w:rsidRPr="00022065">
        <w:fldChar w:fldCharType="end"/>
      </w:r>
      <w:r w:rsidR="00F07782" w:rsidRPr="00022065">
        <w:t xml:space="preserve"> </w:t>
      </w:r>
      <w:r w:rsidR="00B71F4E">
        <w:t>stelt</w:t>
      </w:r>
      <w:r w:rsidR="00F07782" w:rsidRPr="00022065">
        <w:t xml:space="preserve"> </w:t>
      </w:r>
      <w:r w:rsidR="00FF3465">
        <w:t>eisen aan de aanlevering.</w:t>
      </w:r>
      <w:bookmarkStart w:id="108" w:name="_Ref61449143"/>
      <w:bookmarkStart w:id="109" w:name="Techn_OW"/>
    </w:p>
    <w:p w14:paraId="55D70865" w14:textId="4E6E48B3" w:rsidR="00285655" w:rsidRDefault="00E9641B" w:rsidP="00D7079F">
      <w:pPr>
        <w:pStyle w:val="Kop2"/>
      </w:pPr>
      <w:bookmarkStart w:id="110" w:name="_Ref92176199"/>
      <w:bookmarkStart w:id="111" w:name="_Ref92176652"/>
      <w:bookmarkStart w:id="112" w:name="_Ref92189831"/>
      <w:bookmarkStart w:id="113" w:name="_Toc152061426"/>
      <w:r w:rsidRPr="00047C0D">
        <w:t>OW</w:t>
      </w:r>
      <w:r>
        <w:t>-</w:t>
      </w:r>
      <w:r w:rsidRPr="00047C0D">
        <w:t>bestanden</w:t>
      </w:r>
      <w:bookmarkEnd w:id="108"/>
      <w:bookmarkEnd w:id="109"/>
      <w:bookmarkEnd w:id="110"/>
      <w:bookmarkEnd w:id="111"/>
      <w:bookmarkEnd w:id="112"/>
      <w:bookmarkEnd w:id="113"/>
    </w:p>
    <w:p w14:paraId="430A2252" w14:textId="3569E428" w:rsidR="007761AC" w:rsidRPr="00022065" w:rsidRDefault="004D5594" w:rsidP="00022065">
      <w:r w:rsidRPr="00022065">
        <w:t>Een OW-aanlevering bestaat uit de volgende bestanden:</w:t>
      </w:r>
    </w:p>
    <w:p w14:paraId="35F113EE" w14:textId="47F96CD8" w:rsidR="003C3B18" w:rsidRPr="00A364B1" w:rsidRDefault="003C3B18" w:rsidP="00437CAF">
      <w:pPr>
        <w:pStyle w:val="Opsommingtekens1"/>
      </w:pPr>
      <w:r w:rsidRPr="00A364B1">
        <w:t>OW-manifest</w:t>
      </w:r>
      <w:r w:rsidR="00440801" w:rsidRPr="00A364B1">
        <w:t xml:space="preserve"> [</w:t>
      </w:r>
      <w:r w:rsidR="00440801" w:rsidRPr="00A364B1">
        <w:rPr>
          <w:u w:val="single"/>
        </w:rPr>
        <w:t>verplicht</w:t>
      </w:r>
      <w:r w:rsidR="00440801" w:rsidRPr="00A364B1">
        <w:t>]</w:t>
      </w:r>
    </w:p>
    <w:p w14:paraId="04CD0A3D" w14:textId="36B459F4" w:rsidR="000B313F" w:rsidRPr="00A364B1" w:rsidRDefault="000B313F" w:rsidP="009572A3">
      <w:pPr>
        <w:pStyle w:val="Opsommingtekens1"/>
      </w:pPr>
      <w:r w:rsidRPr="00A364B1">
        <w:t>OW-regelingsgebied [</w:t>
      </w:r>
      <w:r w:rsidRPr="00A364B1">
        <w:rPr>
          <w:u w:val="single"/>
        </w:rPr>
        <w:t>verplicht</w:t>
      </w:r>
      <w:r w:rsidRPr="00A364B1">
        <w:t xml:space="preserve">, per omgevingsdocument moet altijd het gebied van de regeling </w:t>
      </w:r>
      <w:r w:rsidR="0091376F" w:rsidRPr="00A364B1">
        <w:t>een keer zijn aangeleverd. Dit betekent niet dat iedere aanlevering per se een regelingsgebied moet bevatten.]</w:t>
      </w:r>
    </w:p>
    <w:p w14:paraId="37CA25B7" w14:textId="63725D97" w:rsidR="003C3B18" w:rsidRPr="00A364B1" w:rsidRDefault="00A86816" w:rsidP="009572A3">
      <w:pPr>
        <w:pStyle w:val="Opsommingtekens1"/>
      </w:pPr>
      <w:r w:rsidRPr="00A364B1">
        <w:t>OW-specifieke annotaties, dit kunnen zijn:</w:t>
      </w:r>
    </w:p>
    <w:p w14:paraId="1323C41D" w14:textId="13DFBCBD" w:rsidR="00A86816" w:rsidRPr="00A364B1" w:rsidRDefault="00A86816" w:rsidP="00422385">
      <w:pPr>
        <w:pStyle w:val="Opsommingtekens2"/>
      </w:pPr>
      <w:r w:rsidRPr="00422385">
        <w:t>Activiteiten</w:t>
      </w:r>
    </w:p>
    <w:p w14:paraId="1087532A" w14:textId="1CE34DC6" w:rsidR="00A86816" w:rsidRPr="00A364B1" w:rsidRDefault="00230E4C" w:rsidP="00437CAF">
      <w:pPr>
        <w:pStyle w:val="Opsommingtekens2"/>
      </w:pPr>
      <w:r w:rsidRPr="00A364B1">
        <w:t>Gebiedsaanwijzingen</w:t>
      </w:r>
    </w:p>
    <w:p w14:paraId="34A0A2D1" w14:textId="77777777" w:rsidR="00440801" w:rsidRPr="00A364B1" w:rsidRDefault="00440801" w:rsidP="00437CAF">
      <w:pPr>
        <w:pStyle w:val="Opsommingtekens2"/>
      </w:pPr>
      <w:r w:rsidRPr="00A364B1">
        <w:t>Kaart</w:t>
      </w:r>
    </w:p>
    <w:p w14:paraId="5DCDBDC5" w14:textId="148BADFA" w:rsidR="00230E4C" w:rsidRPr="00A364B1" w:rsidRDefault="00DF704C" w:rsidP="00437CAF">
      <w:pPr>
        <w:pStyle w:val="Opsommingtekens2"/>
      </w:pPr>
      <w:r w:rsidRPr="00A364B1">
        <w:t>Omgevingsnormen</w:t>
      </w:r>
    </w:p>
    <w:p w14:paraId="4D9E1282" w14:textId="2F221DBA" w:rsidR="00DF704C" w:rsidRPr="00A364B1" w:rsidRDefault="00DF704C" w:rsidP="00437CAF">
      <w:pPr>
        <w:pStyle w:val="Opsommingtekens2"/>
      </w:pPr>
      <w:r w:rsidRPr="00A364B1">
        <w:t>Omgevingswaarden</w:t>
      </w:r>
    </w:p>
    <w:p w14:paraId="4ADB24AA" w14:textId="0FF37403" w:rsidR="00DF704C" w:rsidRPr="00A364B1" w:rsidRDefault="00DF704C" w:rsidP="00437CAF">
      <w:pPr>
        <w:pStyle w:val="Opsommingtekens2"/>
      </w:pPr>
      <w:r w:rsidRPr="00A364B1">
        <w:t>Pons(en)</w:t>
      </w:r>
    </w:p>
    <w:p w14:paraId="09B661B9" w14:textId="18C5433B" w:rsidR="00440801" w:rsidRPr="00A364B1" w:rsidRDefault="00440801" w:rsidP="00437CAF">
      <w:pPr>
        <w:pStyle w:val="Opsommingtekens2"/>
      </w:pPr>
      <w:r w:rsidRPr="00A364B1">
        <w:t>Regeltekst(en)</w:t>
      </w:r>
    </w:p>
    <w:p w14:paraId="66516CC1" w14:textId="7CCF4A8F" w:rsidR="00C9316B" w:rsidRPr="00A364B1" w:rsidRDefault="00C9316B" w:rsidP="00437CAF">
      <w:pPr>
        <w:pStyle w:val="Opsommingtekens2"/>
      </w:pPr>
      <w:r w:rsidRPr="00A364B1">
        <w:t>Tekstdeel</w:t>
      </w:r>
    </w:p>
    <w:p w14:paraId="376C5A1E" w14:textId="6CB6DAF2" w:rsidR="00C9316B" w:rsidRPr="00A364B1" w:rsidRDefault="00C9316B" w:rsidP="00437CAF">
      <w:pPr>
        <w:pStyle w:val="Opsommingtekens2"/>
      </w:pPr>
      <w:r w:rsidRPr="00A364B1">
        <w:t>Hoofdlijn</w:t>
      </w:r>
    </w:p>
    <w:p w14:paraId="2AEC2245" w14:textId="78AE803D" w:rsidR="00256203" w:rsidRPr="00A364B1" w:rsidRDefault="0099435D" w:rsidP="00437CAF">
      <w:pPr>
        <w:pStyle w:val="Opsommingtekens1"/>
      </w:pPr>
      <w:r w:rsidRPr="00A364B1">
        <w:t xml:space="preserve">OW-Locaties (die </w:t>
      </w:r>
      <w:r w:rsidRPr="00437CAF">
        <w:t>verwijzen</w:t>
      </w:r>
      <w:r w:rsidRPr="00A364B1">
        <w:t xml:space="preserve"> naar </w:t>
      </w:r>
      <w:r w:rsidR="00E06ABB" w:rsidRPr="00A364B1">
        <w:t xml:space="preserve">de </w:t>
      </w:r>
      <w:r w:rsidR="004A4BCB" w:rsidRPr="00A364B1">
        <w:t>ID van de geometrie in de meegeleverde GIO</w:t>
      </w:r>
      <w:r w:rsidR="00F65CFC" w:rsidRPr="00A364B1">
        <w:t xml:space="preserve">, of in het geval van een Ambtsgebied een verwijzing naar de </w:t>
      </w:r>
      <w:proofErr w:type="spellStart"/>
      <w:r w:rsidR="00F65CFC" w:rsidRPr="00A364B1">
        <w:t>bestuurlijkeGrenzen</w:t>
      </w:r>
      <w:proofErr w:type="spellEnd"/>
      <w:r w:rsidR="00F65CFC" w:rsidRPr="00A364B1">
        <w:t>-voorziening</w:t>
      </w:r>
      <w:r w:rsidRPr="00A364B1">
        <w:t>)</w:t>
      </w:r>
    </w:p>
    <w:p w14:paraId="1F7B65E8" w14:textId="77777777" w:rsidR="00E9641B" w:rsidRPr="000143E4" w:rsidRDefault="00E9641B" w:rsidP="00D7079F">
      <w:pPr>
        <w:pStyle w:val="Kop3"/>
        <w:rPr>
          <w:lang w:val="en-US"/>
        </w:rPr>
      </w:pPr>
      <w:bookmarkStart w:id="114" w:name="_Toc152061427"/>
      <w:bookmarkStart w:id="115" w:name="Techn_OW_manifest"/>
      <w:r w:rsidRPr="000143E4">
        <w:rPr>
          <w:lang w:val="en-US"/>
        </w:rPr>
        <w:t>OW-manifest</w:t>
      </w:r>
      <w:bookmarkEnd w:id="114"/>
    </w:p>
    <w:bookmarkEnd w:id="115"/>
    <w:p w14:paraId="0DAF8A46" w14:textId="78FD0163" w:rsidR="00FD2093" w:rsidRPr="00022065" w:rsidRDefault="00E9641B" w:rsidP="00022065">
      <w:r w:rsidRPr="00022065">
        <w:t xml:space="preserve">De OW bestanden zijn opgesomd in het </w:t>
      </w:r>
      <w:del w:id="116" w:author="Wilko Quak" w:date="2023-11-01T23:39:00Z">
        <w:r w:rsidRPr="00022065" w:rsidDel="00000F57">
          <w:delText xml:space="preserve">ow </w:delText>
        </w:r>
      </w:del>
      <w:proofErr w:type="spellStart"/>
      <w:ins w:id="117" w:author="Wilko Quak" w:date="2023-11-01T23:39:00Z">
        <w:r w:rsidR="00000F57">
          <w:t>OW</w:t>
        </w:r>
      </w:ins>
      <w:del w:id="118" w:author="Wilko Quak" w:date="2023-11-01T23:39:00Z">
        <w:r w:rsidRPr="00022065" w:rsidDel="00000F57">
          <w:delText xml:space="preserve">specifieke </w:delText>
        </w:r>
      </w:del>
      <w:r w:rsidRPr="00022065">
        <w:t>manifest</w:t>
      </w:r>
      <w:proofErr w:type="spellEnd"/>
      <w:r w:rsidRPr="00022065">
        <w:t xml:space="preserve">. </w:t>
      </w:r>
      <w:r w:rsidR="00E5509F" w:rsidRPr="00022065">
        <w:t xml:space="preserve">Hierin plaats je de versie van de regeling </w:t>
      </w:r>
      <w:r w:rsidR="00403D44" w:rsidRPr="00022065">
        <w:t xml:space="preserve">waar de aanlevering bij hoort. Vervolgens specificeer je in dit bestand de OW-specifieke annotaties die je meelevert. </w:t>
      </w:r>
      <w:r w:rsidR="00FD2093" w:rsidRPr="00022065">
        <w:t xml:space="preserve">Hierdoor staat per OW-bestand </w:t>
      </w:r>
      <w:r w:rsidR="00A16C81" w:rsidRPr="00022065">
        <w:t xml:space="preserve">alleen dezelfde soort </w:t>
      </w:r>
      <w:r w:rsidR="00E1083B" w:rsidRPr="00022065">
        <w:t>objecten gedefinieerd.</w:t>
      </w:r>
      <w:r w:rsidR="00E97680" w:rsidRPr="00022065">
        <w:t xml:space="preserve"> </w:t>
      </w:r>
      <w:r w:rsidR="00146952">
        <w:t>Het</w:t>
      </w:r>
      <w:r w:rsidR="00E97680" w:rsidRPr="00022065">
        <w:t xml:space="preserve"> OW-manifest </w:t>
      </w:r>
      <w:r w:rsidR="00146952">
        <w:t xml:space="preserve">bevat niet de </w:t>
      </w:r>
      <w:r w:rsidR="00E97680" w:rsidRPr="00022065">
        <w:t>GML-bestanden</w:t>
      </w:r>
      <w:r w:rsidR="00146952">
        <w:t>;</w:t>
      </w:r>
      <w:r w:rsidR="00B03A63" w:rsidRPr="00022065">
        <w:t xml:space="preserve"> </w:t>
      </w:r>
      <w:r w:rsidR="00146952">
        <w:t>deze staan</w:t>
      </w:r>
      <w:r w:rsidR="00B03A63" w:rsidRPr="00022065">
        <w:t xml:space="preserve"> in het (OP-)manifest</w:t>
      </w:r>
      <w:r w:rsidR="00E97680" w:rsidRPr="00022065">
        <w:t>.</w:t>
      </w:r>
    </w:p>
    <w:p w14:paraId="70461098" w14:textId="77777777" w:rsidR="00FD2093" w:rsidRPr="00022065" w:rsidRDefault="00FD2093" w:rsidP="00022065"/>
    <w:p w14:paraId="4A9664F5" w14:textId="77E7CA4C" w:rsidR="00285655" w:rsidRPr="00022065" w:rsidRDefault="00FD2093" w:rsidP="00022065">
      <w:r w:rsidRPr="00022065">
        <w:t xml:space="preserve">Zie de </w:t>
      </w:r>
      <w:r w:rsidR="001F3CF6" w:rsidRPr="00022065">
        <w:t xml:space="preserve">opgeleverde </w:t>
      </w:r>
      <w:r w:rsidRPr="00022065">
        <w:t xml:space="preserve">voorbeeldbestanden voor </w:t>
      </w:r>
      <w:r w:rsidR="00DE5196" w:rsidRPr="00022065">
        <w:t>een concreet voorbeeld van een manifest</w:t>
      </w:r>
      <w:r w:rsidRPr="00022065">
        <w:t>.</w:t>
      </w:r>
      <w:bookmarkStart w:id="119" w:name="Techn_OW_Regeltekst"/>
    </w:p>
    <w:p w14:paraId="4BFC4412" w14:textId="06ABF841" w:rsidR="00A239E5" w:rsidRDefault="00A239E5" w:rsidP="00D7079F">
      <w:pPr>
        <w:pStyle w:val="Kop3"/>
        <w:rPr>
          <w:rFonts w:eastAsia="Times New Roman"/>
        </w:rPr>
      </w:pPr>
      <w:bookmarkStart w:id="120" w:name="_Toc152061428"/>
      <w:r>
        <w:rPr>
          <w:rFonts w:eastAsia="Times New Roman"/>
        </w:rPr>
        <w:t>Regeltekst</w:t>
      </w:r>
      <w:bookmarkEnd w:id="120"/>
    </w:p>
    <w:bookmarkEnd w:id="119"/>
    <w:p w14:paraId="352E19E6" w14:textId="20C0541E" w:rsidR="00A239E5" w:rsidRPr="00022065" w:rsidRDefault="00A86949" w:rsidP="00022065">
      <w:r w:rsidRPr="00022065">
        <w:t xml:space="preserve">In het regeltekst-bestand </w:t>
      </w:r>
      <w:r w:rsidR="00FC647D" w:rsidRPr="00022065">
        <w:t>leg je de koppeling tussen de gegevens vanuit het IMOP en het IMOW. Dit gebeurt middels het O</w:t>
      </w:r>
      <w:r w:rsidR="00FA707F">
        <w:t>W-o</w:t>
      </w:r>
      <w:r w:rsidR="00FC647D" w:rsidRPr="00022065">
        <w:t xml:space="preserve">bject van </w:t>
      </w:r>
      <w:r w:rsidR="00F5118B" w:rsidRPr="00022065">
        <w:t xml:space="preserve">Regeltekst. Deze Regeltekst bevat </w:t>
      </w:r>
      <w:r w:rsidR="00EE49E5" w:rsidRPr="00022065">
        <w:t xml:space="preserve">twee attributen die </w:t>
      </w:r>
      <w:r w:rsidR="00A94FD9" w:rsidRPr="00022065">
        <w:t xml:space="preserve">verwijzen naar het IMOP, dit zijn </w:t>
      </w:r>
      <w:proofErr w:type="spellStart"/>
      <w:r w:rsidR="00A94FD9" w:rsidRPr="00022065">
        <w:t>wId</w:t>
      </w:r>
      <w:proofErr w:type="spellEnd"/>
      <w:r w:rsidR="00A94FD9" w:rsidRPr="00022065">
        <w:t xml:space="preserve"> en </w:t>
      </w:r>
      <w:proofErr w:type="spellStart"/>
      <w:r w:rsidR="00A94FD9" w:rsidRPr="00022065">
        <w:t>wIdRegeling</w:t>
      </w:r>
      <w:proofErr w:type="spellEnd"/>
      <w:r w:rsidR="00A94FD9" w:rsidRPr="00022065">
        <w:t>.</w:t>
      </w:r>
    </w:p>
    <w:p w14:paraId="7600AE53" w14:textId="34678853" w:rsidR="00A94FD9" w:rsidRPr="00022065" w:rsidRDefault="00A94FD9" w:rsidP="00022065">
      <w:proofErr w:type="spellStart"/>
      <w:r w:rsidRPr="00022065">
        <w:t>wId</w:t>
      </w:r>
      <w:proofErr w:type="spellEnd"/>
      <w:r w:rsidRPr="00022065">
        <w:t xml:space="preserve"> verwijst naar het ID van het artikel of lid uit IMOP.</w:t>
      </w:r>
    </w:p>
    <w:p w14:paraId="02E5B66B" w14:textId="7027989E" w:rsidR="00A94FD9" w:rsidRPr="00022065" w:rsidRDefault="00A94FD9" w:rsidP="00022065">
      <w:proofErr w:type="spellStart"/>
      <w:r w:rsidRPr="00022065">
        <w:t>wIdRegeling</w:t>
      </w:r>
      <w:proofErr w:type="spellEnd"/>
      <w:r w:rsidRPr="00022065">
        <w:t xml:space="preserve"> verwijst naar het ID van de regeling uit IMOP.</w:t>
      </w:r>
    </w:p>
    <w:p w14:paraId="0ACBF8FC" w14:textId="32CACE9D" w:rsidR="00F5118B" w:rsidRPr="00022065" w:rsidRDefault="00DA7CBC" w:rsidP="00022065">
      <w:r w:rsidRPr="00022065">
        <w:t xml:space="preserve">Regeltekst heeft zelf ook nog een identificatie, </w:t>
      </w:r>
      <w:r w:rsidR="006C2DB7" w:rsidRPr="00022065">
        <w:t xml:space="preserve">hier wordt naar verwezen vanuit </w:t>
      </w:r>
      <w:r w:rsidR="00FA707F">
        <w:t>OW-object</w:t>
      </w:r>
      <w:r w:rsidR="006C2DB7" w:rsidRPr="00022065">
        <w:t>en.</w:t>
      </w:r>
    </w:p>
    <w:p w14:paraId="4F16B7A4" w14:textId="358FF23C" w:rsidR="006C2DB7" w:rsidRPr="00022065" w:rsidRDefault="006C2DB7" w:rsidP="00022065"/>
    <w:p w14:paraId="6E4CB199" w14:textId="51A76245" w:rsidR="006C2DB7" w:rsidRPr="00022065" w:rsidRDefault="006C2DB7" w:rsidP="00022065">
      <w:r w:rsidRPr="00022065">
        <w:t xml:space="preserve">In het document van Regeltekst dien je ook </w:t>
      </w:r>
      <w:r w:rsidR="00C37FD1" w:rsidRPr="00022065">
        <w:t>J</w:t>
      </w:r>
      <w:r w:rsidRPr="00022065">
        <w:t xml:space="preserve">uridische </w:t>
      </w:r>
      <w:r w:rsidR="00C37FD1" w:rsidRPr="00022065">
        <w:t>R</w:t>
      </w:r>
      <w:r w:rsidRPr="00022065">
        <w:t xml:space="preserve">egels te definiëren. Een juridische regel maakt het mogelijk om </w:t>
      </w:r>
      <w:r w:rsidR="0004422C" w:rsidRPr="00022065">
        <w:t>te duiden welke O</w:t>
      </w:r>
      <w:r w:rsidR="00E75636">
        <w:t>W-o</w:t>
      </w:r>
      <w:r w:rsidR="0004422C" w:rsidRPr="00022065">
        <w:t xml:space="preserve">bjecten worden aangemerkt in een bepaald artikel </w:t>
      </w:r>
      <w:r w:rsidR="0004422C" w:rsidRPr="00022065">
        <w:lastRenderedPageBreak/>
        <w:t xml:space="preserve">of lid. </w:t>
      </w:r>
      <w:r w:rsidR="00C37FD1" w:rsidRPr="00022065">
        <w:t xml:space="preserve">Juridische Regel is een abstract objecttype dat drie subtypen heeft, namelijk: </w:t>
      </w:r>
      <w:proofErr w:type="spellStart"/>
      <w:r w:rsidR="00B92CBB" w:rsidRPr="00022065">
        <w:t>RegelVoorIedereen</w:t>
      </w:r>
      <w:proofErr w:type="spellEnd"/>
      <w:r w:rsidR="00B92CBB" w:rsidRPr="00022065">
        <w:t xml:space="preserve">, </w:t>
      </w:r>
      <w:r w:rsidR="00C37FD1" w:rsidRPr="00022065">
        <w:t>Instructieregel</w:t>
      </w:r>
      <w:r w:rsidR="00B92CBB" w:rsidRPr="00022065">
        <w:t xml:space="preserve"> en</w:t>
      </w:r>
      <w:r w:rsidR="00C37FD1" w:rsidRPr="00022065">
        <w:t xml:space="preserve"> Omgevingswaarderegel</w:t>
      </w:r>
      <w:r w:rsidR="009F613B" w:rsidRPr="00022065">
        <w:t>.</w:t>
      </w:r>
    </w:p>
    <w:p w14:paraId="705A2BBF" w14:textId="77777777" w:rsidR="00FA27CD" w:rsidRPr="00022065" w:rsidRDefault="00FA27CD" w:rsidP="00022065"/>
    <w:p w14:paraId="6C6B77F5" w14:textId="3145E7F4" w:rsidR="00E9641B" w:rsidRPr="00022065" w:rsidRDefault="00E9641B" w:rsidP="00022065">
      <w:r w:rsidRPr="00022065">
        <w:t>De Juridische regel</w:t>
      </w:r>
      <w:r w:rsidR="00461F1A" w:rsidRPr="00022065">
        <w:t>s</w:t>
      </w:r>
      <w:r w:rsidRPr="00022065">
        <w:t xml:space="preserve"> </w:t>
      </w:r>
      <w:r w:rsidR="00461F1A" w:rsidRPr="00022065">
        <w:t xml:space="preserve">hebben </w:t>
      </w:r>
      <w:del w:id="121" w:author="Wilko Quak" w:date="2023-11-01T23:40:00Z">
        <w:r w:rsidR="00DA26C7" w:rsidRPr="00022065" w:rsidDel="00000F57">
          <w:delText xml:space="preserve">sinds </w:delText>
        </w:r>
        <w:r w:rsidR="003F6A8A" w:rsidRPr="00022065" w:rsidDel="00000F57">
          <w:delText xml:space="preserve">versie </w:delText>
        </w:r>
        <w:r w:rsidR="00DA26C7" w:rsidRPr="00022065" w:rsidDel="00000F57">
          <w:delText xml:space="preserve">1.0 </w:delText>
        </w:r>
      </w:del>
      <w:r w:rsidR="00DA26C7" w:rsidRPr="00022065">
        <w:t xml:space="preserve">een </w:t>
      </w:r>
      <w:r w:rsidRPr="00022065">
        <w:t>identificatie</w:t>
      </w:r>
      <w:r w:rsidR="00461F1A" w:rsidRPr="00022065">
        <w:t>,</w:t>
      </w:r>
      <w:del w:id="122" w:author="Wilko Quak" w:date="2023-11-01T23:40:00Z">
        <w:r w:rsidR="00DA26C7" w:rsidRPr="00022065" w:rsidDel="00000F57">
          <w:delText xml:space="preserve"> dit is toegevoegd om te zorgen dat deze te muteren zijn</w:delText>
        </w:r>
      </w:del>
      <w:r w:rsidR="00DA26C7" w:rsidRPr="00022065">
        <w:t xml:space="preserve">. Tevens hebben </w:t>
      </w:r>
      <w:r w:rsidR="00461F1A" w:rsidRPr="00022065">
        <w:t xml:space="preserve">ze een attribuut genaamd: </w:t>
      </w:r>
      <w:r w:rsidRPr="00022065">
        <w:t>‘</w:t>
      </w:r>
      <w:proofErr w:type="spellStart"/>
      <w:r w:rsidRPr="00022065">
        <w:t>artikelOfLid</w:t>
      </w:r>
      <w:proofErr w:type="spellEnd"/>
      <w:r w:rsidRPr="00022065">
        <w:t>’, welke verwijst naar de OW</w:t>
      </w:r>
      <w:r w:rsidR="00740227" w:rsidRPr="00022065">
        <w:t>-</w:t>
      </w:r>
      <w:r w:rsidRPr="00022065">
        <w:t xml:space="preserve">Regeltekst. Vul hierin dezelfde </w:t>
      </w:r>
      <w:r w:rsidR="00B4315E" w:rsidRPr="00022065">
        <w:t xml:space="preserve">waarde van </w:t>
      </w:r>
      <w:r w:rsidRPr="00022065">
        <w:t xml:space="preserve">identificatie in als </w:t>
      </w:r>
      <w:r w:rsidR="00B4315E" w:rsidRPr="00022065">
        <w:t xml:space="preserve">de waarde die is </w:t>
      </w:r>
      <w:r w:rsidRPr="00022065">
        <w:t xml:space="preserve">opgenomen in de </w:t>
      </w:r>
      <w:r w:rsidR="00B4315E" w:rsidRPr="00022065">
        <w:t>OW-</w:t>
      </w:r>
      <w:proofErr w:type="spellStart"/>
      <w:r w:rsidRPr="00022065">
        <w:t>Regeltekst.identificatie</w:t>
      </w:r>
      <w:proofErr w:type="spellEnd"/>
      <w:r w:rsidRPr="00022065">
        <w:t>.</w:t>
      </w:r>
    </w:p>
    <w:p w14:paraId="71E5E88A" w14:textId="77777777" w:rsidR="00E9641B" w:rsidRPr="00022065" w:rsidRDefault="00E9641B" w:rsidP="00022065"/>
    <w:p w14:paraId="397052CA" w14:textId="0538E5DF" w:rsidR="00113D73" w:rsidRPr="00022065" w:rsidRDefault="00E9641B" w:rsidP="00022065">
      <w:r w:rsidRPr="00022065">
        <w:t xml:space="preserve">Verder kennen </w:t>
      </w:r>
      <w:r w:rsidR="00FA707F">
        <w:t>OW-object</w:t>
      </w:r>
      <w:r w:rsidRPr="00022065">
        <w:t>en ook onderlinge relaties. Zo heeft een Juridische regel een relatie naar o.a. een Activiteit, Omgevingsnorm, Gebiedsaanwijzing en andere</w:t>
      </w:r>
      <w:r w:rsidR="00FE772F" w:rsidRPr="00022065">
        <w:t xml:space="preserve"> objecten</w:t>
      </w:r>
      <w:r w:rsidRPr="00022065">
        <w:t xml:space="preserve">. De </w:t>
      </w:r>
      <w:proofErr w:type="spellStart"/>
      <w:r w:rsidRPr="00022065">
        <w:t>XSD’s</w:t>
      </w:r>
      <w:proofErr w:type="spellEnd"/>
      <w:r w:rsidRPr="00022065">
        <w:t xml:space="preserve"> kennen hiervoor een Ref element, zoals </w:t>
      </w:r>
      <w:proofErr w:type="spellStart"/>
      <w:r w:rsidRPr="00022065">
        <w:t>ActiviteitenRef</w:t>
      </w:r>
      <w:proofErr w:type="spellEnd"/>
      <w:r w:rsidRPr="00022065">
        <w:t>. Vul hierin de identificatie in van het gerelateerde object</w:t>
      </w:r>
      <w:del w:id="123" w:author="Wilko Quak" w:date="2023-11-01T23:41:00Z">
        <w:r w:rsidRPr="00022065" w:rsidDel="00000F57">
          <w:delText>type</w:delText>
        </w:r>
      </w:del>
      <w:r w:rsidRPr="00022065">
        <w:t xml:space="preserve">, oftewel de </w:t>
      </w:r>
      <w:r w:rsidR="00B4315E" w:rsidRPr="00022065">
        <w:t>waarde</w:t>
      </w:r>
      <w:r w:rsidRPr="00022065">
        <w:t xml:space="preserve"> die staat in het element identificatie </w:t>
      </w:r>
      <w:del w:id="124" w:author="Wilko Quak" w:date="2023-11-01T23:41:00Z">
        <w:r w:rsidRPr="00022065" w:rsidDel="00000F57">
          <w:delText>van het desbetreffende object.</w:delText>
        </w:r>
      </w:del>
      <w:ins w:id="125" w:author="Wilko Quak" w:date="2023-11-01T23:41:00Z">
        <w:r w:rsidR="00000F57">
          <w:t>.</w:t>
        </w:r>
      </w:ins>
    </w:p>
    <w:p w14:paraId="5B3E89C3" w14:textId="0937D8F5" w:rsidR="00113D73" w:rsidRDefault="00113D73" w:rsidP="00D7079F">
      <w:pPr>
        <w:pStyle w:val="Kop3"/>
        <w:rPr>
          <w:rFonts w:eastAsia="Times New Roman"/>
        </w:rPr>
      </w:pPr>
      <w:bookmarkStart w:id="126" w:name="_Toc152061429"/>
      <w:bookmarkStart w:id="127" w:name="Techn_OW_annotaties"/>
      <w:r w:rsidRPr="000524BE">
        <w:t>OW-specifieke annotaties</w:t>
      </w:r>
      <w:bookmarkEnd w:id="126"/>
    </w:p>
    <w:bookmarkEnd w:id="127"/>
    <w:p w14:paraId="3776EF9D" w14:textId="3CB6108B" w:rsidR="00285655" w:rsidRPr="00022065" w:rsidRDefault="00F36469" w:rsidP="00022065">
      <w:r w:rsidRPr="00022065">
        <w:t xml:space="preserve">Naast Regeltekst zijn er meerdere </w:t>
      </w:r>
      <w:r w:rsidR="00FA707F">
        <w:t>OW-object</w:t>
      </w:r>
      <w:r w:rsidRPr="00022065">
        <w:t>en die meegeleverd kunnen worden in het IMOW.</w:t>
      </w:r>
    </w:p>
    <w:p w14:paraId="4CB5E8BB" w14:textId="0DDC42AC" w:rsidR="00285655" w:rsidRPr="00022065" w:rsidRDefault="00E9641B" w:rsidP="00022065">
      <w:r w:rsidRPr="00022065">
        <w:t xml:space="preserve">Zo heeft een Activiteit een relatie naar een Locatie. De </w:t>
      </w:r>
      <w:proofErr w:type="spellStart"/>
      <w:r w:rsidRPr="00022065">
        <w:t>XSD’s</w:t>
      </w:r>
      <w:proofErr w:type="spellEnd"/>
      <w:r w:rsidRPr="00022065">
        <w:t xml:space="preserve"> kennen hiervoor een Ref</w:t>
      </w:r>
      <w:r w:rsidR="007E0F2E" w:rsidRPr="00022065">
        <w:t>erentie-</w:t>
      </w:r>
      <w:r w:rsidRPr="00022065">
        <w:t xml:space="preserve">element, zoals </w:t>
      </w:r>
      <w:proofErr w:type="spellStart"/>
      <w:r w:rsidRPr="00022065">
        <w:t>LocatieRef</w:t>
      </w:r>
      <w:proofErr w:type="spellEnd"/>
      <w:r w:rsidRPr="00022065">
        <w:t xml:space="preserve">. Vul hierin de identificatie in van het gerelateerde objecttype, </w:t>
      </w:r>
      <w:r w:rsidR="00D51518" w:rsidRPr="00022065">
        <w:t>dit is de</w:t>
      </w:r>
      <w:r w:rsidRPr="00022065">
        <w:t xml:space="preserve"> </w:t>
      </w:r>
      <w:r w:rsidR="007E0F2E" w:rsidRPr="00022065">
        <w:t>waarde</w:t>
      </w:r>
      <w:r w:rsidRPr="00022065">
        <w:t xml:space="preserve"> die staat in het element identificatie van het desbetreffende object.</w:t>
      </w:r>
    </w:p>
    <w:p w14:paraId="1874E2AA" w14:textId="79AE38DA" w:rsidR="00E9641B" w:rsidRPr="00022065" w:rsidRDefault="00E9641B" w:rsidP="00022065"/>
    <w:p w14:paraId="39101542" w14:textId="55F68737" w:rsidR="00285655" w:rsidRPr="00022065" w:rsidRDefault="00E9641B" w:rsidP="00022065">
      <w:r w:rsidRPr="00022065">
        <w:t xml:space="preserve">Het </w:t>
      </w:r>
      <w:r w:rsidR="00D51518" w:rsidRPr="00022065">
        <w:t xml:space="preserve">is de bedoeling dat </w:t>
      </w:r>
      <w:r w:rsidRPr="00022065">
        <w:t>de identificaties van OW</w:t>
      </w:r>
      <w:r w:rsidR="00D51518" w:rsidRPr="00022065">
        <w:t>-</w:t>
      </w:r>
      <w:r w:rsidRPr="00022065">
        <w:t>objecten in de OW</w:t>
      </w:r>
      <w:r w:rsidR="00D51518" w:rsidRPr="00022065">
        <w:t>-</w:t>
      </w:r>
      <w:r w:rsidRPr="00022065">
        <w:t xml:space="preserve">bestanden geschikt moeten zijn voor </w:t>
      </w:r>
      <w:r w:rsidR="00D51518" w:rsidRPr="00022065">
        <w:t>het bevoegd gezag (</w:t>
      </w:r>
      <w:r w:rsidRPr="00022065">
        <w:t>BG</w:t>
      </w:r>
      <w:r w:rsidR="00D51518" w:rsidRPr="00022065">
        <w:t>)</w:t>
      </w:r>
      <w:r w:rsidRPr="00022065">
        <w:t xml:space="preserve"> zelf en voor gebruik/afname vanuit </w:t>
      </w:r>
      <w:r w:rsidR="00EC3550" w:rsidRPr="00022065">
        <w:t xml:space="preserve">de landelijke voorziening </w:t>
      </w:r>
      <w:r w:rsidR="009454C4" w:rsidRPr="00022065">
        <w:t>digitaal stelsel</w:t>
      </w:r>
      <w:r w:rsidR="000B1DA5" w:rsidRPr="00022065">
        <w:t xml:space="preserve"> Omgevingswet (</w:t>
      </w:r>
      <w:r w:rsidRPr="00022065">
        <w:t>DSO-LV</w:t>
      </w:r>
      <w:r w:rsidR="000B1DA5" w:rsidRPr="00022065">
        <w:t>)</w:t>
      </w:r>
      <w:r w:rsidRPr="00022065">
        <w:t xml:space="preserve"> door </w:t>
      </w:r>
      <w:r w:rsidR="000B1DA5" w:rsidRPr="00022065">
        <w:t xml:space="preserve">het </w:t>
      </w:r>
      <w:r w:rsidRPr="00022065">
        <w:t xml:space="preserve">DSO, </w:t>
      </w:r>
      <w:r w:rsidR="006A6AE1" w:rsidRPr="00022065">
        <w:t xml:space="preserve">de </w:t>
      </w:r>
      <w:r w:rsidRPr="00022065">
        <w:t>BG en derden.</w:t>
      </w:r>
    </w:p>
    <w:p w14:paraId="42C13CC8" w14:textId="390C6662" w:rsidR="00E9641B" w:rsidRPr="00022065" w:rsidRDefault="00E9641B" w:rsidP="00022065"/>
    <w:p w14:paraId="25A8C699" w14:textId="6DAE34CD" w:rsidR="00285655" w:rsidRPr="00022065" w:rsidRDefault="00E9641B" w:rsidP="00022065">
      <w:r w:rsidRPr="00022065">
        <w:t>De identificatie van een OW-object, zoals een Locatie, krijgt daarom bij BG een lokale identificatie die bepaald wordt door BG zelf. Deze lokale identificatie komt vervolgens in alle ketens herkenbaar beschikbaar en moet daarom globaal uniek zijn, of gemaakt (kunnen) worden, zodat deze geschikt is voor gebruik in de LVBB en DSO-LV en afnemers daarvan.</w:t>
      </w:r>
    </w:p>
    <w:p w14:paraId="2D317E30" w14:textId="56D79E0B" w:rsidR="00E9641B" w:rsidRPr="00022065" w:rsidRDefault="00E9641B" w:rsidP="00022065"/>
    <w:p w14:paraId="5EC2B926" w14:textId="77777777" w:rsidR="00E9641B" w:rsidRPr="00022065" w:rsidRDefault="00E9641B" w:rsidP="00022065">
      <w:r w:rsidRPr="00022065">
        <w:t>Onderstaande beschrijft de specificatie hiervoor.</w:t>
      </w:r>
    </w:p>
    <w:p w14:paraId="69B58B09" w14:textId="1DDA22C6" w:rsidR="000A5157" w:rsidRPr="00022065" w:rsidRDefault="00E9641B" w:rsidP="00022065">
      <w:r w:rsidRPr="00022065">
        <w:t>De lokale identificatie vormt de basis voor de keten van BG naar DSO en weer terug naar BG of derden.</w:t>
      </w:r>
    </w:p>
    <w:p w14:paraId="63B417D3" w14:textId="74A3BF85" w:rsidR="00E9641B" w:rsidRPr="00A364B1" w:rsidRDefault="00E9641B" w:rsidP="00437CAF">
      <w:pPr>
        <w:pStyle w:val="Opsommingtekens1"/>
      </w:pPr>
      <w:r w:rsidRPr="00A364B1">
        <w:t xml:space="preserve">Bij </w:t>
      </w:r>
      <w:r w:rsidRPr="00437CAF">
        <w:t>uitwisseling</w:t>
      </w:r>
      <w:r w:rsidRPr="00A364B1">
        <w:t xml:space="preserve"> van informatie in ketens met andere partijen, dan wordt deze lokale identificatie globaal uniek gemaakt, via vaste afspraken </w:t>
      </w:r>
      <w:r w:rsidR="00B75269" w:rsidRPr="00A364B1">
        <w:t>(zie 3.2.1)</w:t>
      </w:r>
      <w:r w:rsidR="00755D0B" w:rsidRPr="00A364B1">
        <w:t>.</w:t>
      </w:r>
    </w:p>
    <w:p w14:paraId="5DECD615" w14:textId="79F433AA" w:rsidR="00285655" w:rsidRPr="00A364B1" w:rsidRDefault="00E9641B" w:rsidP="009572A3">
      <w:pPr>
        <w:pStyle w:val="Opsommingtekens1"/>
      </w:pPr>
      <w:r w:rsidRPr="00A364B1">
        <w:t>Keten van plan tot publicatie, opname in OP bestanden: zie OP specificatie.</w:t>
      </w:r>
    </w:p>
    <w:p w14:paraId="1F63DD9C" w14:textId="286EEA1C" w:rsidR="00285655" w:rsidRPr="00A364B1" w:rsidRDefault="00E9641B" w:rsidP="009572A3">
      <w:pPr>
        <w:pStyle w:val="Opsommingtekens1"/>
      </w:pPr>
      <w:r w:rsidRPr="00A364B1">
        <w:t>Keten van plan tot publicatie, opname in OW bestanden: zie hieronder.</w:t>
      </w:r>
    </w:p>
    <w:p w14:paraId="4C5019C0" w14:textId="55396072" w:rsidR="00E9641B" w:rsidRPr="00022065" w:rsidRDefault="00E9641B" w:rsidP="00022065"/>
    <w:p w14:paraId="37F8C6B9" w14:textId="34A16579" w:rsidR="00E9641B" w:rsidRPr="00022065" w:rsidRDefault="00E9641B" w:rsidP="00022065">
      <w:r w:rsidRPr="00022065">
        <w:t>Als er sprake is van informatie die én in OW</w:t>
      </w:r>
      <w:r w:rsidR="00755D0B" w:rsidRPr="00022065">
        <w:t>-</w:t>
      </w:r>
      <w:r w:rsidRPr="00022065">
        <w:t>bestanden zit én in OP</w:t>
      </w:r>
      <w:r w:rsidR="00755D0B" w:rsidRPr="00022065">
        <w:t>-</w:t>
      </w:r>
      <w:r w:rsidRPr="00022065">
        <w:t>bestanden zit, dan is de lokale identificatie het verbindende gegeven.</w:t>
      </w:r>
    </w:p>
    <w:p w14:paraId="128024A0" w14:textId="7702EB27" w:rsidR="00705B70" w:rsidRDefault="00705B70" w:rsidP="00D7079F">
      <w:pPr>
        <w:pStyle w:val="Kop3"/>
      </w:pPr>
      <w:bookmarkStart w:id="128" w:name="_Ref49518173"/>
      <w:bookmarkStart w:id="129" w:name="_Ref49518209"/>
      <w:bookmarkStart w:id="130" w:name="_Ref52186390"/>
      <w:bookmarkStart w:id="131" w:name="_Toc152061430"/>
      <w:bookmarkStart w:id="132" w:name="Techn_OW_GML"/>
      <w:r>
        <w:t>GML-bestanden</w:t>
      </w:r>
      <w:bookmarkEnd w:id="128"/>
      <w:bookmarkEnd w:id="129"/>
      <w:bookmarkEnd w:id="130"/>
      <w:bookmarkEnd w:id="131"/>
    </w:p>
    <w:p w14:paraId="0B4F913B" w14:textId="651EA20B" w:rsidR="0011778D" w:rsidRDefault="0011778D" w:rsidP="00022065">
      <w:bookmarkStart w:id="133" w:name="_Ref36562789"/>
      <w:bookmarkEnd w:id="132"/>
      <w:r w:rsidRPr="00022065">
        <w:t>De GML-specificaties volgen de regels van de standaard Basisgeometrie</w:t>
      </w:r>
      <w:r w:rsidR="00994537" w:rsidRPr="00022065">
        <w:t xml:space="preserve"> (de versie die is vastgesteld op 30 september 2020)</w:t>
      </w:r>
      <w:r w:rsidRPr="00022065">
        <w:t>:</w:t>
      </w:r>
      <w:r w:rsidR="00860812" w:rsidRPr="00022065">
        <w:t xml:space="preserve"> </w:t>
      </w:r>
      <w:hyperlink r:id="rId33" w:history="1">
        <w:r w:rsidR="001230AA" w:rsidRPr="008001F0">
          <w:rPr>
            <w:rStyle w:val="Hyperlink"/>
          </w:rPr>
          <w:t>https://docs.geostandaarden.nl/nen3610/def-st-basisgeometrie-20200930/</w:t>
        </w:r>
      </w:hyperlink>
    </w:p>
    <w:p w14:paraId="17A26F27" w14:textId="77777777" w:rsidR="001160F1" w:rsidRPr="00022065" w:rsidRDefault="001160F1" w:rsidP="00022065"/>
    <w:p w14:paraId="4340539D" w14:textId="4AAA2E85" w:rsidR="001230AA" w:rsidRPr="00022065" w:rsidRDefault="0011778D" w:rsidP="00022065">
      <w:r w:rsidRPr="00022065">
        <w:t>Het bijbehorende</w:t>
      </w:r>
      <w:r w:rsidR="001160F1" w:rsidRPr="00022065">
        <w:t xml:space="preserve"> </w:t>
      </w:r>
      <w:r w:rsidRPr="00022065">
        <w:t xml:space="preserve">GML applicatieschema Basisgeometrie.xsd is gepubliceerd op: </w:t>
      </w:r>
      <w:r w:rsidR="001230AA">
        <w:t xml:space="preserve"> </w:t>
      </w:r>
      <w:hyperlink r:id="rId34" w:history="1">
        <w:r w:rsidR="001230AA" w:rsidRPr="008001F0">
          <w:rPr>
            <w:rStyle w:val="Hyperlink"/>
          </w:rPr>
          <w:t>https://register.geostandaarden.nl/gmlapplicatieschema/basisgeometrie/</w:t>
        </w:r>
      </w:hyperlink>
      <w:r w:rsidR="001230AA">
        <w:t xml:space="preserve"> </w:t>
      </w:r>
    </w:p>
    <w:p w14:paraId="7D4DCE1E" w14:textId="77777777" w:rsidR="001160F1" w:rsidRPr="00022065" w:rsidRDefault="001160F1" w:rsidP="00022065"/>
    <w:p w14:paraId="47FB1AB2" w14:textId="4D8EE0AB" w:rsidR="0011778D" w:rsidRPr="00022065" w:rsidRDefault="0011778D" w:rsidP="00022065">
      <w:r w:rsidRPr="00022065">
        <w:lastRenderedPageBreak/>
        <w:t>Voor de zelfstandig leesbaarheid van IMOW-standaard is de inhoud van de genoemde standaard Basisgeometrie en het schema ook opgenomen in IMOW.</w:t>
      </w:r>
    </w:p>
    <w:p w14:paraId="3F0ED7BF" w14:textId="77777777" w:rsidR="001160F1" w:rsidRPr="00022065" w:rsidRDefault="001160F1" w:rsidP="00022065"/>
    <w:p w14:paraId="073BF390" w14:textId="1BBDCFF6" w:rsidR="0011778D" w:rsidRPr="00022065" w:rsidRDefault="0011778D" w:rsidP="00022065">
      <w:r w:rsidRPr="006876D1">
        <w:rPr>
          <w:b/>
          <w:bCs/>
        </w:rPr>
        <w:t>GML-versie en profiel:</w:t>
      </w:r>
      <w:r w:rsidRPr="00022065">
        <w:t xml:space="preserve"> GML 3.2.2 – SF-0.</w:t>
      </w:r>
      <w:r w:rsidRPr="00022065">
        <w:br/>
        <w:t xml:space="preserve">Simple features profile 0 is gekozen omdat de inhoud van dit model geen constructies heeft die complexer zijn dan SF-0. Voor geometrietypen is er tussen SF-0, SF-1 en SF-2 geen verschil. </w:t>
      </w:r>
    </w:p>
    <w:p w14:paraId="7FA11C35" w14:textId="77777777" w:rsidR="001160F1" w:rsidRPr="00022065" w:rsidRDefault="001160F1" w:rsidP="00022065"/>
    <w:p w14:paraId="21FB8713" w14:textId="77777777" w:rsidR="0011778D" w:rsidRPr="00022065" w:rsidRDefault="0011778D" w:rsidP="00022065">
      <w:r w:rsidRPr="006876D1">
        <w:rPr>
          <w:b/>
          <w:bCs/>
        </w:rPr>
        <w:t>Coördinaatreferentiestelsel:</w:t>
      </w:r>
      <w:r w:rsidRPr="00022065">
        <w:t xml:space="preserve"> Het is verplicht om de </w:t>
      </w:r>
      <w:proofErr w:type="spellStart"/>
      <w:r w:rsidRPr="00022065">
        <w:t>srsName</w:t>
      </w:r>
      <w:proofErr w:type="spellEnd"/>
      <w:r w:rsidRPr="00022065">
        <w:t xml:space="preserve"> in te vullen op het hoogste niveau van een geometrie. Dat betekent dat van een samengestelde geometrie, een </w:t>
      </w:r>
      <w:proofErr w:type="spellStart"/>
      <w:r w:rsidRPr="00022065">
        <w:t>multi</w:t>
      </w:r>
      <w:proofErr w:type="spellEnd"/>
      <w:r w:rsidRPr="00022065">
        <w:t xml:space="preserve">-geometrie, alleen op het niveau van de samenstelling de </w:t>
      </w:r>
      <w:proofErr w:type="spellStart"/>
      <w:r w:rsidRPr="00022065">
        <w:t>srsName</w:t>
      </w:r>
      <w:proofErr w:type="spellEnd"/>
      <w:r w:rsidRPr="00022065">
        <w:t xml:space="preserve"> verplicht is ingevuld.</w:t>
      </w:r>
    </w:p>
    <w:p w14:paraId="3DBF8271" w14:textId="77777777" w:rsidR="008D2DFA" w:rsidRPr="00022065" w:rsidRDefault="008D2DFA" w:rsidP="00022065"/>
    <w:p w14:paraId="49799A60" w14:textId="0B43A938" w:rsidR="0011778D" w:rsidRPr="00022065" w:rsidRDefault="0011778D" w:rsidP="00022065">
      <w:r w:rsidRPr="00022065">
        <w:t>Invul-instructie:</w:t>
      </w:r>
    </w:p>
    <w:p w14:paraId="592430BC" w14:textId="77777777" w:rsidR="0011778D" w:rsidRPr="003F6A8A" w:rsidRDefault="0011778D" w:rsidP="00437CAF">
      <w:pPr>
        <w:pStyle w:val="Opsommingtekens1"/>
      </w:pPr>
      <w:r w:rsidRPr="003F6A8A">
        <w:t xml:space="preserve">RD </w:t>
      </w:r>
      <w:r w:rsidRPr="00437CAF">
        <w:t>stelsel</w:t>
      </w:r>
      <w:r w:rsidRPr="003F6A8A">
        <w:t xml:space="preserve"> (2D): </w:t>
      </w:r>
      <w:proofErr w:type="spellStart"/>
      <w:r w:rsidRPr="003F6A8A">
        <w:t>srsName</w:t>
      </w:r>
      <w:proofErr w:type="spellEnd"/>
      <w:r w:rsidRPr="003F6A8A">
        <w:t>="</w:t>
      </w:r>
      <w:proofErr w:type="spellStart"/>
      <w:r w:rsidRPr="003F6A8A">
        <w:t>urn:ogc:def:crs:EPSG</w:t>
      </w:r>
      <w:proofErr w:type="spellEnd"/>
      <w:r w:rsidRPr="003F6A8A">
        <w:t>::28992"</w:t>
      </w:r>
    </w:p>
    <w:p w14:paraId="5C6E90A9" w14:textId="77777777" w:rsidR="0011778D" w:rsidRPr="003F6A8A" w:rsidRDefault="0011778D" w:rsidP="009572A3">
      <w:pPr>
        <w:pStyle w:val="Opsommingtekens1"/>
        <w:rPr>
          <w:lang w:val="en-US"/>
        </w:rPr>
      </w:pPr>
      <w:r w:rsidRPr="003F6A8A">
        <w:rPr>
          <w:lang w:val="en-US"/>
        </w:rPr>
        <w:t xml:space="preserve">ETRS89 (2D): </w:t>
      </w:r>
      <w:proofErr w:type="spellStart"/>
      <w:r w:rsidRPr="003F6A8A">
        <w:rPr>
          <w:lang w:val="en-US"/>
        </w:rPr>
        <w:t>srsName</w:t>
      </w:r>
      <w:proofErr w:type="spellEnd"/>
      <w:r w:rsidRPr="003F6A8A">
        <w:rPr>
          <w:lang w:val="en-US"/>
        </w:rPr>
        <w:t>="</w:t>
      </w:r>
      <w:proofErr w:type="spellStart"/>
      <w:r w:rsidRPr="003F6A8A">
        <w:rPr>
          <w:lang w:val="en-US"/>
        </w:rPr>
        <w:t>urn:ogc:def:crs:EPSG</w:t>
      </w:r>
      <w:proofErr w:type="spellEnd"/>
      <w:r w:rsidRPr="003F6A8A">
        <w:rPr>
          <w:lang w:val="en-US"/>
        </w:rPr>
        <w:t>::4258"</w:t>
      </w:r>
    </w:p>
    <w:p w14:paraId="5EFF82A4" w14:textId="77777777" w:rsidR="008D2DFA" w:rsidRPr="00AC109E" w:rsidRDefault="008D2DFA" w:rsidP="00022065">
      <w:pPr>
        <w:rPr>
          <w:lang w:val="en-US"/>
        </w:rPr>
      </w:pPr>
    </w:p>
    <w:p w14:paraId="1F46E1F2" w14:textId="709503CB" w:rsidR="000A5157" w:rsidRPr="00022065" w:rsidRDefault="0011778D" w:rsidP="00022065">
      <w:r w:rsidRPr="00022065">
        <w:t xml:space="preserve">De beschrijving van de respectievelijke EPSG codes zijn te vinden onder de </w:t>
      </w:r>
      <w:proofErr w:type="spellStart"/>
      <w:r w:rsidRPr="00022065">
        <w:t>url's</w:t>
      </w:r>
      <w:proofErr w:type="spellEnd"/>
      <w:r w:rsidRPr="00022065">
        <w:t xml:space="preserve"> met het format: "http://www.opengis.net/def/crs/EPSG/0/""epsgcode".</w:t>
      </w:r>
      <w:r w:rsidR="009460F0">
        <w:t xml:space="preserve"> Bijvoorbeeld voor EPSG 28992 is dat: </w:t>
      </w:r>
      <w:hyperlink r:id="rId35" w:history="1">
        <w:r w:rsidR="009460F0" w:rsidRPr="00B87701">
          <w:rPr>
            <w:rStyle w:val="Hyperlink"/>
          </w:rPr>
          <w:t>https://www.opengis.net/def/crs/EPSG/0/28992</w:t>
        </w:r>
      </w:hyperlink>
    </w:p>
    <w:p w14:paraId="2C2A6DFB" w14:textId="77777777" w:rsidR="000A5157" w:rsidRPr="00022065" w:rsidRDefault="0011778D" w:rsidP="00022065">
      <w:r w:rsidRPr="00022065">
        <w:t>Momenteel worden in het DSO de 3D-coördinatenreferentiestelsels nog niet ondersteund (EPSG:4937, EPSG:7415, EPSG:7423).</w:t>
      </w:r>
    </w:p>
    <w:p w14:paraId="36F401EF" w14:textId="77777777" w:rsidR="000A5157" w:rsidRPr="00022065" w:rsidRDefault="000A5157" w:rsidP="00022065"/>
    <w:p w14:paraId="464292A6" w14:textId="76ADD68B" w:rsidR="0011778D" w:rsidRPr="00022065" w:rsidRDefault="0011778D" w:rsidP="00022065">
      <w:proofErr w:type="spellStart"/>
      <w:r w:rsidRPr="006876D1">
        <w:rPr>
          <w:b/>
          <w:bCs/>
        </w:rPr>
        <w:t>gml:id</w:t>
      </w:r>
      <w:proofErr w:type="spellEnd"/>
      <w:r w:rsidRPr="006876D1">
        <w:rPr>
          <w:b/>
          <w:bCs/>
        </w:rPr>
        <w:t>:</w:t>
      </w:r>
      <w:r w:rsidRPr="00022065">
        <w:t xml:space="preserve"> Voor implementatie in GML zijn er aanvullende specificaties als het gaat om het invullen van een </w:t>
      </w:r>
      <w:proofErr w:type="spellStart"/>
      <w:r w:rsidRPr="00022065">
        <w:t>gml:id</w:t>
      </w:r>
      <w:proofErr w:type="spellEnd"/>
      <w:r w:rsidRPr="00022065">
        <w:t xml:space="preserve"> attribuut. Dit </w:t>
      </w:r>
      <w:proofErr w:type="spellStart"/>
      <w:r w:rsidRPr="00022065">
        <w:t>gml:id</w:t>
      </w:r>
      <w:proofErr w:type="spellEnd"/>
      <w:r w:rsidRPr="00022065">
        <w:t xml:space="preserve"> attribuut heeft geen informatiewaarde maar is nodig om interne en externe referenties te realiseren voor gebruik binnen het </w:t>
      </w:r>
      <w:proofErr w:type="spellStart"/>
      <w:r w:rsidRPr="00022065">
        <w:t>gml</w:t>
      </w:r>
      <w:proofErr w:type="spellEnd"/>
      <w:r w:rsidRPr="00022065">
        <w:t xml:space="preserve"> formaat. Voor de GML 3.2.1 was dit een verplicht element maar voor GML 3.2.2 is dit optioneel.</w:t>
      </w:r>
    </w:p>
    <w:p w14:paraId="060C86DD" w14:textId="77777777" w:rsidR="000A5157" w:rsidRPr="00022065" w:rsidRDefault="000A5157" w:rsidP="00022065"/>
    <w:p w14:paraId="0300CA11" w14:textId="299E8336" w:rsidR="0011778D" w:rsidRPr="00022065" w:rsidRDefault="0011778D" w:rsidP="00022065">
      <w:r w:rsidRPr="00022065">
        <w:t xml:space="preserve">Indien de optionele </w:t>
      </w:r>
      <w:proofErr w:type="spellStart"/>
      <w:r w:rsidRPr="00022065">
        <w:t>gml:id</w:t>
      </w:r>
      <w:proofErr w:type="spellEnd"/>
      <w:r w:rsidRPr="00022065">
        <w:t xml:space="preserve"> wordt toegepast dient deze globaal uniek te zijn en mag de waarde conform de </w:t>
      </w:r>
      <w:proofErr w:type="spellStart"/>
      <w:r w:rsidRPr="00022065">
        <w:t>gml</w:t>
      </w:r>
      <w:proofErr w:type="spellEnd"/>
      <w:r w:rsidRPr="00022065">
        <w:t xml:space="preserve"> specificaties alleen met een letter of een </w:t>
      </w:r>
      <w:proofErr w:type="spellStart"/>
      <w:r w:rsidRPr="00022065">
        <w:t>underscore</w:t>
      </w:r>
      <w:proofErr w:type="spellEnd"/>
      <w:r w:rsidRPr="00022065">
        <w:t xml:space="preserve"> beginnen.</w:t>
      </w:r>
    </w:p>
    <w:p w14:paraId="411C6790" w14:textId="77777777" w:rsidR="000A5157" w:rsidRPr="00022065" w:rsidRDefault="000A5157" w:rsidP="00022065"/>
    <w:p w14:paraId="5054A6E5" w14:textId="05628E3D" w:rsidR="0011778D" w:rsidRPr="00022065" w:rsidRDefault="0011778D" w:rsidP="00022065">
      <w:r w:rsidRPr="006876D1">
        <w:rPr>
          <w:b/>
          <w:bCs/>
        </w:rPr>
        <w:t>Nauwkeurigheid van coördinaten:</w:t>
      </w:r>
      <w:r w:rsidRPr="00022065">
        <w:t xml:space="preserve"> Coördinaten opgenomen bij een geometrie worden standaard uitgewisseld met een getalsnauwkeurigheid van 1 mm of het equivalent daarvan in graden. Voor RD,</w:t>
      </w:r>
      <w:ins w:id="134" w:author="Wilko Quak" w:date="2023-11-10T14:06:00Z">
        <w:r w:rsidR="00C40167">
          <w:t xml:space="preserve"> </w:t>
        </w:r>
      </w:ins>
      <w:r w:rsidRPr="00022065">
        <w:t>NAP en ETRS89 komt dat overeen met de volgende nauwkeurigheden:</w:t>
      </w:r>
    </w:p>
    <w:p w14:paraId="5A938C4A" w14:textId="77777777" w:rsidR="0011778D" w:rsidRPr="00A364B1" w:rsidRDefault="0011778D" w:rsidP="00437CAF">
      <w:pPr>
        <w:pStyle w:val="Opsommingtekens1"/>
      </w:pPr>
      <w:r w:rsidRPr="00A364B1">
        <w:t>RD in meters 3 decimalen (1 mm);</w:t>
      </w:r>
    </w:p>
    <w:p w14:paraId="6979CF58" w14:textId="77777777" w:rsidR="0011778D" w:rsidRPr="00A364B1" w:rsidRDefault="0011778D" w:rsidP="009572A3">
      <w:pPr>
        <w:pStyle w:val="Opsommingtekens1"/>
      </w:pPr>
      <w:r w:rsidRPr="00A364B1">
        <w:t>NAP-hoogte in meters 3 decimalen (1 mm);</w:t>
      </w:r>
    </w:p>
    <w:p w14:paraId="0114425B" w14:textId="77777777" w:rsidR="0011778D" w:rsidRPr="00A364B1" w:rsidRDefault="0011778D" w:rsidP="009572A3">
      <w:pPr>
        <w:pStyle w:val="Opsommingtekens1"/>
      </w:pPr>
      <w:r w:rsidRPr="00A364B1">
        <w:t>ETRS89-breedte in graden 8 decimalen (1,1 mm);</w:t>
      </w:r>
    </w:p>
    <w:p w14:paraId="0142594E" w14:textId="77777777" w:rsidR="0011778D" w:rsidRPr="00A364B1" w:rsidRDefault="0011778D" w:rsidP="009572A3">
      <w:pPr>
        <w:pStyle w:val="Opsommingtekens1"/>
      </w:pPr>
      <w:r w:rsidRPr="00A364B1">
        <w:t>ETRS89-lengte in graden 8 decimalen (0,7 mm);</w:t>
      </w:r>
    </w:p>
    <w:p w14:paraId="6968BA4F" w14:textId="77777777" w:rsidR="0011778D" w:rsidRPr="00A364B1" w:rsidRDefault="0011778D" w:rsidP="009572A3">
      <w:pPr>
        <w:pStyle w:val="Opsommingtekens1"/>
      </w:pPr>
      <w:r w:rsidRPr="00A364B1">
        <w:t>ETRS89-hoogte in meters 3 decimalen (1 mm).</w:t>
      </w:r>
    </w:p>
    <w:p w14:paraId="39A39D8F" w14:textId="77777777" w:rsidR="008D2DFA" w:rsidRPr="00022065" w:rsidRDefault="008D2DFA" w:rsidP="00022065"/>
    <w:p w14:paraId="03857BBD" w14:textId="77777777" w:rsidR="000A5157" w:rsidRPr="00022065" w:rsidRDefault="0011778D" w:rsidP="00022065">
      <w:r w:rsidRPr="00022065">
        <w:t>Alles wat nauwkeuriger is wordt afgerond op deze nauwkeurigheid van 3 of 8 decimalen. Afronding is volgens de volgende regel:</w:t>
      </w:r>
    </w:p>
    <w:p w14:paraId="42B24D2D" w14:textId="77777777" w:rsidR="000A5157" w:rsidRPr="00022065" w:rsidRDefault="0011778D" w:rsidP="00022065">
      <w:r w:rsidRPr="00022065">
        <w:t>0.0015 -&gt; 0.002;</w:t>
      </w:r>
    </w:p>
    <w:p w14:paraId="71C05E25" w14:textId="4D478845" w:rsidR="0011778D" w:rsidRPr="00022065" w:rsidRDefault="0011778D" w:rsidP="00022065">
      <w:r w:rsidRPr="00022065">
        <w:t>0.0014 -&gt; 0.001.</w:t>
      </w:r>
    </w:p>
    <w:p w14:paraId="53A6EBF9" w14:textId="3C37FD90" w:rsidR="00E9641B" w:rsidRDefault="00634452" w:rsidP="00D7079F">
      <w:pPr>
        <w:pStyle w:val="Kop2"/>
      </w:pPr>
      <w:bookmarkStart w:id="135" w:name="_Ref80972474"/>
      <w:bookmarkStart w:id="136" w:name="_Toc152061431"/>
      <w:bookmarkStart w:id="137" w:name="Techn_aanlever"/>
      <w:r>
        <w:t xml:space="preserve">Eisen </w:t>
      </w:r>
      <w:r w:rsidR="00F07782">
        <w:t>bij aanleveren</w:t>
      </w:r>
      <w:bookmarkEnd w:id="133"/>
      <w:bookmarkEnd w:id="135"/>
      <w:bookmarkEnd w:id="136"/>
    </w:p>
    <w:bookmarkEnd w:id="137"/>
    <w:p w14:paraId="7BE329EF" w14:textId="15DE22C2" w:rsidR="00134DF7" w:rsidRPr="00022065" w:rsidRDefault="00134DF7" w:rsidP="00022065">
      <w:r w:rsidRPr="00022065">
        <w:t xml:space="preserve">Bij het aanleveren dient er rekening gehouden te worden met verschillende </w:t>
      </w:r>
      <w:r w:rsidR="001505FD" w:rsidRPr="00022065">
        <w:t xml:space="preserve">aspecten. In </w:t>
      </w:r>
      <w:r w:rsidR="009A0830" w:rsidRPr="00022065">
        <w:fldChar w:fldCharType="begin"/>
      </w:r>
      <w:r w:rsidR="009A0830" w:rsidRPr="00022065">
        <w:instrText xml:space="preserve"> REF _Ref31714815 \n \h </w:instrText>
      </w:r>
      <w:r w:rsidR="009A0830" w:rsidRPr="00022065">
        <w:fldChar w:fldCharType="separate"/>
      </w:r>
      <w:r w:rsidR="00F5100C">
        <w:t>3.2.1</w:t>
      </w:r>
      <w:r w:rsidR="009A0830" w:rsidRPr="00022065">
        <w:fldChar w:fldCharType="end"/>
      </w:r>
      <w:r w:rsidR="001505FD" w:rsidRPr="00022065">
        <w:t xml:space="preserve"> wordt beschreven hoe de identificatie van de objecten er uit dient te zien.</w:t>
      </w:r>
      <w:r w:rsidR="002455C1">
        <w:t xml:space="preserve"> In </w:t>
      </w:r>
      <w:r w:rsidR="002455C1">
        <w:fldChar w:fldCharType="begin"/>
      </w:r>
      <w:r w:rsidR="002455C1">
        <w:instrText xml:space="preserve"> REF _Ref36460877 \r \h </w:instrText>
      </w:r>
      <w:r w:rsidR="002455C1">
        <w:fldChar w:fldCharType="separate"/>
      </w:r>
      <w:r w:rsidR="00F5100C">
        <w:t>3.2.2</w:t>
      </w:r>
      <w:r w:rsidR="002455C1">
        <w:fldChar w:fldCharType="end"/>
      </w:r>
      <w:r w:rsidR="002455C1">
        <w:t xml:space="preserve"> en </w:t>
      </w:r>
      <w:r w:rsidR="002455C1">
        <w:fldChar w:fldCharType="begin"/>
      </w:r>
      <w:r w:rsidR="002455C1">
        <w:instrText xml:space="preserve"> REF _Ref36460902 \r \h </w:instrText>
      </w:r>
      <w:r w:rsidR="002455C1">
        <w:fldChar w:fldCharType="separate"/>
      </w:r>
      <w:r w:rsidR="00F5100C">
        <w:t>3.2.3</w:t>
      </w:r>
      <w:r w:rsidR="002455C1">
        <w:fldChar w:fldCharType="end"/>
      </w:r>
      <w:r w:rsidR="002455C1">
        <w:t xml:space="preserve"> worden de Status en Procedurestatus beschreven.</w:t>
      </w:r>
      <w:r w:rsidR="00F7457C">
        <w:t xml:space="preserve"> </w:t>
      </w:r>
      <w:r w:rsidR="001505FD" w:rsidRPr="00022065">
        <w:t xml:space="preserve"> In </w:t>
      </w:r>
      <w:r w:rsidR="00A21A6D">
        <w:fldChar w:fldCharType="begin"/>
      </w:r>
      <w:r w:rsidR="00A21A6D">
        <w:instrText xml:space="preserve"> REF _Ref92189168 \n \h </w:instrText>
      </w:r>
      <w:r w:rsidR="00A21A6D">
        <w:fldChar w:fldCharType="separate"/>
      </w:r>
      <w:r w:rsidR="00F5100C">
        <w:t>3.2.4</w:t>
      </w:r>
      <w:r w:rsidR="00A21A6D">
        <w:fldChar w:fldCharType="end"/>
      </w:r>
      <w:r w:rsidR="001505FD" w:rsidRPr="00022065">
        <w:t xml:space="preserve"> </w:t>
      </w:r>
      <w:r w:rsidR="002455C1" w:rsidRPr="00022065">
        <w:t xml:space="preserve">wordt toegelicht hoe de </w:t>
      </w:r>
      <w:proofErr w:type="spellStart"/>
      <w:r w:rsidR="002455C1" w:rsidRPr="00022065">
        <w:t>XSD’s</w:t>
      </w:r>
      <w:proofErr w:type="spellEnd"/>
      <w:r w:rsidR="002455C1" w:rsidRPr="00022065">
        <w:t xml:space="preserve"> er uitzien en waar deze te vinden zijn</w:t>
      </w:r>
      <w:r w:rsidR="001505FD" w:rsidRPr="00022065">
        <w:t xml:space="preserve">. </w:t>
      </w:r>
      <w:r w:rsidR="007E0F2E" w:rsidRPr="00022065">
        <w:t xml:space="preserve">In </w:t>
      </w:r>
      <w:r w:rsidR="00A21A6D">
        <w:fldChar w:fldCharType="begin"/>
      </w:r>
      <w:r w:rsidR="00A21A6D">
        <w:instrText xml:space="preserve"> REF _Ref124235539 \n \h </w:instrText>
      </w:r>
      <w:r w:rsidR="00A21A6D">
        <w:fldChar w:fldCharType="separate"/>
      </w:r>
      <w:r w:rsidR="00F5100C">
        <w:t>3.2.5</w:t>
      </w:r>
      <w:r w:rsidR="00A21A6D">
        <w:fldChar w:fldCharType="end"/>
      </w:r>
      <w:r w:rsidR="002455C1">
        <w:t xml:space="preserve"> worden </w:t>
      </w:r>
      <w:proofErr w:type="spellStart"/>
      <w:r w:rsidR="002455C1">
        <w:t>waardelijsten</w:t>
      </w:r>
      <w:proofErr w:type="spellEnd"/>
      <w:r w:rsidR="002455C1">
        <w:t xml:space="preserve"> beschreven</w:t>
      </w:r>
      <w:r w:rsidR="00880766">
        <w:t>.</w:t>
      </w:r>
      <w:ins w:id="138" w:author="Wilko Quak" w:date="2023-11-10T14:13:00Z">
        <w:r w:rsidR="00C40167">
          <w:t xml:space="preserve"> In</w:t>
        </w:r>
      </w:ins>
      <w:ins w:id="139" w:author="Wilko Quak" w:date="2023-11-10T14:12:00Z">
        <w:r w:rsidR="00C40167">
          <w:t xml:space="preserve"> </w:t>
        </w:r>
      </w:ins>
      <w:ins w:id="140" w:author="Wilko Quak" w:date="2023-11-10T14:13:00Z">
        <w:r w:rsidR="00C40167">
          <w:fldChar w:fldCharType="begin"/>
        </w:r>
        <w:r w:rsidR="00C40167">
          <w:instrText xml:space="preserve"> REF _Ref150518000 \r \h </w:instrText>
        </w:r>
      </w:ins>
      <w:r w:rsidR="00C40167">
        <w:fldChar w:fldCharType="separate"/>
      </w:r>
      <w:ins w:id="141" w:author="Wilko Quak" w:date="2023-11-10T14:13:00Z">
        <w:r w:rsidR="00C40167">
          <w:t>3.2.6</w:t>
        </w:r>
        <w:r w:rsidR="00C40167">
          <w:fldChar w:fldCharType="end"/>
        </w:r>
        <w:r w:rsidR="00C40167">
          <w:t xml:space="preserve"> wordt het toekennen van OW-objecten aan regeling vastgelegd. Paragraaf </w:t>
        </w:r>
        <w:r w:rsidR="00C40167">
          <w:fldChar w:fldCharType="begin"/>
        </w:r>
        <w:r w:rsidR="00C40167">
          <w:instrText xml:space="preserve"> REF _Ref150518039 \r \h </w:instrText>
        </w:r>
      </w:ins>
      <w:r w:rsidR="00C40167">
        <w:fldChar w:fldCharType="separate"/>
      </w:r>
      <w:ins w:id="142" w:author="Wilko Quak" w:date="2023-11-10T14:13:00Z">
        <w:r w:rsidR="00C40167">
          <w:t>3.2.7</w:t>
        </w:r>
        <w:r w:rsidR="00C40167">
          <w:fldChar w:fldCharType="end"/>
        </w:r>
        <w:r w:rsidR="00C40167">
          <w:t xml:space="preserve"> stelt eisen aan het </w:t>
        </w:r>
        <w:r w:rsidR="00C40167">
          <w:lastRenderedPageBreak/>
          <w:t xml:space="preserve">verwijzen </w:t>
        </w:r>
      </w:ins>
      <w:ins w:id="143" w:author="Wilko Quak" w:date="2023-11-10T14:14:00Z">
        <w:r w:rsidR="00C40167">
          <w:t xml:space="preserve">tussen verschillende OW-objecten. </w:t>
        </w:r>
      </w:ins>
      <w:ins w:id="144" w:author="Wilko Quak" w:date="2023-11-10T14:45:00Z">
        <w:r w:rsidR="00A63F06">
          <w:t xml:space="preserve">Paragraaf </w:t>
        </w:r>
        <w:r w:rsidR="00A63F06">
          <w:fldChar w:fldCharType="begin"/>
        </w:r>
        <w:r w:rsidR="00A63F06">
          <w:instrText xml:space="preserve"> REF _Ref150519876 \r \h </w:instrText>
        </w:r>
      </w:ins>
      <w:r w:rsidR="00A63F06">
        <w:fldChar w:fldCharType="separate"/>
      </w:r>
      <w:ins w:id="145" w:author="Wilko Quak" w:date="2023-11-10T14:45:00Z">
        <w:r w:rsidR="00A63F06">
          <w:t>3.2.8</w:t>
        </w:r>
        <w:r w:rsidR="00A63F06">
          <w:fldChar w:fldCharType="end"/>
        </w:r>
        <w:r w:rsidR="00A63F06">
          <w:t xml:space="preserve"> legt vast hoe de functionele structuur wor</w:t>
        </w:r>
      </w:ins>
      <w:ins w:id="146" w:author="Wilko Quak" w:date="2023-11-10T14:46:00Z">
        <w:r w:rsidR="00A63F06">
          <w:t xml:space="preserve">dt behouden. </w:t>
        </w:r>
      </w:ins>
      <w:ins w:id="147" w:author="Wilko Quak" w:date="2023-11-10T14:14:00Z">
        <w:r w:rsidR="00C40167">
          <w:t xml:space="preserve">Paragraaf </w:t>
        </w:r>
        <w:r w:rsidR="00C40167">
          <w:fldChar w:fldCharType="begin"/>
        </w:r>
        <w:r w:rsidR="00C40167">
          <w:instrText xml:space="preserve"> REF _Ref150515612 \r \h </w:instrText>
        </w:r>
      </w:ins>
      <w:r w:rsidR="00C40167">
        <w:fldChar w:fldCharType="separate"/>
      </w:r>
      <w:ins w:id="148" w:author="Wilko Quak" w:date="2023-11-10T14:14:00Z">
        <w:r w:rsidR="00C40167">
          <w:t>3.2.8</w:t>
        </w:r>
        <w:r w:rsidR="00C40167">
          <w:fldChar w:fldCharType="end"/>
        </w:r>
        <w:r w:rsidR="00C40167">
          <w:t xml:space="preserve"> stelt extra regels voor documenten van het type tijdelijk </w:t>
        </w:r>
        <w:proofErr w:type="spellStart"/>
        <w:r w:rsidR="00C40167">
          <w:t>regelingdeel</w:t>
        </w:r>
        <w:proofErr w:type="spellEnd"/>
        <w:r w:rsidR="00C40167">
          <w:t>.</w:t>
        </w:r>
      </w:ins>
    </w:p>
    <w:p w14:paraId="5E94A976" w14:textId="666EC038" w:rsidR="001505FD" w:rsidRPr="00047C0D" w:rsidRDefault="00471725" w:rsidP="00D7079F">
      <w:pPr>
        <w:pStyle w:val="Kop3"/>
      </w:pPr>
      <w:bookmarkStart w:id="149" w:name="_Ref31714815"/>
      <w:bookmarkStart w:id="150" w:name="_Ref31714824"/>
      <w:bookmarkStart w:id="151" w:name="_Ref37400187"/>
      <w:bookmarkStart w:id="152" w:name="_Ref75176935"/>
      <w:bookmarkStart w:id="153" w:name="_Toc152061432"/>
      <w:bookmarkStart w:id="154" w:name="Techn_aanlever_identificaties"/>
      <w:r>
        <w:t>I</w:t>
      </w:r>
      <w:r w:rsidR="001505FD" w:rsidRPr="00047C0D">
        <w:t>dentificatie</w:t>
      </w:r>
      <w:r>
        <w:t xml:space="preserve"> van </w:t>
      </w:r>
      <w:r w:rsidR="00FA707F">
        <w:t>OW-object</w:t>
      </w:r>
      <w:r>
        <w:t>en</w:t>
      </w:r>
      <w:bookmarkEnd w:id="149"/>
      <w:bookmarkEnd w:id="150"/>
      <w:bookmarkEnd w:id="151"/>
      <w:bookmarkEnd w:id="152"/>
      <w:bookmarkEnd w:id="153"/>
    </w:p>
    <w:bookmarkEnd w:id="154"/>
    <w:p w14:paraId="0835EBFD" w14:textId="46BDD646" w:rsidR="001505FD" w:rsidRDefault="00330C2E" w:rsidP="00022065">
      <w:r w:rsidRPr="00022065">
        <w:t xml:space="preserve">De wijze van het identificeren van objecten in het IMOW volgt de NEN3610-standaard. De identificatie </w:t>
      </w:r>
      <w:r w:rsidR="001913F6" w:rsidRPr="00022065">
        <w:t>volgt de v</w:t>
      </w:r>
      <w:r w:rsidR="001505FD" w:rsidRPr="00022065">
        <w:t>olgende reguliere expressie:</w:t>
      </w:r>
    </w:p>
    <w:tbl>
      <w:tblPr>
        <w:tblStyle w:val="Tabelraster"/>
        <w:tblW w:w="0" w:type="auto"/>
        <w:tblLook w:val="04A0" w:firstRow="1" w:lastRow="0" w:firstColumn="1" w:lastColumn="0" w:noHBand="0" w:noVBand="1"/>
      </w:tblPr>
      <w:tblGrid>
        <w:gridCol w:w="8759"/>
      </w:tblGrid>
      <w:tr w:rsidR="00E74BEC" w14:paraId="4FFDB1E9" w14:textId="77777777" w:rsidTr="00E74BEC">
        <w:trPr>
          <w:cnfStyle w:val="100000000000" w:firstRow="1" w:lastRow="0" w:firstColumn="0" w:lastColumn="0" w:oddVBand="0" w:evenVBand="0" w:oddHBand="0" w:evenHBand="0" w:firstRowFirstColumn="0" w:firstRowLastColumn="0" w:lastRowFirstColumn="0" w:lastRowLastColumn="0"/>
        </w:trPr>
        <w:tc>
          <w:tcPr>
            <w:tcW w:w="8635" w:type="dxa"/>
          </w:tcPr>
          <w:p w14:paraId="448F7EBB" w14:textId="28E51744" w:rsidR="00E74BEC" w:rsidRPr="00E74BEC" w:rsidRDefault="00E74BEC" w:rsidP="00022065">
            <w:pPr>
              <w:rPr>
                <w:b w:val="0"/>
                <w:bCs/>
              </w:rPr>
            </w:pPr>
            <w:r w:rsidRPr="00E74BEC">
              <w:rPr>
                <w:b w:val="0"/>
                <w:bCs/>
              </w:rPr>
              <w:t>nl\.</w:t>
            </w:r>
            <w:proofErr w:type="spellStart"/>
            <w:r w:rsidRPr="00E74BEC">
              <w:rPr>
                <w:b w:val="0"/>
                <w:bCs/>
              </w:rPr>
              <w:t>imow</w:t>
            </w:r>
            <w:proofErr w:type="spellEnd"/>
            <w:r w:rsidRPr="00E74BEC">
              <w:rPr>
                <w:b w:val="0"/>
                <w:bCs/>
              </w:rPr>
              <w:t>-(</w:t>
            </w:r>
            <w:proofErr w:type="spellStart"/>
            <w:r w:rsidRPr="00E74BEC">
              <w:rPr>
                <w:b w:val="0"/>
                <w:bCs/>
              </w:rPr>
              <w:t>gm|pv|ws|mn|mnre</w:t>
            </w:r>
            <w:proofErr w:type="spellEnd"/>
            <w:r w:rsidRPr="00E74BEC">
              <w:rPr>
                <w:b w:val="0"/>
                <w:bCs/>
              </w:rPr>
              <w:t>)[0-9]{1,6}\. (regeltekst|gebied|gebiedengroep|lijn|lijnengroep|punt|puntengroep|activiteit|gebiedsaanwijzing|omgevingswaarde|omgevingsnorm|pons|kaart|tekstdeel|hoofdlijn|divisie|kaartlaag|juridischeregel|activiteitlocatieaanduiding|normwaarde|regelingsgebied|ambtsgebied|divisietekst)\.[A-Za-z0-9]{1,32}</w:t>
            </w:r>
          </w:p>
        </w:tc>
      </w:tr>
    </w:tbl>
    <w:p w14:paraId="7BD21EEE" w14:textId="77777777" w:rsidR="00E74BEC" w:rsidRPr="00022065" w:rsidRDefault="00E74BEC" w:rsidP="00022065"/>
    <w:p w14:paraId="6560BFF2" w14:textId="44A378FE" w:rsidR="001505FD" w:rsidRPr="00362317" w:rsidRDefault="001505FD" w:rsidP="00CE2EB8">
      <w:pPr>
        <w:pStyle w:val="Tabeltitel"/>
      </w:pPr>
      <w:r w:rsidRPr="00362317">
        <w:t>Toelichting:</w:t>
      </w:r>
    </w:p>
    <w:tbl>
      <w:tblPr>
        <w:tblStyle w:val="Tabelraster"/>
        <w:tblW w:w="0" w:type="auto"/>
        <w:tblLayout w:type="fixed"/>
        <w:tblLook w:val="0620" w:firstRow="1" w:lastRow="0" w:firstColumn="0" w:lastColumn="0" w:noHBand="1" w:noVBand="1"/>
      </w:tblPr>
      <w:tblGrid>
        <w:gridCol w:w="3681"/>
        <w:gridCol w:w="5381"/>
      </w:tblGrid>
      <w:tr w:rsidR="001505FD" w:rsidRPr="00022065" w14:paraId="2E002287" w14:textId="77777777" w:rsidTr="00216D80">
        <w:trPr>
          <w:cnfStyle w:val="100000000000" w:firstRow="1" w:lastRow="0" w:firstColumn="0" w:lastColumn="0" w:oddVBand="0" w:evenVBand="0" w:oddHBand="0" w:evenHBand="0" w:firstRowFirstColumn="0" w:firstRowLastColumn="0" w:lastRowFirstColumn="0" w:lastRowLastColumn="0"/>
          <w:cantSplit/>
          <w:tblHeader/>
        </w:trPr>
        <w:tc>
          <w:tcPr>
            <w:tcW w:w="3681" w:type="dxa"/>
          </w:tcPr>
          <w:p w14:paraId="4BB08F10" w14:textId="77777777" w:rsidR="001505FD" w:rsidRPr="00022065" w:rsidRDefault="001505FD" w:rsidP="00022065">
            <w:r w:rsidRPr="00022065">
              <w:t xml:space="preserve">Onderdeel van reg. </w:t>
            </w:r>
            <w:proofErr w:type="spellStart"/>
            <w:r w:rsidRPr="00022065">
              <w:t>exp</w:t>
            </w:r>
            <w:proofErr w:type="spellEnd"/>
            <w:r w:rsidRPr="00022065">
              <w:t>.</w:t>
            </w:r>
          </w:p>
        </w:tc>
        <w:tc>
          <w:tcPr>
            <w:tcW w:w="5381" w:type="dxa"/>
          </w:tcPr>
          <w:p w14:paraId="4F6D4515" w14:textId="77777777" w:rsidR="001505FD" w:rsidRPr="00022065" w:rsidRDefault="001505FD" w:rsidP="00022065">
            <w:r w:rsidRPr="00022065">
              <w:t>Betekenis</w:t>
            </w:r>
          </w:p>
        </w:tc>
      </w:tr>
      <w:tr w:rsidR="001913F6" w:rsidRPr="00022065" w14:paraId="6E1E752A" w14:textId="77777777" w:rsidTr="00216D80">
        <w:trPr>
          <w:cantSplit/>
        </w:trPr>
        <w:tc>
          <w:tcPr>
            <w:tcW w:w="3681" w:type="dxa"/>
          </w:tcPr>
          <w:p w14:paraId="766BBBE0" w14:textId="2009BAA9" w:rsidR="001913F6" w:rsidRPr="00022065" w:rsidRDefault="00C16366" w:rsidP="00022065">
            <w:proofErr w:type="spellStart"/>
            <w:r w:rsidRPr="00022065">
              <w:t>nl.imow</w:t>
            </w:r>
            <w:proofErr w:type="spellEnd"/>
            <w:r w:rsidR="00471725" w:rsidRPr="00022065">
              <w:t>-</w:t>
            </w:r>
          </w:p>
        </w:tc>
        <w:tc>
          <w:tcPr>
            <w:tcW w:w="5381" w:type="dxa"/>
          </w:tcPr>
          <w:p w14:paraId="1E138693" w14:textId="144B18F9" w:rsidR="001913F6" w:rsidRPr="00022065" w:rsidRDefault="00C16366" w:rsidP="00022065">
            <w:r w:rsidRPr="00022065">
              <w:t xml:space="preserve">Alle gegevens die worden aangeleverd vanuit het IMOW dienen te starten met </w:t>
            </w:r>
            <w:proofErr w:type="spellStart"/>
            <w:r w:rsidRPr="00022065">
              <w:t>nl.imow</w:t>
            </w:r>
            <w:proofErr w:type="spellEnd"/>
            <w:r w:rsidR="00471725" w:rsidRPr="00022065">
              <w:t>-</w:t>
            </w:r>
          </w:p>
        </w:tc>
      </w:tr>
      <w:tr w:rsidR="001505FD" w:rsidRPr="00022065" w14:paraId="16CACED0" w14:textId="77777777" w:rsidTr="00216D80">
        <w:trPr>
          <w:cantSplit/>
        </w:trPr>
        <w:tc>
          <w:tcPr>
            <w:tcW w:w="3681" w:type="dxa"/>
          </w:tcPr>
          <w:p w14:paraId="56395E19" w14:textId="6E309110" w:rsidR="001505FD" w:rsidRPr="00022065" w:rsidRDefault="001505FD" w:rsidP="00022065">
            <w:r w:rsidRPr="00022065">
              <w:t>(</w:t>
            </w:r>
            <w:proofErr w:type="spellStart"/>
            <w:r w:rsidRPr="00022065">
              <w:t>gm|pv|ws|mn</w:t>
            </w:r>
            <w:r w:rsidR="009977E4" w:rsidRPr="00022065">
              <w:t>|mnre</w:t>
            </w:r>
            <w:proofErr w:type="spellEnd"/>
            <w:r w:rsidRPr="00022065">
              <w:t>)</w:t>
            </w:r>
          </w:p>
        </w:tc>
        <w:tc>
          <w:tcPr>
            <w:tcW w:w="5381" w:type="dxa"/>
          </w:tcPr>
          <w:p w14:paraId="71DBC2BD" w14:textId="54D8E827" w:rsidR="001505FD" w:rsidRPr="00022065" w:rsidRDefault="001505FD" w:rsidP="00022065">
            <w:r w:rsidRPr="00022065">
              <w:t>keuze voor een code voor de bestuurslaag</w:t>
            </w:r>
            <w:del w:id="155" w:author="Wilko Quak" w:date="2023-11-13T12:27:00Z">
              <w:r w:rsidR="00EF7165" w:rsidRPr="00022065" w:rsidDel="00101532">
                <w:delText>*</w:delText>
              </w:r>
            </w:del>
            <w:r w:rsidRPr="00022065">
              <w:t xml:space="preserve"> van de bronhouder: </w:t>
            </w:r>
            <w:proofErr w:type="spellStart"/>
            <w:r w:rsidRPr="00022065">
              <w:t>gm</w:t>
            </w:r>
            <w:proofErr w:type="spellEnd"/>
            <w:r w:rsidRPr="00022065">
              <w:t xml:space="preserve"> voor gemeente, pv voor provincie, </w:t>
            </w:r>
            <w:proofErr w:type="spellStart"/>
            <w:r w:rsidRPr="00022065">
              <w:t>ws</w:t>
            </w:r>
            <w:proofErr w:type="spellEnd"/>
            <w:r w:rsidRPr="00022065">
              <w:t xml:space="preserve"> voor waterschap of </w:t>
            </w:r>
            <w:proofErr w:type="spellStart"/>
            <w:r w:rsidRPr="00022065">
              <w:t>mn</w:t>
            </w:r>
            <w:r w:rsidR="00D23180" w:rsidRPr="00022065">
              <w:t>re</w:t>
            </w:r>
            <w:proofErr w:type="spellEnd"/>
            <w:r w:rsidRPr="00022065">
              <w:t xml:space="preserve"> voor ministerie</w:t>
            </w:r>
            <w:ins w:id="156" w:author="Wilko Quak" w:date="2023-11-13T12:30:00Z">
              <w:r w:rsidR="00101532">
                <w:t xml:space="preserve">. </w:t>
              </w:r>
            </w:ins>
            <w:ins w:id="157" w:author="Wilko Quak" w:date="2023-11-13T12:33:00Z">
              <w:r w:rsidR="00101532">
                <w:t>De b</w:t>
              </w:r>
            </w:ins>
            <w:ins w:id="158" w:author="Wilko Quak" w:date="2023-11-13T12:30:00Z">
              <w:r w:rsidR="00101532">
                <w:t xml:space="preserve">ronhouder is het bevoegd gezag dat het besluit neemt waarmee de </w:t>
              </w:r>
            </w:ins>
            <w:ins w:id="159" w:author="Wilko Quak" w:date="2023-11-13T12:32:00Z">
              <w:r w:rsidR="00101532">
                <w:t>Regeling</w:t>
              </w:r>
            </w:ins>
            <w:ins w:id="160" w:author="Wilko Quak" w:date="2023-11-13T12:30:00Z">
              <w:r w:rsidR="00101532">
                <w:t xml:space="preserve"> wordt ingesteld of gewijzigd.</w:t>
              </w:r>
            </w:ins>
          </w:p>
        </w:tc>
      </w:tr>
      <w:tr w:rsidR="001505FD" w:rsidRPr="00022065" w14:paraId="325D7315" w14:textId="77777777" w:rsidTr="00216D80">
        <w:trPr>
          <w:cantSplit/>
        </w:trPr>
        <w:tc>
          <w:tcPr>
            <w:tcW w:w="3681" w:type="dxa"/>
          </w:tcPr>
          <w:p w14:paraId="7D6CC8AB" w14:textId="77777777" w:rsidR="001505FD" w:rsidRPr="00022065" w:rsidRDefault="001505FD" w:rsidP="00022065">
            <w:r w:rsidRPr="00022065">
              <w:t>[0-9]{1,6}</w:t>
            </w:r>
          </w:p>
        </w:tc>
        <w:tc>
          <w:tcPr>
            <w:tcW w:w="5381" w:type="dxa"/>
          </w:tcPr>
          <w:p w14:paraId="515B306C" w14:textId="77777777" w:rsidR="001505FD" w:rsidRPr="00022065" w:rsidRDefault="001505FD" w:rsidP="00022065">
            <w:r w:rsidRPr="00022065">
              <w:t>de overheidscode van de bronhouder, maximaal 6 cijfers</w:t>
            </w:r>
          </w:p>
        </w:tc>
      </w:tr>
      <w:tr w:rsidR="001505FD" w:rsidRPr="00022065" w14:paraId="7F6760BF" w14:textId="77777777" w:rsidTr="00216D80">
        <w:trPr>
          <w:cantSplit/>
        </w:trPr>
        <w:tc>
          <w:tcPr>
            <w:tcW w:w="3681" w:type="dxa"/>
          </w:tcPr>
          <w:p w14:paraId="4614A9EC" w14:textId="77777777" w:rsidR="001505FD" w:rsidRPr="00022065" w:rsidRDefault="001505FD" w:rsidP="00022065">
            <w:r w:rsidRPr="00022065">
              <w:t>\.</w:t>
            </w:r>
          </w:p>
        </w:tc>
        <w:tc>
          <w:tcPr>
            <w:tcW w:w="5381" w:type="dxa"/>
          </w:tcPr>
          <w:p w14:paraId="21C78C8A" w14:textId="77777777" w:rsidR="001505FD" w:rsidRPr="00022065" w:rsidRDefault="001505FD" w:rsidP="00022065">
            <w:r w:rsidRPr="00022065">
              <w:t>een punt</w:t>
            </w:r>
          </w:p>
        </w:tc>
      </w:tr>
      <w:tr w:rsidR="001505FD" w:rsidRPr="00022065" w14:paraId="1DB91E9E" w14:textId="77777777" w:rsidTr="00216D80">
        <w:trPr>
          <w:cantSplit/>
        </w:trPr>
        <w:tc>
          <w:tcPr>
            <w:tcW w:w="3681" w:type="dxa"/>
          </w:tcPr>
          <w:p w14:paraId="3BF77EB1" w14:textId="4AFCF23A" w:rsidR="001505FD" w:rsidRPr="00022065" w:rsidRDefault="007377ED" w:rsidP="00022065">
            <w:r w:rsidRPr="00022065">
              <w:t>(regeltekst|gebied|gebiedengroep|lijn|lijnengroep|punt|puntengroep|activiteit|gebiedsaanwijzing|omgevingswaarde|omgevingsnorm|pons|kaart|tekstdeel|hoofdlijn|divisie|kaartlaag|juridischeregel|activiteitlocatieaanduiding</w:t>
            </w:r>
            <w:r w:rsidR="008422C8" w:rsidRPr="00022065">
              <w:t>|</w:t>
            </w:r>
            <w:r w:rsidR="00220D58" w:rsidRPr="00022065">
              <w:t>normwaarde|regelingsgebied|</w:t>
            </w:r>
            <w:r w:rsidR="008422C8" w:rsidRPr="00022065">
              <w:t>ambtsgebied</w:t>
            </w:r>
            <w:del w:id="161" w:author="Wilko Quak" w:date="2023-11-10T14:14:00Z">
              <w:r w:rsidR="008422C8" w:rsidRPr="00022065" w:rsidDel="00C40167">
                <w:delText>**</w:delText>
              </w:r>
            </w:del>
            <w:r w:rsidR="006929CB" w:rsidRPr="00022065">
              <w:t>|divisietekst</w:t>
            </w:r>
            <w:r w:rsidRPr="00022065">
              <w:t>)</w:t>
            </w:r>
          </w:p>
        </w:tc>
        <w:tc>
          <w:tcPr>
            <w:tcW w:w="5381" w:type="dxa"/>
          </w:tcPr>
          <w:p w14:paraId="20C41728" w14:textId="77777777" w:rsidR="001505FD" w:rsidRPr="00022065" w:rsidRDefault="001505FD" w:rsidP="00022065">
            <w:r w:rsidRPr="00022065">
              <w:t>keuze voor de naam van het IMOW objecttype van het object waar de identificatie betrekking op heeft</w:t>
            </w:r>
          </w:p>
        </w:tc>
      </w:tr>
      <w:tr w:rsidR="001505FD" w:rsidRPr="00022065" w14:paraId="54A7AC4A" w14:textId="77777777" w:rsidTr="00216D80">
        <w:trPr>
          <w:cantSplit/>
        </w:trPr>
        <w:tc>
          <w:tcPr>
            <w:tcW w:w="3681" w:type="dxa"/>
          </w:tcPr>
          <w:p w14:paraId="61D85901" w14:textId="77777777" w:rsidR="001505FD" w:rsidRPr="00022065" w:rsidRDefault="001505FD" w:rsidP="00022065">
            <w:r w:rsidRPr="00022065">
              <w:t>\.</w:t>
            </w:r>
          </w:p>
        </w:tc>
        <w:tc>
          <w:tcPr>
            <w:tcW w:w="5381" w:type="dxa"/>
          </w:tcPr>
          <w:p w14:paraId="43DB71C0" w14:textId="77777777" w:rsidR="001505FD" w:rsidRPr="00022065" w:rsidRDefault="001505FD" w:rsidP="00022065">
            <w:r w:rsidRPr="00022065">
              <w:t>een punt</w:t>
            </w:r>
          </w:p>
        </w:tc>
      </w:tr>
      <w:tr w:rsidR="001505FD" w:rsidRPr="00022065" w14:paraId="438D51BD" w14:textId="77777777" w:rsidTr="00216D80">
        <w:trPr>
          <w:cantSplit/>
        </w:trPr>
        <w:tc>
          <w:tcPr>
            <w:tcW w:w="3681" w:type="dxa"/>
          </w:tcPr>
          <w:p w14:paraId="3F896F0C" w14:textId="77777777" w:rsidR="001505FD" w:rsidRPr="00022065" w:rsidRDefault="001505FD" w:rsidP="00022065">
            <w:r w:rsidRPr="00022065">
              <w:t>[A-Za-z0-9]{1,32}</w:t>
            </w:r>
          </w:p>
        </w:tc>
        <w:tc>
          <w:tcPr>
            <w:tcW w:w="5381" w:type="dxa"/>
          </w:tcPr>
          <w:p w14:paraId="1675E2DF" w14:textId="77777777" w:rsidR="001505FD" w:rsidRPr="00022065" w:rsidRDefault="001505FD" w:rsidP="00022065">
            <w:r w:rsidRPr="00022065">
              <w:t>Een codereeks van minimaal 1 en maximaal 32 alfanumerieke tekens, te bepalen door de bronhouder</w:t>
            </w:r>
          </w:p>
        </w:tc>
      </w:tr>
    </w:tbl>
    <w:p w14:paraId="3E8D9260" w14:textId="3940CCD2" w:rsidR="001505FD" w:rsidRPr="00022065" w:rsidRDefault="001505FD" w:rsidP="00022065">
      <w:r w:rsidRPr="00022065">
        <w:t xml:space="preserve">De lokale identificatie als geheel wordt dan bijvoorbeeld: </w:t>
      </w:r>
      <w:r w:rsidR="00C16366" w:rsidRPr="00022065">
        <w:t>nl.imow-</w:t>
      </w:r>
      <w:r w:rsidRPr="00022065">
        <w:t>gm0200.</w:t>
      </w:r>
      <w:r w:rsidR="004D0A14" w:rsidRPr="00022065">
        <w:t>g</w:t>
      </w:r>
      <w:r w:rsidRPr="00022065">
        <w:t>ebied.2019000001</w:t>
      </w:r>
    </w:p>
    <w:p w14:paraId="6A4124B0" w14:textId="7C3EE1DC" w:rsidR="00C52A18" w:rsidRPr="00022065" w:rsidRDefault="00C52A18" w:rsidP="00022065"/>
    <w:p w14:paraId="3408A8F5" w14:textId="4C208E2A" w:rsidR="00285655" w:rsidRPr="00022065" w:rsidDel="00101532" w:rsidRDefault="00EF7165" w:rsidP="00022065">
      <w:pPr>
        <w:rPr>
          <w:del w:id="162" w:author="Wilko Quak" w:date="2023-11-13T12:27:00Z"/>
        </w:rPr>
      </w:pPr>
      <w:del w:id="163" w:author="Wilko Quak" w:date="2023-11-13T12:27:00Z">
        <w:r w:rsidRPr="00022065" w:rsidDel="00101532">
          <w:delText xml:space="preserve">* In </w:delText>
        </w:r>
        <w:r w:rsidR="007E1D1C" w:rsidRPr="00022065" w:rsidDel="00101532">
          <w:delText>de</w:delText>
        </w:r>
        <w:r w:rsidR="00537715" w:rsidRPr="00022065" w:rsidDel="00101532">
          <w:delText xml:space="preserve"> code van de bestuurslagen mogen de bestuurslagen geen hoofdletters bevatten.</w:delText>
        </w:r>
      </w:del>
    </w:p>
    <w:p w14:paraId="53B3EA77" w14:textId="6EADB579" w:rsidR="001A1F5C" w:rsidRPr="00022065" w:rsidDel="00C40167" w:rsidRDefault="008422C8" w:rsidP="00022065">
      <w:pPr>
        <w:rPr>
          <w:del w:id="164" w:author="Wilko Quak" w:date="2023-11-10T14:14:00Z"/>
        </w:rPr>
      </w:pPr>
      <w:del w:id="165" w:author="Wilko Quak" w:date="2023-11-10T14:14:00Z">
        <w:r w:rsidRPr="00022065" w:rsidDel="00C40167">
          <w:delText>** de uitzondering voor ambtsgebied-identific</w:delText>
        </w:r>
        <w:r w:rsidR="00382AC4" w:rsidRPr="00022065" w:rsidDel="00C40167">
          <w:delText xml:space="preserve">aties is er uitgehaald, dit betekent dat een ambtsgebied-ID zich op de reguliere wijze verhoudt tot </w:delText>
        </w:r>
        <w:r w:rsidR="005E7F3D" w:rsidRPr="00022065" w:rsidDel="00C40167">
          <w:delText>andere OW-objecten.</w:delText>
        </w:r>
      </w:del>
    </w:p>
    <w:p w14:paraId="380E21BD" w14:textId="77777777" w:rsidR="00CA597B" w:rsidRPr="00022065" w:rsidRDefault="00CA597B" w:rsidP="00022065"/>
    <w:p w14:paraId="36553333" w14:textId="08C2E66A" w:rsidR="00043663" w:rsidRPr="00022065" w:rsidRDefault="008D28BB" w:rsidP="00022065">
      <w:r w:rsidRPr="00022065">
        <w:t xml:space="preserve">Het </w:t>
      </w:r>
      <w:proofErr w:type="spellStart"/>
      <w:r w:rsidR="00DA1B0B" w:rsidRPr="00022065">
        <w:t>bestuurlijkeGrenzenID</w:t>
      </w:r>
      <w:proofErr w:type="spellEnd"/>
    </w:p>
    <w:p w14:paraId="26BD9F7F" w14:textId="36FAD628" w:rsidR="001A1F5C" w:rsidRPr="00022065" w:rsidRDefault="001A1F5C" w:rsidP="00022065">
      <w:r w:rsidRPr="00022065">
        <w:lastRenderedPageBreak/>
        <w:t xml:space="preserve">Voor Ambtsgebieden is een </w:t>
      </w:r>
      <w:r w:rsidR="008D28BB" w:rsidRPr="00022065">
        <w:t xml:space="preserve">extra </w:t>
      </w:r>
      <w:r w:rsidR="00043663" w:rsidRPr="00022065">
        <w:t>identificatie nodig</w:t>
      </w:r>
      <w:r w:rsidR="008D28BB" w:rsidRPr="00022065">
        <w:t xml:space="preserve"> die verwijst naar de </w:t>
      </w:r>
      <w:proofErr w:type="spellStart"/>
      <w:r w:rsidR="008D28BB" w:rsidRPr="00022065">
        <w:t>bestuurlijkeGrenzen</w:t>
      </w:r>
      <w:proofErr w:type="spellEnd"/>
      <w:r w:rsidR="008D28BB" w:rsidRPr="00022065">
        <w:t>-voorziening</w:t>
      </w:r>
      <w:r w:rsidR="000C1AA3" w:rsidRPr="00022065">
        <w:footnoteReference w:id="2"/>
      </w:r>
      <w:r w:rsidR="00CE2D06" w:rsidRPr="00022065">
        <w:t>.</w:t>
      </w:r>
      <w:r w:rsidR="008D28BB" w:rsidRPr="00022065">
        <w:t xml:space="preserve"> </w:t>
      </w:r>
      <w:r w:rsidR="00CE2D06" w:rsidRPr="00022065">
        <w:t xml:space="preserve">Deze identificatie </w:t>
      </w:r>
      <w:r w:rsidR="000C1AA3" w:rsidRPr="00022065">
        <w:t xml:space="preserve">is </w:t>
      </w:r>
      <w:r w:rsidR="00DA1B0B" w:rsidRPr="00022065">
        <w:t>de</w:t>
      </w:r>
      <w:r w:rsidR="008D28BB" w:rsidRPr="00022065">
        <w:t xml:space="preserve"> </w:t>
      </w:r>
      <w:proofErr w:type="spellStart"/>
      <w:r w:rsidR="008D28BB" w:rsidRPr="00022065">
        <w:t>b</w:t>
      </w:r>
      <w:r w:rsidR="00DA1B0B" w:rsidRPr="00022065">
        <w:t>estuurlijkeGrenzenID</w:t>
      </w:r>
      <w:proofErr w:type="spellEnd"/>
      <w:r w:rsidR="00CE2D06" w:rsidRPr="00022065">
        <w:t xml:space="preserve"> en </w:t>
      </w:r>
      <w:r w:rsidR="00DA1B0B" w:rsidRPr="00022065">
        <w:t xml:space="preserve">ziet </w:t>
      </w:r>
      <w:r w:rsidR="00043663" w:rsidRPr="00022065">
        <w:t>als volgt uit:</w:t>
      </w:r>
    </w:p>
    <w:p w14:paraId="00C1BE39" w14:textId="77777777" w:rsidR="00FD0A0F" w:rsidRDefault="00FD0A0F" w:rsidP="00CE2EB8">
      <w:pPr>
        <w:pStyle w:val="Tabeltitel"/>
      </w:pPr>
    </w:p>
    <w:tbl>
      <w:tblPr>
        <w:tblStyle w:val="Tabelraster"/>
        <w:tblW w:w="0" w:type="auto"/>
        <w:tblLayout w:type="fixed"/>
        <w:tblLook w:val="0620" w:firstRow="1" w:lastRow="0" w:firstColumn="0" w:lastColumn="0" w:noHBand="1" w:noVBand="1"/>
      </w:tblPr>
      <w:tblGrid>
        <w:gridCol w:w="3681"/>
        <w:gridCol w:w="5381"/>
      </w:tblGrid>
      <w:tr w:rsidR="00FD0A0F" w:rsidRPr="00022065" w14:paraId="0F25F2D2" w14:textId="77777777" w:rsidTr="00216D80">
        <w:trPr>
          <w:cnfStyle w:val="100000000000" w:firstRow="1" w:lastRow="0" w:firstColumn="0" w:lastColumn="0" w:oddVBand="0" w:evenVBand="0" w:oddHBand="0" w:evenHBand="0" w:firstRowFirstColumn="0" w:firstRowLastColumn="0" w:lastRowFirstColumn="0" w:lastRowLastColumn="0"/>
          <w:cantSplit/>
          <w:tblHeader/>
        </w:trPr>
        <w:tc>
          <w:tcPr>
            <w:tcW w:w="3681" w:type="dxa"/>
          </w:tcPr>
          <w:p w14:paraId="124FFFB4" w14:textId="77777777" w:rsidR="00FD0A0F" w:rsidRPr="00022065" w:rsidRDefault="00FD0A0F" w:rsidP="00022065">
            <w:r w:rsidRPr="00022065">
              <w:t xml:space="preserve">Onderdeel van reg. </w:t>
            </w:r>
            <w:proofErr w:type="spellStart"/>
            <w:r w:rsidRPr="00022065">
              <w:t>exp</w:t>
            </w:r>
            <w:proofErr w:type="spellEnd"/>
            <w:r w:rsidRPr="00022065">
              <w:t>.</w:t>
            </w:r>
          </w:p>
        </w:tc>
        <w:tc>
          <w:tcPr>
            <w:tcW w:w="5381" w:type="dxa"/>
          </w:tcPr>
          <w:p w14:paraId="22115CE8" w14:textId="77777777" w:rsidR="00FD0A0F" w:rsidRPr="00022065" w:rsidRDefault="00FD0A0F" w:rsidP="00022065">
            <w:r w:rsidRPr="00022065">
              <w:t>Betekenis</w:t>
            </w:r>
          </w:p>
        </w:tc>
      </w:tr>
      <w:tr w:rsidR="00FD0A0F" w:rsidRPr="00022065" w14:paraId="476AF6C8" w14:textId="77777777" w:rsidTr="00216D80">
        <w:trPr>
          <w:cantSplit/>
        </w:trPr>
        <w:tc>
          <w:tcPr>
            <w:tcW w:w="3681" w:type="dxa"/>
          </w:tcPr>
          <w:p w14:paraId="24E60F14" w14:textId="6D5E77E7" w:rsidR="00FD0A0F" w:rsidRPr="00022065" w:rsidRDefault="00FD0A0F" w:rsidP="00022065">
            <w:r w:rsidRPr="00022065">
              <w:t>(GM|PV|WS|LND)</w:t>
            </w:r>
          </w:p>
        </w:tc>
        <w:tc>
          <w:tcPr>
            <w:tcW w:w="5381" w:type="dxa"/>
          </w:tcPr>
          <w:p w14:paraId="28DD2897" w14:textId="162E90CC" w:rsidR="00FD0A0F" w:rsidRPr="00022065" w:rsidRDefault="00FD0A0F" w:rsidP="00022065">
            <w:r w:rsidRPr="00022065">
              <w:t xml:space="preserve">keuze voor een code voor de bestuurslaag* van de bronhouder: </w:t>
            </w:r>
            <w:r w:rsidR="00821501" w:rsidRPr="00022065">
              <w:t>GM</w:t>
            </w:r>
            <w:r w:rsidRPr="00022065">
              <w:t xml:space="preserve"> voor gemeente, </w:t>
            </w:r>
            <w:r w:rsidR="00821501" w:rsidRPr="00022065">
              <w:t xml:space="preserve">PV </w:t>
            </w:r>
            <w:r w:rsidRPr="00022065">
              <w:t xml:space="preserve">voor provincie, </w:t>
            </w:r>
            <w:r w:rsidR="00821501" w:rsidRPr="00022065">
              <w:t>WS</w:t>
            </w:r>
            <w:r w:rsidRPr="00022065">
              <w:t xml:space="preserve"> voor waterschap of LND voor </w:t>
            </w:r>
            <w:r w:rsidR="00821501" w:rsidRPr="00022065">
              <w:t>het Rijk</w:t>
            </w:r>
            <w:r w:rsidRPr="00022065">
              <w:t>**</w:t>
            </w:r>
          </w:p>
        </w:tc>
      </w:tr>
      <w:tr w:rsidR="00FD0A0F" w:rsidRPr="00022065" w14:paraId="7D6D7173" w14:textId="77777777" w:rsidTr="00216D80">
        <w:trPr>
          <w:cantSplit/>
        </w:trPr>
        <w:tc>
          <w:tcPr>
            <w:tcW w:w="3681" w:type="dxa"/>
          </w:tcPr>
          <w:p w14:paraId="59AF88FC" w14:textId="461EB6FB" w:rsidR="00FD0A0F" w:rsidRPr="00022065" w:rsidRDefault="000E35B7" w:rsidP="00022065">
            <w:r w:rsidRPr="00022065">
              <w:t>[A-Z0-9.]{1,7}</w:t>
            </w:r>
          </w:p>
        </w:tc>
        <w:tc>
          <w:tcPr>
            <w:tcW w:w="5381" w:type="dxa"/>
          </w:tcPr>
          <w:p w14:paraId="3E271C17" w14:textId="1FEC6888" w:rsidR="00FD0A0F" w:rsidRPr="00022065" w:rsidRDefault="008046D9" w:rsidP="00022065">
            <w:r w:rsidRPr="00022065">
              <w:t xml:space="preserve">de overheidscode van </w:t>
            </w:r>
            <w:r w:rsidR="00555B71" w:rsidRPr="00022065">
              <w:t xml:space="preserve">het bevoegd gezag </w:t>
            </w:r>
            <w:r w:rsidR="006E19C1" w:rsidRPr="00022065">
              <w:t xml:space="preserve">i.r.t. het </w:t>
            </w:r>
            <w:r w:rsidR="00555B71" w:rsidRPr="00022065">
              <w:t>bestuurlijk gebied</w:t>
            </w:r>
            <w:r w:rsidR="00FD0A0F" w:rsidRPr="00022065">
              <w:t xml:space="preserve"> </w:t>
            </w:r>
            <w:r w:rsidR="00F25EB8" w:rsidRPr="00022065">
              <w:t xml:space="preserve">zoals bekend in de </w:t>
            </w:r>
            <w:proofErr w:type="spellStart"/>
            <w:r w:rsidR="00F25EB8" w:rsidRPr="00022065">
              <w:t>bestuurlijkeGrenzen</w:t>
            </w:r>
            <w:proofErr w:type="spellEnd"/>
            <w:r w:rsidR="00F25EB8" w:rsidRPr="00022065">
              <w:t>-voorziening</w:t>
            </w:r>
            <w:r w:rsidR="00555B71" w:rsidRPr="00022065">
              <w:t xml:space="preserve">. Dit </w:t>
            </w:r>
            <w:r w:rsidR="00F25EB8" w:rsidRPr="00022065">
              <w:t>bestaa</w:t>
            </w:r>
            <w:r w:rsidR="00555B71" w:rsidRPr="00022065">
              <w:t>t</w:t>
            </w:r>
            <w:r w:rsidR="00F25EB8" w:rsidRPr="00022065">
              <w:t xml:space="preserve"> uit hoofdletters, punten en cijfers, met een maximum van </w:t>
            </w:r>
            <w:r w:rsidR="00963D17" w:rsidRPr="00022065">
              <w:t>7</w:t>
            </w:r>
            <w:r w:rsidR="00FD0A0F" w:rsidRPr="00022065">
              <w:t xml:space="preserve"> </w:t>
            </w:r>
            <w:r w:rsidR="00F25EB8" w:rsidRPr="00022065">
              <w:t xml:space="preserve">tekens. </w:t>
            </w:r>
          </w:p>
        </w:tc>
      </w:tr>
    </w:tbl>
    <w:p w14:paraId="29EEA79A" w14:textId="5A44DA37" w:rsidR="00FD0A0F" w:rsidRPr="00022065" w:rsidRDefault="004903B4" w:rsidP="00022065">
      <w:r w:rsidRPr="00022065">
        <w:t>De lokale identificatie als geheel is dan bijvoorbeeld: GM0297</w:t>
      </w:r>
      <w:r w:rsidR="00167AB8" w:rsidRPr="00022065">
        <w:t xml:space="preserve"> of LND6030.A</w:t>
      </w:r>
    </w:p>
    <w:p w14:paraId="01E1A911" w14:textId="77777777" w:rsidR="001C5D79" w:rsidRDefault="001C5D79" w:rsidP="00D7079F">
      <w:pPr>
        <w:pStyle w:val="Kop3"/>
      </w:pPr>
      <w:bookmarkStart w:id="166" w:name="_Ref36460877"/>
      <w:bookmarkStart w:id="167" w:name="_Toc152061433"/>
      <w:bookmarkStart w:id="168" w:name="Techn_aanlever_status"/>
      <w:r>
        <w:t>Status</w:t>
      </w:r>
      <w:bookmarkEnd w:id="166"/>
      <w:bookmarkEnd w:id="167"/>
    </w:p>
    <w:bookmarkEnd w:id="168"/>
    <w:p w14:paraId="5DFC3C63" w14:textId="04A119DB" w:rsidR="00285655" w:rsidRDefault="003519E1" w:rsidP="00022065">
      <w:r>
        <w:t>Het status veld in een OW-object heeft de volgende betekenis:</w:t>
      </w:r>
    </w:p>
    <w:p w14:paraId="6EB07962" w14:textId="0DBF73CA" w:rsidR="003519E1" w:rsidRDefault="00F31545" w:rsidP="003519E1">
      <w:pPr>
        <w:pStyle w:val="Lijstalinea"/>
        <w:numPr>
          <w:ilvl w:val="0"/>
          <w:numId w:val="49"/>
        </w:numPr>
      </w:pPr>
      <w:r>
        <w:t>Als het veld status geen waarde heeft wordt aangegeven dat het om een actieve versie van een OW-object gaat.</w:t>
      </w:r>
    </w:p>
    <w:p w14:paraId="135E4602" w14:textId="7D40303B" w:rsidR="00432FFF" w:rsidRPr="00022065" w:rsidRDefault="00F31545" w:rsidP="000E2A25">
      <w:pPr>
        <w:pStyle w:val="Lijstalinea"/>
        <w:numPr>
          <w:ilvl w:val="0"/>
          <w:numId w:val="49"/>
        </w:numPr>
      </w:pPr>
      <w:r>
        <w:t xml:space="preserve">Als het veld status de waarde ‘B’ heeft wordt </w:t>
      </w:r>
      <w:r w:rsidRPr="00F31545">
        <w:t xml:space="preserve">aangegeven dat </w:t>
      </w:r>
      <w:r>
        <w:t>dat</w:t>
      </w:r>
      <w:r w:rsidRPr="00F31545">
        <w:t xml:space="preserve"> OW-object beëindigd moet worden. Het stelsel zal vervolgens het object op inactief zetten, en het zal alleen nog maar getoond worden als iemand een tijdreis-vraag stelt.</w:t>
      </w:r>
    </w:p>
    <w:p w14:paraId="2D7F7940" w14:textId="07F4206A" w:rsidR="00432FFF" w:rsidRPr="00022065" w:rsidRDefault="001C5D79" w:rsidP="00A24008">
      <w:pPr>
        <w:pStyle w:val="Kop3"/>
      </w:pPr>
      <w:bookmarkStart w:id="169" w:name="_Ref36460902"/>
      <w:bookmarkStart w:id="170" w:name="Techn_aanlever_procedurestatus"/>
      <w:bookmarkStart w:id="171" w:name="_Toc152061434"/>
      <w:r>
        <w:t>Procedurestatus</w:t>
      </w:r>
      <w:bookmarkStart w:id="172" w:name="_Ref147442293"/>
      <w:bookmarkEnd w:id="169"/>
      <w:bookmarkEnd w:id="170"/>
      <w:bookmarkEnd w:id="171"/>
    </w:p>
    <w:bookmarkEnd w:id="172"/>
    <w:p w14:paraId="64CCCB07" w14:textId="4872D085" w:rsidR="00A24008" w:rsidRDefault="00752F83" w:rsidP="00A24008">
      <w:r>
        <w:t>Het veld proc</w:t>
      </w:r>
      <w:r w:rsidR="00C5690B">
        <w:t>e</w:t>
      </w:r>
      <w:r>
        <w:t xml:space="preserve">durestatus in een OW-object </w:t>
      </w:r>
      <w:r w:rsidR="00BB3B5F">
        <w:t>kan de volgende waarden hebben</w:t>
      </w:r>
      <w:r>
        <w:t>:</w:t>
      </w:r>
    </w:p>
    <w:p w14:paraId="6D4CFB42" w14:textId="58B6AE3A" w:rsidR="00A24008" w:rsidRDefault="00752F83" w:rsidP="00A24008">
      <w:pPr>
        <w:pStyle w:val="Lijstalinea"/>
        <w:numPr>
          <w:ilvl w:val="0"/>
          <w:numId w:val="53"/>
        </w:numPr>
      </w:pPr>
      <w:r>
        <w:t>Als het veld</w:t>
      </w:r>
      <w:r w:rsidRPr="00752F83">
        <w:t xml:space="preserve"> procedurestatus </w:t>
      </w:r>
      <w:r>
        <w:t>geen waarde heeft</w:t>
      </w:r>
      <w:r w:rsidRPr="00752F83">
        <w:t xml:space="preserve"> dan </w:t>
      </w:r>
      <w:r w:rsidR="000E2A25">
        <w:t>wordt het</w:t>
      </w:r>
      <w:r w:rsidR="000E2A25" w:rsidRPr="00752F83">
        <w:t xml:space="preserve"> </w:t>
      </w:r>
      <w:r w:rsidRPr="00752F83">
        <w:t xml:space="preserve">OW-object beschouwd als </w:t>
      </w:r>
      <w:r w:rsidR="000E2A25">
        <w:t xml:space="preserve">behorend </w:t>
      </w:r>
      <w:r w:rsidRPr="00752F83">
        <w:t>bij vastgestelde regelgeving.</w:t>
      </w:r>
    </w:p>
    <w:p w14:paraId="0212E145" w14:textId="3EEEE17B" w:rsidR="004E5921" w:rsidRPr="00022065" w:rsidRDefault="00752F83" w:rsidP="00A24008">
      <w:pPr>
        <w:pStyle w:val="Lijstalinea"/>
        <w:numPr>
          <w:ilvl w:val="0"/>
          <w:numId w:val="53"/>
        </w:numPr>
      </w:pPr>
      <w:r>
        <w:t xml:space="preserve">Als het veld procedurestatus  de waarde ‘ontwerp’ </w:t>
      </w:r>
      <w:r w:rsidR="00BB3B5F">
        <w:t>hoor het een OW-object bij een ontwerpbesluit en moet het</w:t>
      </w:r>
      <w:r w:rsidR="00BB3B5F" w:rsidRPr="00BB3B5F">
        <w:t xml:space="preserve"> als ontwerp getoond moet worden.</w:t>
      </w:r>
      <w:r w:rsidR="00BB3B5F">
        <w:t xml:space="preserve"> Het object hoort niet bij vastgestelde regelgeving.</w:t>
      </w:r>
    </w:p>
    <w:p w14:paraId="14F3148B" w14:textId="6EA5DC6A" w:rsidR="007E0F2E" w:rsidRDefault="007E0F2E" w:rsidP="00D7079F">
      <w:pPr>
        <w:pStyle w:val="Kop3"/>
      </w:pPr>
      <w:bookmarkStart w:id="173" w:name="_Ref92189168"/>
      <w:bookmarkStart w:id="174" w:name="_Toc152061435"/>
      <w:bookmarkStart w:id="175" w:name="Techn_aanlever_XSD"/>
      <w:r>
        <w:t>XSD-bestanden</w:t>
      </w:r>
      <w:bookmarkEnd w:id="173"/>
      <w:bookmarkEnd w:id="174"/>
    </w:p>
    <w:bookmarkEnd w:id="175"/>
    <w:p w14:paraId="58CDFF92" w14:textId="2E4C1213" w:rsidR="00C5690B" w:rsidRDefault="00C5690B" w:rsidP="00022065">
      <w:r>
        <w:t xml:space="preserve">OW-objecten moeten worden aangeleverd in XML bestanden. </w:t>
      </w:r>
      <w:r w:rsidR="00930C5B">
        <w:t>Een aanlevering</w:t>
      </w:r>
      <w:r>
        <w:t xml:space="preserve"> met </w:t>
      </w:r>
      <w:proofErr w:type="spellStart"/>
      <w:r>
        <w:t>XML-bestanden</w:t>
      </w:r>
      <w:proofErr w:type="spellEnd"/>
      <w:r>
        <w:t xml:space="preserve"> </w:t>
      </w:r>
      <w:r w:rsidR="00930C5B">
        <w:t>moet valide zijn</w:t>
      </w:r>
      <w:r>
        <w:t xml:space="preserve"> volgens de XML-schema bestanden </w:t>
      </w:r>
      <w:r w:rsidR="00930C5B">
        <w:t>uit</w:t>
      </w:r>
      <w:r w:rsidRPr="00C5690B">
        <w:t xml:space="preserve"> </w:t>
      </w:r>
      <w:hyperlink r:id="rId36" w:history="1">
        <w:r w:rsidR="00930C5B" w:rsidRPr="00EC6328">
          <w:rPr>
            <w:rStyle w:val="Hyperlink"/>
          </w:rPr>
          <w:t>https://register.geostandaarden.nl/xmlschema/tpod/v2.0.0/</w:t>
        </w:r>
      </w:hyperlink>
      <w:r w:rsidR="00930C5B">
        <w:t xml:space="preserve"> .</w:t>
      </w:r>
    </w:p>
    <w:p w14:paraId="5B650377" w14:textId="77777777" w:rsidR="00C5690B" w:rsidRPr="00A24008" w:rsidRDefault="00C5690B" w:rsidP="00022065">
      <w:pPr>
        <w:rPr>
          <w:lang w:val="en-US"/>
        </w:rPr>
      </w:pPr>
    </w:p>
    <w:p w14:paraId="5B523CF3" w14:textId="03E9B7BC" w:rsidR="00134DF7" w:rsidRPr="00022065" w:rsidRDefault="00930C5B" w:rsidP="00022065">
      <w:r>
        <w:t>Naast deze technische validatie moeten de OW-objecten ook voldoen aan de functionele eisen zoals gespecificeerd in dit document.</w:t>
      </w:r>
    </w:p>
    <w:p w14:paraId="7C5847C3" w14:textId="77777777" w:rsidR="004C5BF5" w:rsidRPr="00022065" w:rsidRDefault="004C5BF5" w:rsidP="00022065"/>
    <w:p w14:paraId="72EF8138" w14:textId="77777777" w:rsidR="00F340D9" w:rsidRPr="00022065" w:rsidRDefault="00F340D9" w:rsidP="00022065"/>
    <w:p w14:paraId="10D4544F" w14:textId="76DD259D" w:rsidR="007E0F2E" w:rsidRPr="00EA7B36" w:rsidRDefault="00525961" w:rsidP="00D7079F">
      <w:pPr>
        <w:pStyle w:val="Kop3"/>
      </w:pPr>
      <w:bookmarkStart w:id="176" w:name="_Ref124235539"/>
      <w:bookmarkStart w:id="177" w:name="_Toc152061436"/>
      <w:bookmarkStart w:id="178" w:name="Techn_aanlever_waardelijsten"/>
      <w:r>
        <w:lastRenderedPageBreak/>
        <w:t>Waardelijsten</w:t>
      </w:r>
      <w:bookmarkEnd w:id="176"/>
      <w:bookmarkEnd w:id="177"/>
    </w:p>
    <w:bookmarkEnd w:id="178"/>
    <w:p w14:paraId="72607DAB" w14:textId="5C2B4EE8" w:rsidR="004E6768" w:rsidRPr="00022065" w:rsidRDefault="004E6768" w:rsidP="00022065">
      <w:r w:rsidRPr="00022065">
        <w:t>In CIM</w:t>
      </w:r>
      <w:ins w:id="179" w:author="Wilko Quak" w:date="2023-10-05T17:20:00Z">
        <w:r w:rsidR="00634452">
          <w:t>-</w:t>
        </w:r>
      </w:ins>
      <w:r w:rsidRPr="00022065">
        <w:t xml:space="preserve">OW is te vinden welke </w:t>
      </w:r>
      <w:r w:rsidR="00F01CBD" w:rsidRPr="00022065">
        <w:t>attributen</w:t>
      </w:r>
      <w:r w:rsidRPr="00022065">
        <w:t xml:space="preserve"> als datatype een </w:t>
      </w:r>
      <w:proofErr w:type="spellStart"/>
      <w:r w:rsidRPr="00022065">
        <w:t>waardelijst</w:t>
      </w:r>
      <w:proofErr w:type="spellEnd"/>
      <w:r w:rsidRPr="00022065">
        <w:t xml:space="preserve"> hebben. Bijvoorbeeld, een activiteit heeft een </w:t>
      </w:r>
      <w:r w:rsidR="00F01CBD" w:rsidRPr="00022065">
        <w:t>attribuut</w:t>
      </w:r>
      <w:r w:rsidRPr="00022065">
        <w:t xml:space="preserve"> </w:t>
      </w:r>
      <w:r w:rsidR="00555F50" w:rsidRPr="00022065">
        <w:t>groep</w:t>
      </w:r>
      <w:r w:rsidRPr="00022065">
        <w:t xml:space="preserve">, waarvan de waarde uit de </w:t>
      </w:r>
      <w:proofErr w:type="spellStart"/>
      <w:r w:rsidRPr="00022065">
        <w:t>waardelijst</w:t>
      </w:r>
      <w:proofErr w:type="spellEnd"/>
      <w:r w:rsidRPr="00022065">
        <w:t xml:space="preserve"> </w:t>
      </w:r>
      <w:proofErr w:type="spellStart"/>
      <w:r w:rsidRPr="00022065">
        <w:t>ActiviteitenGroep</w:t>
      </w:r>
      <w:proofErr w:type="spellEnd"/>
      <w:r w:rsidRPr="00022065">
        <w:t xml:space="preserve"> moet komen. </w:t>
      </w:r>
      <w:r w:rsidR="004A2B1E" w:rsidRPr="00022065">
        <w:t xml:space="preserve">In hoofdstuk </w:t>
      </w:r>
      <w:r w:rsidR="008A012B" w:rsidRPr="00022065">
        <w:fldChar w:fldCharType="begin"/>
      </w:r>
      <w:r w:rsidR="008A012B" w:rsidRPr="00022065">
        <w:instrText xml:space="preserve"> REF _Ref90035910 \n \h </w:instrText>
      </w:r>
      <w:r w:rsidR="008A012B" w:rsidRPr="00022065">
        <w:fldChar w:fldCharType="separate"/>
      </w:r>
      <w:r w:rsidR="00F5100C">
        <w:t>4</w:t>
      </w:r>
      <w:r w:rsidR="008A012B" w:rsidRPr="00022065">
        <w:fldChar w:fldCharType="end"/>
      </w:r>
      <w:r w:rsidR="004A2B1E" w:rsidRPr="00022065">
        <w:t xml:space="preserve"> is te zien dat een waarde correspondeert met een </w:t>
      </w:r>
      <w:proofErr w:type="spellStart"/>
      <w:r w:rsidR="004A2B1E" w:rsidRPr="00022065">
        <w:t>waardelijst</w:t>
      </w:r>
      <w:proofErr w:type="spellEnd"/>
      <w:r w:rsidR="004A2B1E" w:rsidRPr="00022065">
        <w:t xml:space="preserve"> als dit is aangegeven in de toelichting of bij het datatype URI.</w:t>
      </w:r>
    </w:p>
    <w:p w14:paraId="5DC3D761" w14:textId="77777777" w:rsidR="00676670" w:rsidRPr="00022065" w:rsidRDefault="00676670" w:rsidP="00022065"/>
    <w:p w14:paraId="066E5D34" w14:textId="0828C6AF" w:rsidR="0098378D" w:rsidRDefault="00F76779" w:rsidP="00022065">
      <w:r w:rsidRPr="00022065">
        <w:t>Bij het valideren van de waarden wordt binnen het OW de volgende reguliere expressie gehanteerd:</w:t>
      </w:r>
    </w:p>
    <w:p w14:paraId="1F5AE671" w14:textId="7D473FBC" w:rsidR="00A82D1A" w:rsidRDefault="00A82D1A" w:rsidP="00022065"/>
    <w:tbl>
      <w:tblPr>
        <w:tblStyle w:val="Tabelraster"/>
        <w:tblW w:w="0" w:type="auto"/>
        <w:tblLook w:val="04A0" w:firstRow="1" w:lastRow="0" w:firstColumn="1" w:lastColumn="0" w:noHBand="0" w:noVBand="1"/>
      </w:tblPr>
      <w:tblGrid>
        <w:gridCol w:w="8635"/>
      </w:tblGrid>
      <w:tr w:rsidR="00A82D1A" w14:paraId="6D6B50F5" w14:textId="77777777" w:rsidTr="00A82D1A">
        <w:trPr>
          <w:cnfStyle w:val="100000000000" w:firstRow="1" w:lastRow="0" w:firstColumn="0" w:lastColumn="0" w:oddVBand="0" w:evenVBand="0" w:oddHBand="0" w:evenHBand="0" w:firstRowFirstColumn="0" w:firstRowLastColumn="0" w:lastRowFirstColumn="0" w:lastRowLastColumn="0"/>
        </w:trPr>
        <w:tc>
          <w:tcPr>
            <w:tcW w:w="8635" w:type="dxa"/>
          </w:tcPr>
          <w:p w14:paraId="65A45C06" w14:textId="30E36ABB" w:rsidR="00A82D1A" w:rsidRPr="00A82D1A" w:rsidRDefault="00A82D1A" w:rsidP="00022065">
            <w:pPr>
              <w:rPr>
                <w:b w:val="0"/>
                <w:bCs/>
              </w:rPr>
            </w:pPr>
            <w:r w:rsidRPr="00A82D1A">
              <w:rPr>
                <w:b w:val="0"/>
                <w:bCs/>
              </w:rPr>
              <w:t>(http|https)://(wetgeving|standaarden|regelgeving)\.omgevingswet\.overheid\.nl/.*</w:t>
            </w:r>
          </w:p>
        </w:tc>
      </w:tr>
    </w:tbl>
    <w:p w14:paraId="31650276" w14:textId="77777777" w:rsidR="00A82D1A" w:rsidRPr="00022065" w:rsidRDefault="00A82D1A" w:rsidP="00022065"/>
    <w:p w14:paraId="024B8397" w14:textId="251DAEF6" w:rsidR="00F76779" w:rsidRPr="00022065" w:rsidRDefault="00F76779" w:rsidP="00022065"/>
    <w:p w14:paraId="0D5A5BC2" w14:textId="072C95BF" w:rsidR="00285655" w:rsidRDefault="00F76779" w:rsidP="00022065">
      <w:pPr>
        <w:rPr>
          <w:ins w:id="180" w:author="Wilko Quak" w:date="2023-10-05T17:18:00Z"/>
        </w:rPr>
      </w:pPr>
      <w:r w:rsidRPr="00022065">
        <w:t>Vervolgens controleert het DSO of de waarde voorkomt in de stelselcatalogus.</w:t>
      </w:r>
      <w:r w:rsidR="00B22E1E" w:rsidRPr="00022065">
        <w:t xml:space="preserve"> </w:t>
      </w:r>
      <w:r w:rsidRPr="00022065">
        <w:t>De stelselcatalogus is publiekelijk beschikbaar.</w:t>
      </w:r>
      <w:bookmarkStart w:id="181" w:name="_Ref38039326"/>
      <w:bookmarkStart w:id="182" w:name="XML"/>
    </w:p>
    <w:p w14:paraId="6F5FDC8F" w14:textId="57C18C1C" w:rsidR="00ED2A94" w:rsidRPr="00ED2A94" w:rsidRDefault="000D3CB5" w:rsidP="004B3BD6">
      <w:pPr>
        <w:pStyle w:val="Kop3"/>
        <w:rPr>
          <w:ins w:id="183" w:author="Wilko Quak" w:date="2023-10-05T17:20:00Z"/>
        </w:rPr>
      </w:pPr>
      <w:bookmarkStart w:id="184" w:name="_Ref150518000"/>
      <w:bookmarkStart w:id="185" w:name="_Toc152061437"/>
      <w:ins w:id="186" w:author="Wilko Quak" w:date="2023-11-10T13:18:00Z">
        <w:r>
          <w:t xml:space="preserve">Toekennen van </w:t>
        </w:r>
      </w:ins>
      <w:ins w:id="187" w:author="Wilko Quak" w:date="2023-11-10T09:17:00Z">
        <w:r w:rsidR="002C6AA1">
          <w:t>OW-object</w:t>
        </w:r>
      </w:ins>
      <w:ins w:id="188" w:author="Wilko Quak" w:date="2023-11-10T13:18:00Z">
        <w:r>
          <w:t>en aan regelingen</w:t>
        </w:r>
      </w:ins>
      <w:bookmarkEnd w:id="184"/>
      <w:bookmarkEnd w:id="185"/>
    </w:p>
    <w:p w14:paraId="4A1A2969" w14:textId="5655F6E4" w:rsidR="00634452" w:rsidRDefault="00AB542F">
      <w:pPr>
        <w:rPr>
          <w:ins w:id="189" w:author="Wilko Quak" w:date="2023-10-06T15:45:00Z"/>
        </w:rPr>
      </w:pPr>
      <w:ins w:id="190" w:author="Wilko Quak" w:date="2023-11-10T09:08:00Z">
        <w:r>
          <w:t>Een OW-object hoort bij een regeling.</w:t>
        </w:r>
      </w:ins>
      <w:ins w:id="191" w:author="Wilko Quak" w:date="2023-11-10T09:09:00Z">
        <w:r w:rsidR="002C6AA1">
          <w:t xml:space="preserve"> Als een besluit een regeling wijzigt horen de OW-objecten </w:t>
        </w:r>
      </w:ins>
      <w:ins w:id="192" w:author="Wilko Quak" w:date="2023-11-10T13:29:00Z">
        <w:r w:rsidR="00755850">
          <w:t xml:space="preserve">die </w:t>
        </w:r>
      </w:ins>
      <w:ins w:id="193" w:author="Wilko Quak" w:date="2023-11-10T09:09:00Z">
        <w:r w:rsidR="002C6AA1">
          <w:t>in dat besluit</w:t>
        </w:r>
      </w:ins>
      <w:ins w:id="194" w:author="Wilko Quak" w:date="2023-11-10T13:29:00Z">
        <w:r w:rsidR="00755850">
          <w:t xml:space="preserve"> ontstaan</w:t>
        </w:r>
      </w:ins>
      <w:ins w:id="195" w:author="Wilko Quak" w:date="2023-11-10T09:09:00Z">
        <w:r w:rsidR="002C6AA1">
          <w:t xml:space="preserve"> bij die regeling. </w:t>
        </w:r>
      </w:ins>
      <w:ins w:id="196" w:author="Wilko Quak" w:date="2023-11-10T14:47:00Z">
        <w:r w:rsidR="00A63F06">
          <w:t>Je kunt</w:t>
        </w:r>
      </w:ins>
      <w:ins w:id="197" w:author="Wilko Quak" w:date="2023-11-10T09:10:00Z">
        <w:r w:rsidR="002C6AA1">
          <w:t xml:space="preserve"> OW-objecten alleen </w:t>
        </w:r>
      </w:ins>
      <w:ins w:id="198" w:author="Wilko Quak" w:date="2023-11-10T14:47:00Z">
        <w:r w:rsidR="00A63F06">
          <w:t>wijzigen</w:t>
        </w:r>
      </w:ins>
      <w:ins w:id="199" w:author="Wilko Quak" w:date="2023-11-10T09:10:00Z">
        <w:r w:rsidR="002C6AA1">
          <w:t xml:space="preserve"> in wijzigbesluiten </w:t>
        </w:r>
      </w:ins>
      <w:ins w:id="200" w:author="Wilko Quak" w:date="2023-11-10T14:47:00Z">
        <w:r w:rsidR="00A63F06">
          <w:t>die die</w:t>
        </w:r>
      </w:ins>
      <w:ins w:id="201" w:author="Wilko Quak" w:date="2023-11-10T09:10:00Z">
        <w:r w:rsidR="002C6AA1">
          <w:t xml:space="preserve"> betreffende regeling</w:t>
        </w:r>
      </w:ins>
      <w:ins w:id="202" w:author="Wilko Quak" w:date="2023-11-10T14:48:00Z">
        <w:r w:rsidR="00A63F06">
          <w:t xml:space="preserve"> wijzigen</w:t>
        </w:r>
      </w:ins>
      <w:ins w:id="203" w:author="Wilko Quak" w:date="2023-11-10T09:10:00Z">
        <w:r w:rsidR="002C6AA1">
          <w:t xml:space="preserve">. </w:t>
        </w:r>
      </w:ins>
      <w:ins w:id="204" w:author="Wilko Quak" w:date="2023-11-10T09:11:00Z">
        <w:r w:rsidR="002C6AA1">
          <w:t>Dit is vastgelegd in de volgende regels:</w:t>
        </w:r>
      </w:ins>
    </w:p>
    <w:p w14:paraId="45C57260" w14:textId="77777777" w:rsidR="00B21376" w:rsidRDefault="00B21376">
      <w:pPr>
        <w:rPr>
          <w:ins w:id="205" w:author="Wilko Quak" w:date="2023-10-06T15:45:00Z"/>
        </w:rPr>
      </w:pPr>
    </w:p>
    <w:p w14:paraId="731B5F0F" w14:textId="3B81ADDA" w:rsidR="00B21376" w:rsidRPr="00B513F3" w:rsidRDefault="00B21376">
      <w:pPr>
        <w:rPr>
          <w:ins w:id="206" w:author="Wilko Quak" w:date="2023-10-05T17:19:00Z"/>
          <w:bCs/>
        </w:rPr>
        <w:pPrChange w:id="207" w:author="Wilko Quak" w:date="2023-10-05T17:20:00Z">
          <w:pPr>
            <w:pStyle w:val="Kop3"/>
          </w:pPr>
        </w:pPrChange>
      </w:pPr>
      <w:ins w:id="208" w:author="Wilko Quak" w:date="2023-10-06T15:45:00Z">
        <w:r>
          <w:rPr>
            <w:b/>
            <w:bCs/>
          </w:rPr>
          <w:t xml:space="preserve">Regel: </w:t>
        </w:r>
      </w:ins>
      <w:ins w:id="209" w:author="Wilko Quak" w:date="2023-10-06T16:00:00Z">
        <w:r w:rsidR="00F9005D" w:rsidRPr="00F9005D">
          <w:t xml:space="preserve">Het </w:t>
        </w:r>
      </w:ins>
      <w:proofErr w:type="spellStart"/>
      <w:ins w:id="210" w:author="Wilko Quak" w:date="2023-10-06T16:02:00Z">
        <w:r w:rsidR="00F9005D">
          <w:t>W</w:t>
        </w:r>
      </w:ins>
      <w:ins w:id="211" w:author="Wilko Quak" w:date="2023-10-06T16:00:00Z">
        <w:r w:rsidR="00F9005D" w:rsidRPr="00F9005D">
          <w:t>orkIDRegeling</w:t>
        </w:r>
        <w:proofErr w:type="spellEnd"/>
        <w:r w:rsidR="00F9005D" w:rsidRPr="00F9005D">
          <w:t xml:space="preserve"> van de OW-Aanlevering waarin een OW-object ontstaat bepaalt bij welke </w:t>
        </w:r>
      </w:ins>
      <w:ins w:id="212" w:author="Wilko Quak" w:date="2023-11-28T11:00:00Z">
        <w:r w:rsidR="0089329D">
          <w:t>r</w:t>
        </w:r>
      </w:ins>
      <w:ins w:id="213" w:author="Wilko Quak" w:date="2023-10-06T16:00:00Z">
        <w:r w:rsidR="00F9005D" w:rsidRPr="00F9005D">
          <w:t>egeling een OW-object hoort.</w:t>
        </w:r>
      </w:ins>
    </w:p>
    <w:p w14:paraId="1684D7CA" w14:textId="2D9F74A4" w:rsidR="00634452" w:rsidRDefault="00634452" w:rsidP="00634452">
      <w:pPr>
        <w:rPr>
          <w:ins w:id="214" w:author="Wilko Quak" w:date="2023-10-06T16:02:00Z"/>
        </w:rPr>
      </w:pPr>
    </w:p>
    <w:p w14:paraId="0A2EB3D5" w14:textId="146EADEA" w:rsidR="00CC4D2F" w:rsidRDefault="00F9005D" w:rsidP="00634452">
      <w:pPr>
        <w:rPr>
          <w:ins w:id="215" w:author="Wilko Quak" w:date="2023-10-06T16:41:00Z"/>
        </w:rPr>
      </w:pPr>
      <w:ins w:id="216" w:author="Wilko Quak" w:date="2023-10-06T16:02:00Z">
        <w:r w:rsidRPr="00F9005D">
          <w:rPr>
            <w:b/>
            <w:bCs/>
            <w:rPrChange w:id="217" w:author="Wilko Quak" w:date="2023-10-06T16:02:00Z">
              <w:rPr/>
            </w:rPrChange>
          </w:rPr>
          <w:t>Regel</w:t>
        </w:r>
      </w:ins>
      <w:ins w:id="218" w:author="Wilko Quak" w:date="2023-11-29T10:09:00Z">
        <w:r w:rsidR="00093E96">
          <w:rPr>
            <w:b/>
            <w:bCs/>
          </w:rPr>
          <w:t xml:space="preserve"> </w:t>
        </w:r>
        <w:r w:rsidR="00093E96" w:rsidRPr="00093E96">
          <w:rPr>
            <w:rPrChange w:id="219" w:author="Wilko Quak" w:date="2023-11-29T10:09:00Z">
              <w:rPr>
                <w:b/>
                <w:bCs/>
              </w:rPr>
            </w:rPrChange>
          </w:rPr>
          <w:t>(TPOD1200)</w:t>
        </w:r>
      </w:ins>
      <w:ins w:id="220" w:author="Wilko Quak" w:date="2023-10-06T16:02:00Z">
        <w:r w:rsidRPr="00F9005D">
          <w:t xml:space="preserve">: </w:t>
        </w:r>
      </w:ins>
      <w:ins w:id="221" w:author="Wilko Quak" w:date="2023-11-05T13:25:00Z">
        <w:r w:rsidR="002A0D34" w:rsidRPr="002A0D34">
          <w:t xml:space="preserve">Een OW-object mag alleen gewijzigd worden in een OW-aanlevering die hoort bij een besluit dat de </w:t>
        </w:r>
      </w:ins>
      <w:ins w:id="222" w:author="Wilko Quak" w:date="2023-11-28T11:00:00Z">
        <w:r w:rsidR="0089329D">
          <w:t>r</w:t>
        </w:r>
      </w:ins>
      <w:ins w:id="223" w:author="Wilko Quak" w:date="2023-11-05T13:25:00Z">
        <w:r w:rsidR="002A0D34" w:rsidRPr="002A0D34">
          <w:t xml:space="preserve">egeling wijzigt waar </w:t>
        </w:r>
      </w:ins>
      <w:ins w:id="224" w:author="Wilko Quak" w:date="2023-11-05T13:26:00Z">
        <w:r w:rsidR="002A0D34">
          <w:t>het</w:t>
        </w:r>
      </w:ins>
      <w:ins w:id="225" w:author="Wilko Quak" w:date="2023-11-05T13:25:00Z">
        <w:r w:rsidR="002A0D34" w:rsidRPr="002A0D34">
          <w:t xml:space="preserve"> OW-object bij hoort</w:t>
        </w:r>
      </w:ins>
      <w:ins w:id="226" w:author="Wilko Quak" w:date="2023-11-10T14:41:00Z">
        <w:r w:rsidR="00A63F06">
          <w:t>.</w:t>
        </w:r>
      </w:ins>
    </w:p>
    <w:p w14:paraId="60ED5DE4" w14:textId="2853952D" w:rsidR="00ED2A94" w:rsidRDefault="000D3CB5" w:rsidP="004B3BD6">
      <w:pPr>
        <w:pStyle w:val="Kop3"/>
        <w:rPr>
          <w:ins w:id="227" w:author="Wilko Quak" w:date="2023-11-10T09:18:00Z"/>
        </w:rPr>
      </w:pPr>
      <w:bookmarkStart w:id="228" w:name="_Ref150518039"/>
      <w:bookmarkStart w:id="229" w:name="_Toc152061438"/>
      <w:ins w:id="230" w:author="Wilko Quak" w:date="2023-11-10T13:18:00Z">
        <w:r>
          <w:t>Verwijz</w:t>
        </w:r>
      </w:ins>
      <w:ins w:id="231" w:author="Wilko Quak" w:date="2023-11-10T13:19:00Z">
        <w:r>
          <w:t>ingen tussen OW-objecten</w:t>
        </w:r>
      </w:ins>
      <w:bookmarkEnd w:id="228"/>
      <w:bookmarkEnd w:id="229"/>
    </w:p>
    <w:p w14:paraId="5F4CBF68" w14:textId="01E5025A" w:rsidR="002C6AA1" w:rsidRDefault="00217029" w:rsidP="002C6AA1">
      <w:pPr>
        <w:rPr>
          <w:ins w:id="232" w:author="Wilko Quak" w:date="2023-11-10T09:41:00Z"/>
        </w:rPr>
      </w:pPr>
      <w:ins w:id="233" w:author="Wilko Quak" w:date="2023-11-10T09:23:00Z">
        <w:r>
          <w:t>In</w:t>
        </w:r>
      </w:ins>
      <w:ins w:id="234" w:author="Wilko Quak" w:date="2023-11-10T09:18:00Z">
        <w:r w:rsidR="002C6AA1">
          <w:t xml:space="preserve"> OZON</w:t>
        </w:r>
      </w:ins>
      <w:ins w:id="235" w:author="Wilko Quak" w:date="2023-11-10T09:19:00Z">
        <w:r>
          <w:t xml:space="preserve"> </w:t>
        </w:r>
      </w:ins>
      <w:ins w:id="236" w:author="Wilko Quak" w:date="2023-11-10T09:39:00Z">
        <w:r w:rsidR="000C1A7B">
          <w:t xml:space="preserve">mag </w:t>
        </w:r>
      </w:ins>
      <w:ins w:id="237" w:author="Wilko Quak" w:date="2023-11-10T09:19:00Z">
        <w:r>
          <w:t xml:space="preserve">een actief OW-object niet verwijzen naar een </w:t>
        </w:r>
      </w:ins>
      <w:ins w:id="238" w:author="Wilko Quak" w:date="2023-11-10T09:20:00Z">
        <w:r>
          <w:t>beëindigd OW-object</w:t>
        </w:r>
      </w:ins>
      <w:ins w:id="239" w:author="Wilko Quak" w:date="2023-11-10T09:23:00Z">
        <w:r>
          <w:t>. Daarom moet een</w:t>
        </w:r>
      </w:ins>
      <w:ins w:id="240" w:author="Wilko Quak" w:date="2023-11-10T09:22:00Z">
        <w:r>
          <w:t xml:space="preserve"> besluit dat </w:t>
        </w:r>
      </w:ins>
      <w:ins w:id="241" w:author="Wilko Quak" w:date="2023-11-10T09:23:00Z">
        <w:r>
          <w:t xml:space="preserve">een </w:t>
        </w:r>
      </w:ins>
      <w:ins w:id="242" w:author="Wilko Quak" w:date="2023-11-10T09:22:00Z">
        <w:r>
          <w:t>OW-</w:t>
        </w:r>
      </w:ins>
      <w:ins w:id="243" w:author="Wilko Quak" w:date="2023-11-10T09:23:00Z">
        <w:r>
          <w:t xml:space="preserve">object </w:t>
        </w:r>
      </w:ins>
      <w:ins w:id="244" w:author="Wilko Quak" w:date="2023-11-10T13:30:00Z">
        <w:r w:rsidR="00755850">
          <w:t>beëindigt</w:t>
        </w:r>
      </w:ins>
      <w:ins w:id="245" w:author="Wilko Quak" w:date="2023-11-10T09:23:00Z">
        <w:r>
          <w:t xml:space="preserve"> </w:t>
        </w:r>
      </w:ins>
      <w:ins w:id="246" w:author="Wilko Quak" w:date="2023-11-10T09:24:00Z">
        <w:r>
          <w:t>ook alle verwijzingen</w:t>
        </w:r>
      </w:ins>
      <w:ins w:id="247" w:author="Wilko Quak" w:date="2023-11-10T09:37:00Z">
        <w:r w:rsidR="000C1A7B">
          <w:t xml:space="preserve"> naar dat OW-object </w:t>
        </w:r>
      </w:ins>
      <w:ins w:id="248" w:author="Wilko Quak" w:date="2023-11-28T11:01:00Z">
        <w:r w:rsidR="0089329D">
          <w:t>beëindigen</w:t>
        </w:r>
      </w:ins>
      <w:ins w:id="249" w:author="Wilko Quak" w:date="2023-11-10T09:37:00Z">
        <w:r w:rsidR="000C1A7B">
          <w:t xml:space="preserve">. </w:t>
        </w:r>
      </w:ins>
      <w:ins w:id="250" w:author="Wilko Quak" w:date="2023-11-10T09:39:00Z">
        <w:r w:rsidR="000C1A7B">
          <w:t xml:space="preserve">Dit </w:t>
        </w:r>
      </w:ins>
      <w:ins w:id="251" w:author="Wilko Quak" w:date="2023-11-28T11:01:00Z">
        <w:r w:rsidR="0089329D">
          <w:t>kan alleen</w:t>
        </w:r>
      </w:ins>
      <w:ins w:id="252" w:author="Wilko Quak" w:date="2023-11-10T09:39:00Z">
        <w:r w:rsidR="000C1A7B">
          <w:t xml:space="preserve"> </w:t>
        </w:r>
        <w:r w:rsidR="00F17B81">
          <w:t xml:space="preserve">als het </w:t>
        </w:r>
      </w:ins>
      <w:ins w:id="253" w:author="Wilko Quak" w:date="2023-11-10T09:40:00Z">
        <w:r w:rsidR="00F17B81">
          <w:t xml:space="preserve">bevoegd gezag die verwijzingen </w:t>
        </w:r>
        <w:r w:rsidR="00F17B81" w:rsidRPr="00833F44">
          <w:rPr>
            <w:b/>
            <w:bCs/>
            <w:rPrChange w:id="254" w:author="Wilko Quak" w:date="2023-11-27T11:55:00Z">
              <w:rPr/>
            </w:rPrChange>
          </w:rPr>
          <w:t>kan</w:t>
        </w:r>
        <w:r w:rsidR="00F17B81">
          <w:t xml:space="preserve"> wijzigen</w:t>
        </w:r>
      </w:ins>
      <w:ins w:id="255" w:author="Wilko Quak" w:date="2023-11-27T11:55:00Z">
        <w:r w:rsidR="00833F44">
          <w:t xml:space="preserve">, hiertoe introduceren we een regel die verwijzingen naar </w:t>
        </w:r>
      </w:ins>
      <w:ins w:id="256" w:author="Wilko Quak" w:date="2023-11-27T11:56:00Z">
        <w:r w:rsidR="00833F44">
          <w:t>OW-objecten van andere bevoegd gezagen inperkt</w:t>
        </w:r>
      </w:ins>
      <w:ins w:id="257" w:author="Wilko Quak" w:date="2023-11-27T11:57:00Z">
        <w:r w:rsidR="00833F44">
          <w:t>:</w:t>
        </w:r>
      </w:ins>
    </w:p>
    <w:p w14:paraId="12BEC313" w14:textId="77777777" w:rsidR="00F17B81" w:rsidRPr="002C6AA1" w:rsidRDefault="00F17B81">
      <w:pPr>
        <w:rPr>
          <w:ins w:id="258" w:author="Wilko Quak" w:date="2023-10-06T16:51:00Z"/>
        </w:rPr>
        <w:pPrChange w:id="259" w:author="Wilko Quak" w:date="2023-11-10T09:18:00Z">
          <w:pPr>
            <w:pStyle w:val="Kop3"/>
          </w:pPr>
        </w:pPrChange>
      </w:pPr>
    </w:p>
    <w:p w14:paraId="031E3735" w14:textId="73479242" w:rsidR="00833F44" w:rsidRDefault="005C75C2" w:rsidP="00487E49">
      <w:pPr>
        <w:rPr>
          <w:ins w:id="260" w:author="Wilko Quak" w:date="2023-11-27T12:01:00Z"/>
        </w:rPr>
      </w:pPr>
      <w:ins w:id="261" w:author="Wilko Quak" w:date="2023-10-06T16:59:00Z">
        <w:r w:rsidRPr="005C75C2">
          <w:rPr>
            <w:b/>
            <w:bCs/>
            <w:rPrChange w:id="262" w:author="Wilko Quak" w:date="2023-10-06T16:59:00Z">
              <w:rPr/>
            </w:rPrChange>
          </w:rPr>
          <w:t>Regel</w:t>
        </w:r>
      </w:ins>
      <w:ins w:id="263" w:author="Wilko Quak" w:date="2023-11-29T10:09:00Z">
        <w:r w:rsidR="00093E96">
          <w:rPr>
            <w:b/>
            <w:bCs/>
          </w:rPr>
          <w:t xml:space="preserve"> </w:t>
        </w:r>
        <w:r w:rsidR="00093E96" w:rsidRPr="00093E96">
          <w:rPr>
            <w:rPrChange w:id="264" w:author="Wilko Quak" w:date="2023-11-29T10:10:00Z">
              <w:rPr>
                <w:b/>
                <w:bCs/>
              </w:rPr>
            </w:rPrChange>
          </w:rPr>
          <w:t>(</w:t>
        </w:r>
      </w:ins>
      <w:ins w:id="265" w:author="Wilko Quak" w:date="2023-11-29T10:10:00Z">
        <w:r w:rsidR="00093E96" w:rsidRPr="00093E96">
          <w:rPr>
            <w:rPrChange w:id="266" w:author="Wilko Quak" w:date="2023-11-29T10:10:00Z">
              <w:rPr>
                <w:b/>
                <w:bCs/>
              </w:rPr>
            </w:rPrChange>
          </w:rPr>
          <w:t>TPOD1950)</w:t>
        </w:r>
      </w:ins>
      <w:ins w:id="267" w:author="Wilko Quak" w:date="2023-10-06T16:59:00Z">
        <w:r w:rsidRPr="00093E96">
          <w:t>:</w:t>
        </w:r>
      </w:ins>
    </w:p>
    <w:p w14:paraId="1E288E1C" w14:textId="02D5BC35" w:rsidR="00487E49" w:rsidRDefault="00E175A4" w:rsidP="00833F44">
      <w:pPr>
        <w:pStyle w:val="Lijstalinea"/>
        <w:numPr>
          <w:ilvl w:val="0"/>
          <w:numId w:val="54"/>
        </w:numPr>
        <w:ind w:left="408"/>
        <w:rPr>
          <w:ins w:id="268" w:author="Wilko Quak" w:date="2023-11-27T12:01:00Z"/>
        </w:rPr>
      </w:pPr>
      <w:bookmarkStart w:id="269" w:name="_Hlk150446630"/>
      <w:ins w:id="270" w:author="Wilko Quak" w:date="2023-11-27T11:51:00Z">
        <w:r>
          <w:t>Een</w:t>
        </w:r>
        <w:r w:rsidRPr="00E175A4">
          <w:t xml:space="preserve"> OW-object behorend bij een regeling niet zijnde een tijdelijk </w:t>
        </w:r>
        <w:proofErr w:type="spellStart"/>
        <w:r w:rsidRPr="00E175A4">
          <w:t>regelingdeel</w:t>
        </w:r>
        <w:proofErr w:type="spellEnd"/>
        <w:r w:rsidRPr="00E175A4">
          <w:t xml:space="preserve"> mag alleen verwijzen naar een OW-object behorend bij een </w:t>
        </w:r>
      </w:ins>
      <w:ins w:id="271" w:author="Wilko Quak" w:date="2023-11-28T11:02:00Z">
        <w:r w:rsidR="0089329D">
          <w:t>r</w:t>
        </w:r>
      </w:ins>
      <w:ins w:id="272" w:author="Wilko Quak" w:date="2023-11-27T11:51:00Z">
        <w:r w:rsidRPr="00E175A4">
          <w:t xml:space="preserve">egeling van hetzelfde bevoegd gezag, met uitzondering van de relatie </w:t>
        </w:r>
        <w:proofErr w:type="spellStart"/>
        <w:r w:rsidRPr="00E175A4">
          <w:t>bovenliggendeActiviteit</w:t>
        </w:r>
        <w:proofErr w:type="spellEnd"/>
        <w:r w:rsidRPr="00E175A4">
          <w:t xml:space="preserve"> van het OW-object Activiteit, waarvoor de specifieke regels van paragraaf </w:t>
        </w:r>
      </w:ins>
      <w:ins w:id="273" w:author="Wilko Quak" w:date="2023-11-27T11:58:00Z">
        <w:r w:rsidR="00833F44">
          <w:fldChar w:fldCharType="begin"/>
        </w:r>
        <w:r w:rsidR="00833F44">
          <w:instrText xml:space="preserve"> REF _Ref150519876 \n \h </w:instrText>
        </w:r>
      </w:ins>
      <w:r w:rsidR="00833F44">
        <w:fldChar w:fldCharType="separate"/>
      </w:r>
      <w:ins w:id="274" w:author="Wilko Quak" w:date="2023-11-27T11:58:00Z">
        <w:r w:rsidR="00833F44">
          <w:t>3.2.8</w:t>
        </w:r>
        <w:r w:rsidR="00833F44">
          <w:fldChar w:fldCharType="end"/>
        </w:r>
        <w:r w:rsidR="00833F44">
          <w:t xml:space="preserve"> </w:t>
        </w:r>
      </w:ins>
      <w:ins w:id="275" w:author="Wilko Quak" w:date="2023-11-27T11:51:00Z">
        <w:r w:rsidRPr="00E175A4">
          <w:t>gelden;</w:t>
        </w:r>
      </w:ins>
    </w:p>
    <w:p w14:paraId="15647530" w14:textId="3773314F" w:rsidR="00833F44" w:rsidRDefault="00833F44" w:rsidP="00833F44">
      <w:pPr>
        <w:pStyle w:val="Lijstalinea"/>
        <w:numPr>
          <w:ilvl w:val="0"/>
          <w:numId w:val="54"/>
        </w:numPr>
        <w:ind w:left="408"/>
        <w:rPr>
          <w:ins w:id="276" w:author="Wilko Quak" w:date="2023-11-27T12:01:00Z"/>
        </w:rPr>
      </w:pPr>
      <w:ins w:id="277" w:author="Wilko Quak" w:date="2023-11-27T12:01:00Z">
        <w:r>
          <w:t>e</w:t>
        </w:r>
        <w:r w:rsidRPr="00833F44">
          <w:t xml:space="preserve">en OW-object behorend bij een regeling niet zijnde een tijdelijk </w:t>
        </w:r>
        <w:proofErr w:type="spellStart"/>
        <w:r w:rsidRPr="00833F44">
          <w:t>regelingdeel</w:t>
        </w:r>
        <w:proofErr w:type="spellEnd"/>
        <w:r w:rsidRPr="00833F44">
          <w:t xml:space="preserve"> mag niet verwijzen naar een OW-object behorend bij een tijdelijk </w:t>
        </w:r>
        <w:proofErr w:type="spellStart"/>
        <w:r w:rsidRPr="00833F44">
          <w:t>regelingdeel</w:t>
        </w:r>
        <w:proofErr w:type="spellEnd"/>
        <w:r>
          <w:t>;</w:t>
        </w:r>
      </w:ins>
    </w:p>
    <w:p w14:paraId="35E0245E" w14:textId="3EEC6745" w:rsidR="00833F44" w:rsidRDefault="00347E53">
      <w:pPr>
        <w:pStyle w:val="Lijstalinea"/>
        <w:numPr>
          <w:ilvl w:val="0"/>
          <w:numId w:val="54"/>
        </w:numPr>
        <w:ind w:left="408"/>
        <w:rPr>
          <w:ins w:id="278" w:author="Wilko Quak" w:date="2023-11-27T11:57:00Z"/>
        </w:rPr>
        <w:pPrChange w:id="279" w:author="Wilko Quak" w:date="2023-11-27T12:01:00Z">
          <w:pPr/>
        </w:pPrChange>
      </w:pPr>
      <w:ins w:id="280" w:author="Wilko Quak" w:date="2023-11-27T12:01:00Z">
        <w:r w:rsidRPr="00347E53">
          <w:t xml:space="preserve">een OW-object behorend bij een tijdelijk </w:t>
        </w:r>
        <w:proofErr w:type="spellStart"/>
        <w:r w:rsidRPr="00347E53">
          <w:t>regelingdeel</w:t>
        </w:r>
        <w:proofErr w:type="spellEnd"/>
        <w:r w:rsidRPr="00347E53">
          <w:t xml:space="preserve"> mag alleen verwijzen naar een OW-object behorend bij hetzelfde tijdelijk </w:t>
        </w:r>
        <w:proofErr w:type="spellStart"/>
        <w:r w:rsidRPr="00347E53">
          <w:t>regelingdeel</w:t>
        </w:r>
        <w:proofErr w:type="spellEnd"/>
        <w:r w:rsidRPr="00347E53">
          <w:t xml:space="preserve">, met uitzondering van de relatie </w:t>
        </w:r>
        <w:proofErr w:type="spellStart"/>
        <w:r w:rsidRPr="00347E53">
          <w:t>bovenliggendeActiviteit</w:t>
        </w:r>
        <w:proofErr w:type="spellEnd"/>
        <w:r w:rsidRPr="00347E53">
          <w:t xml:space="preserve"> van de </w:t>
        </w:r>
        <w:proofErr w:type="spellStart"/>
        <w:r w:rsidRPr="00347E53">
          <w:t>tophaak</w:t>
        </w:r>
        <w:proofErr w:type="spellEnd"/>
        <w:r w:rsidRPr="00347E53">
          <w:t xml:space="preserve">-Activiteit van het tijdelijk </w:t>
        </w:r>
        <w:proofErr w:type="spellStart"/>
        <w:r w:rsidRPr="00347E53">
          <w:t>regelingdeel</w:t>
        </w:r>
        <w:proofErr w:type="spellEnd"/>
        <w:r w:rsidRPr="00347E53">
          <w:t xml:space="preserve">, waarvoor de specifieke regels van paragraaf </w:t>
        </w:r>
      </w:ins>
      <w:ins w:id="281" w:author="Wilko Quak" w:date="2023-11-27T13:06:00Z">
        <w:r w:rsidR="0096789F">
          <w:fldChar w:fldCharType="begin"/>
        </w:r>
        <w:r w:rsidR="0096789F">
          <w:instrText xml:space="preserve"> REF _Ref150515612 \n \h </w:instrText>
        </w:r>
      </w:ins>
      <w:r w:rsidR="0096789F">
        <w:fldChar w:fldCharType="separate"/>
      </w:r>
      <w:ins w:id="282" w:author="Wilko Quak" w:date="2023-11-27T13:06:00Z">
        <w:r w:rsidR="0096789F">
          <w:t>3.2.9</w:t>
        </w:r>
        <w:r w:rsidR="0096789F">
          <w:fldChar w:fldCharType="end"/>
        </w:r>
      </w:ins>
      <w:ins w:id="283" w:author="Wilko Quak" w:date="2023-11-28T11:02:00Z">
        <w:r w:rsidR="0089329D">
          <w:t xml:space="preserve"> </w:t>
        </w:r>
      </w:ins>
      <w:ins w:id="284" w:author="Wilko Quak" w:date="2023-11-27T12:01:00Z">
        <w:r w:rsidRPr="00347E53">
          <w:t>gelden.</w:t>
        </w:r>
      </w:ins>
    </w:p>
    <w:p w14:paraId="63C3898F" w14:textId="77777777" w:rsidR="00833F44" w:rsidRDefault="00833F44" w:rsidP="00487E49">
      <w:pPr>
        <w:rPr>
          <w:ins w:id="285" w:author="Wilko Quak" w:date="2023-11-27T11:57:00Z"/>
        </w:rPr>
      </w:pPr>
    </w:p>
    <w:bookmarkEnd w:id="269"/>
    <w:p w14:paraId="476680E7" w14:textId="1BF8774D" w:rsidR="00F17B81" w:rsidRDefault="00F17B81" w:rsidP="00487E49">
      <w:pPr>
        <w:rPr>
          <w:ins w:id="286" w:author="Wilko Quak" w:date="2023-11-10T09:44:00Z"/>
        </w:rPr>
      </w:pPr>
    </w:p>
    <w:p w14:paraId="08BD28A2" w14:textId="67A285BA" w:rsidR="006F4B53" w:rsidRDefault="00A63F06">
      <w:pPr>
        <w:pStyle w:val="Kop3"/>
        <w:rPr>
          <w:ins w:id="287" w:author="Wilko Quak" w:date="2023-10-24T09:42:00Z"/>
        </w:rPr>
        <w:pPrChange w:id="288" w:author="Wilko Quak" w:date="2023-11-10T14:43:00Z">
          <w:pPr/>
        </w:pPrChange>
      </w:pPr>
      <w:bookmarkStart w:id="289" w:name="_Ref150519876"/>
      <w:bookmarkStart w:id="290" w:name="_Toc152061439"/>
      <w:ins w:id="291" w:author="Wilko Quak" w:date="2023-11-10T14:43:00Z">
        <w:r>
          <w:lastRenderedPageBreak/>
          <w:t>De functionele structuur</w:t>
        </w:r>
      </w:ins>
      <w:bookmarkEnd w:id="289"/>
      <w:bookmarkEnd w:id="290"/>
    </w:p>
    <w:p w14:paraId="7FA6F466" w14:textId="639E19D8" w:rsidR="006F4B53" w:rsidRPr="006F4B53" w:rsidRDefault="00755850">
      <w:pPr>
        <w:rPr>
          <w:ins w:id="292" w:author="Wilko Quak" w:date="2023-10-24T09:33:00Z"/>
        </w:rPr>
        <w:pPrChange w:id="293" w:author="Wilko Quak" w:date="2023-10-24T09:42:00Z">
          <w:pPr>
            <w:pStyle w:val="Kop4"/>
          </w:pPr>
        </w:pPrChange>
      </w:pPr>
      <w:ins w:id="294" w:author="Wilko Quak" w:date="2023-11-10T13:37:00Z">
        <w:r>
          <w:t>De</w:t>
        </w:r>
      </w:ins>
      <w:ins w:id="295" w:author="Wilko Quak" w:date="2023-11-10T13:34:00Z">
        <w:r>
          <w:t xml:space="preserve"> a</w:t>
        </w:r>
      </w:ins>
      <w:ins w:id="296" w:author="Wilko Quak" w:date="2023-10-24T10:26:00Z">
        <w:r w:rsidR="00FF675B">
          <w:t xml:space="preserve">ctiviteiten in het stelsel </w:t>
        </w:r>
      </w:ins>
      <w:ins w:id="297" w:author="Wilko Quak" w:date="2023-11-10T13:34:00Z">
        <w:r>
          <w:t xml:space="preserve">vormen </w:t>
        </w:r>
      </w:ins>
      <w:ins w:id="298" w:author="Wilko Quak" w:date="2023-11-28T09:11:00Z">
        <w:r w:rsidR="009B5397">
          <w:t>samen</w:t>
        </w:r>
      </w:ins>
      <w:ins w:id="299" w:author="Wilko Quak" w:date="2023-10-24T10:26:00Z">
        <w:r w:rsidR="00FF675B">
          <w:t xml:space="preserve"> de ‘</w:t>
        </w:r>
      </w:ins>
      <w:ins w:id="300" w:author="Wilko Quak" w:date="2023-11-10T14:43:00Z">
        <w:r w:rsidR="00A63F06">
          <w:t>f</w:t>
        </w:r>
      </w:ins>
      <w:ins w:id="301" w:author="Wilko Quak" w:date="2023-10-24T10:26:00Z">
        <w:r w:rsidR="00FF675B">
          <w:t xml:space="preserve">unctionele structuur’. </w:t>
        </w:r>
      </w:ins>
      <w:ins w:id="302" w:author="Wilko Quak" w:date="2023-10-24T10:27:00Z">
        <w:r w:rsidR="00FF675B">
          <w:t xml:space="preserve"> </w:t>
        </w:r>
      </w:ins>
      <w:ins w:id="303" w:author="Wilko Quak" w:date="2023-11-10T13:35:00Z">
        <w:r>
          <w:t xml:space="preserve">Deze </w:t>
        </w:r>
      </w:ins>
      <w:ins w:id="304" w:author="Wilko Quak" w:date="2023-11-28T09:11:00Z">
        <w:r w:rsidR="009B5397">
          <w:t>boom</w:t>
        </w:r>
      </w:ins>
      <w:ins w:id="305" w:author="Wilko Quak" w:date="2023-11-27T13:13:00Z">
        <w:r w:rsidR="0096789F">
          <w:t>structuur</w:t>
        </w:r>
      </w:ins>
      <w:ins w:id="306" w:author="Wilko Quak" w:date="2023-11-10T13:35:00Z">
        <w:r>
          <w:t xml:space="preserve"> </w:t>
        </w:r>
      </w:ins>
      <w:ins w:id="307" w:author="Wilko Quak" w:date="2023-11-27T13:14:00Z">
        <w:r w:rsidR="0096789F">
          <w:t>bevat</w:t>
        </w:r>
      </w:ins>
      <w:ins w:id="308" w:author="Wilko Quak" w:date="2023-11-10T13:35:00Z">
        <w:r>
          <w:t xml:space="preserve"> </w:t>
        </w:r>
      </w:ins>
      <w:ins w:id="309" w:author="Wilko Quak" w:date="2023-11-27T13:14:00Z">
        <w:r w:rsidR="0096789F">
          <w:t>alle</w:t>
        </w:r>
      </w:ins>
      <w:ins w:id="310" w:author="Wilko Quak" w:date="2023-11-10T13:35:00Z">
        <w:r>
          <w:t xml:space="preserve"> Activiteit objecten </w:t>
        </w:r>
      </w:ins>
      <w:ins w:id="311" w:author="Wilko Quak" w:date="2023-11-10T13:37:00Z">
        <w:r>
          <w:t>in de regelingen</w:t>
        </w:r>
      </w:ins>
      <w:ins w:id="312" w:author="Wilko Quak" w:date="2023-11-27T13:14:00Z">
        <w:r w:rsidR="0096789F">
          <w:t xml:space="preserve"> en de hiërarchie wordt bepaald door de </w:t>
        </w:r>
      </w:ins>
      <w:proofErr w:type="spellStart"/>
      <w:ins w:id="313" w:author="Wilko Quak" w:date="2023-11-27T13:15:00Z">
        <w:r w:rsidR="0096789F">
          <w:t>bovenliggendeActiviteit</w:t>
        </w:r>
        <w:proofErr w:type="spellEnd"/>
        <w:r w:rsidR="0096789F">
          <w:t xml:space="preserve"> relatie van </w:t>
        </w:r>
      </w:ins>
      <w:ins w:id="314" w:author="Wilko Quak" w:date="2023-11-28T09:12:00Z">
        <w:r w:rsidR="009B5397">
          <w:t>de OW-Objecten van het type Activiteit</w:t>
        </w:r>
      </w:ins>
      <w:ins w:id="315" w:author="Wilko Quak" w:date="2023-11-10T13:37:00Z">
        <w:r w:rsidR="004D6062">
          <w:t>.</w:t>
        </w:r>
      </w:ins>
      <w:ins w:id="316" w:author="Wilko Quak" w:date="2023-11-10T13:36:00Z">
        <w:r>
          <w:t xml:space="preserve"> </w:t>
        </w:r>
      </w:ins>
      <w:ins w:id="317" w:author="Wilko Quak" w:date="2023-10-24T10:29:00Z">
        <w:r w:rsidR="00FF675B">
          <w:t xml:space="preserve">In </w:t>
        </w:r>
      </w:ins>
      <w:ins w:id="318" w:author="Wilko Quak" w:date="2023-11-27T13:18:00Z">
        <w:r w:rsidR="009F151B">
          <w:fldChar w:fldCharType="begin"/>
        </w:r>
        <w:r w:rsidR="009F151B">
          <w:instrText xml:space="preserve"> REF _Ref149040499 \n \h </w:instrText>
        </w:r>
      </w:ins>
      <w:r w:rsidR="009F151B">
        <w:fldChar w:fldCharType="separate"/>
      </w:r>
      <w:ins w:id="319" w:author="Wilko Quak" w:date="2023-11-27T13:18:00Z">
        <w:r w:rsidR="009F151B">
          <w:t>Figuur 11</w:t>
        </w:r>
        <w:r w:rsidR="009F151B">
          <w:fldChar w:fldCharType="end"/>
        </w:r>
        <w:r w:rsidR="009F151B">
          <w:t xml:space="preserve"> </w:t>
        </w:r>
      </w:ins>
      <w:ins w:id="320" w:author="Wilko Quak" w:date="2023-10-24T11:48:00Z">
        <w:r w:rsidR="00ED21DC">
          <w:t xml:space="preserve">is de </w:t>
        </w:r>
      </w:ins>
      <w:ins w:id="321" w:author="Wilko Quak" w:date="2023-11-10T13:40:00Z">
        <w:r w:rsidR="004D6062">
          <w:t>h</w:t>
        </w:r>
      </w:ins>
      <w:ins w:id="322" w:author="Wilko Quak" w:date="2023-11-10T13:41:00Z">
        <w:r w:rsidR="004D6062">
          <w:t>et bovenste deel</w:t>
        </w:r>
      </w:ins>
      <w:ins w:id="323" w:author="Wilko Quak" w:date="2023-10-24T11:48:00Z">
        <w:r w:rsidR="00ED21DC">
          <w:t xml:space="preserve"> v</w:t>
        </w:r>
      </w:ins>
      <w:ins w:id="324" w:author="Wilko Quak" w:date="2023-10-24T11:49:00Z">
        <w:r w:rsidR="00ED21DC">
          <w:t xml:space="preserve">an </w:t>
        </w:r>
      </w:ins>
      <w:ins w:id="325" w:author="Wilko Quak" w:date="2023-11-10T13:39:00Z">
        <w:r w:rsidR="004D6062">
          <w:t>functionele structuur geteken</w:t>
        </w:r>
      </w:ins>
      <w:ins w:id="326" w:author="Wilko Quak" w:date="2023-11-28T09:22:00Z">
        <w:r w:rsidR="00E36A64">
          <w:t xml:space="preserve">d. </w:t>
        </w:r>
        <w:r w:rsidR="00E36A64" w:rsidRPr="00E36A64">
          <w:t xml:space="preserve">Met </w:t>
        </w:r>
        <w:proofErr w:type="spellStart"/>
        <w:r w:rsidR="00E36A64" w:rsidRPr="00E36A64">
          <w:t>Placeholder</w:t>
        </w:r>
        <w:proofErr w:type="spellEnd"/>
        <w:r w:rsidR="00E36A64" w:rsidRPr="00E36A64">
          <w:t xml:space="preserve">-Regeling wordt bedoeld de </w:t>
        </w:r>
      </w:ins>
      <w:ins w:id="327" w:author="Wilko Quak" w:date="2023-11-28T11:03:00Z">
        <w:r w:rsidR="00785BE6">
          <w:t>r</w:t>
        </w:r>
      </w:ins>
      <w:ins w:id="328" w:author="Wilko Quak" w:date="2023-11-28T09:22:00Z">
        <w:r w:rsidR="00E36A64" w:rsidRPr="00E36A64">
          <w:t xml:space="preserve">egeling die, met het opschrift Omgevingswet, in het stelsel is ingebracht met uitsluitend het doel om beschikbaar te stellen de bovenste Activiteiten van de functionele structuur zoals ‘Activiteit met gevolgen voor de fysieke leefomgeving’ en ‘Activiteit gereguleerd in het omgevingsplan’, de Activiteiten die zijn genoemd in artikel 5.1 Ow en enkele Activiteiten van de </w:t>
        </w:r>
        <w:proofErr w:type="spellStart"/>
        <w:r w:rsidR="00E36A64" w:rsidRPr="00E36A64">
          <w:t>AMvB’s</w:t>
        </w:r>
        <w:proofErr w:type="spellEnd"/>
        <w:r w:rsidR="00E36A64" w:rsidRPr="00E36A64">
          <w:t xml:space="preserve"> en de Omgevingsregeling</w:t>
        </w:r>
      </w:ins>
      <w:ins w:id="329" w:author="Wilko Quak" w:date="2023-11-10T13:41:00Z">
        <w:r w:rsidR="004D6062">
          <w:t xml:space="preserve">. </w:t>
        </w:r>
      </w:ins>
      <w:ins w:id="330" w:author="Wilko Quak" w:date="2023-11-27T13:15:00Z">
        <w:r w:rsidR="009F151B" w:rsidRPr="009F151B">
          <w:t xml:space="preserve">De regels in deze paragaaf </w:t>
        </w:r>
      </w:ins>
      <w:ins w:id="331" w:author="Wilko Quak" w:date="2023-11-27T13:16:00Z">
        <w:r w:rsidR="009F151B">
          <w:t xml:space="preserve">zorgen ervoor dat de </w:t>
        </w:r>
      </w:ins>
      <w:ins w:id="332" w:author="Wilko Quak" w:date="2023-11-27T13:17:00Z">
        <w:r w:rsidR="009F151B">
          <w:t>hiërarchie van de functionele structuur behouden blijft bij wijzigingen.</w:t>
        </w:r>
      </w:ins>
    </w:p>
    <w:p w14:paraId="68102E5D" w14:textId="77777777" w:rsidR="00667DDB" w:rsidRDefault="00667DDB" w:rsidP="00667DDB">
      <w:pPr>
        <w:rPr>
          <w:ins w:id="333" w:author="Wilko Quak" w:date="2023-10-24T09:33:00Z"/>
        </w:rPr>
      </w:pPr>
    </w:p>
    <w:p w14:paraId="78D9F022" w14:textId="77777777" w:rsidR="00FF675B" w:rsidRDefault="00667DDB">
      <w:pPr>
        <w:keepNext/>
        <w:jc w:val="center"/>
        <w:rPr>
          <w:ins w:id="334" w:author="Wilko Quak" w:date="2023-10-24T10:28:00Z"/>
        </w:rPr>
        <w:pPrChange w:id="335" w:author="Wilko Quak" w:date="2023-11-10T14:52:00Z">
          <w:pPr/>
        </w:pPrChange>
      </w:pPr>
      <w:ins w:id="336" w:author="Wilko Quak" w:date="2023-10-24T09:36:00Z">
        <w:r>
          <w:rPr>
            <w:noProof/>
          </w:rPr>
          <w:drawing>
            <wp:inline distT="0" distB="0" distL="0" distR="0" wp14:anchorId="58A2CE24" wp14:editId="0520811C">
              <wp:extent cx="3860800" cy="2300051"/>
              <wp:effectExtent l="0" t="0" r="0" b="0"/>
              <wp:docPr id="1323636620" name="Afbeelding 2" descr="Afbeelding met tekst, schermopname, Lettertype, numm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636620" name="Afbeelding 2" descr="Afbeelding met tekst, schermopname, Lettertype, nummer&#10;&#10;Automatisch gegenereerde beschrijving"/>
                      <pic:cNvPicPr/>
                    </pic:nvPicPr>
                    <pic:blipFill>
                      <a:blip r:embed="rId37"/>
                      <a:stretch>
                        <a:fillRect/>
                      </a:stretch>
                    </pic:blipFill>
                    <pic:spPr>
                      <a:xfrm>
                        <a:off x="0" y="0"/>
                        <a:ext cx="3872977" cy="2307305"/>
                      </a:xfrm>
                      <a:prstGeom prst="rect">
                        <a:avLst/>
                      </a:prstGeom>
                    </pic:spPr>
                  </pic:pic>
                </a:graphicData>
              </a:graphic>
            </wp:inline>
          </w:drawing>
        </w:r>
      </w:ins>
    </w:p>
    <w:p w14:paraId="09179869" w14:textId="6C6D9299" w:rsidR="00667DDB" w:rsidRPr="00667DDB" w:rsidRDefault="00FF675B">
      <w:pPr>
        <w:pStyle w:val="Figuurbijschrift"/>
        <w:jc w:val="center"/>
        <w:rPr>
          <w:ins w:id="337" w:author="Wilko Quak" w:date="2023-10-06T17:03:00Z"/>
        </w:rPr>
        <w:pPrChange w:id="338" w:author="Wilko Quak" w:date="2023-11-10T14:52:00Z">
          <w:pPr>
            <w:pStyle w:val="Kop4"/>
          </w:pPr>
        </w:pPrChange>
      </w:pPr>
      <w:bookmarkStart w:id="339" w:name="_Ref149040499"/>
      <w:ins w:id="340" w:author="Wilko Quak" w:date="2023-10-24T10:28:00Z">
        <w:r>
          <w:t xml:space="preserve">: de top van de </w:t>
        </w:r>
      </w:ins>
      <w:ins w:id="341" w:author="Wilko Quak" w:date="2023-11-07T13:02:00Z">
        <w:r w:rsidR="004B3BD6">
          <w:t>hiërarchie</w:t>
        </w:r>
      </w:ins>
      <w:ins w:id="342" w:author="Wilko Quak" w:date="2023-10-24T10:28:00Z">
        <w:r>
          <w:t xml:space="preserve"> van de </w:t>
        </w:r>
      </w:ins>
      <w:ins w:id="343" w:author="Wilko Quak" w:date="2023-11-10T15:43:00Z">
        <w:r w:rsidR="00442731">
          <w:t>f</w:t>
        </w:r>
      </w:ins>
      <w:ins w:id="344" w:author="Wilko Quak" w:date="2023-10-24T10:28:00Z">
        <w:r>
          <w:t>unctionele structuur</w:t>
        </w:r>
      </w:ins>
      <w:bookmarkEnd w:id="339"/>
    </w:p>
    <w:p w14:paraId="52EEDC33" w14:textId="77777777" w:rsidR="005C75C2" w:rsidRDefault="005C75C2" w:rsidP="005C75C2">
      <w:pPr>
        <w:rPr>
          <w:ins w:id="345" w:author="Wilko Quak" w:date="2023-10-06T17:03:00Z"/>
        </w:rPr>
      </w:pPr>
    </w:p>
    <w:p w14:paraId="7E5B4F2D" w14:textId="57C56A32" w:rsidR="005C75C2" w:rsidRDefault="009B5397" w:rsidP="005C75C2">
      <w:pPr>
        <w:rPr>
          <w:ins w:id="346" w:author="Wilko Quak" w:date="2023-11-28T09:13:00Z"/>
        </w:rPr>
      </w:pPr>
      <w:ins w:id="347" w:author="Wilko Quak" w:date="2023-11-28T09:16:00Z">
        <w:r>
          <w:t xml:space="preserve">De </w:t>
        </w:r>
      </w:ins>
      <w:ins w:id="348" w:author="Wilko Quak" w:date="2023-11-28T09:17:00Z">
        <w:r>
          <w:t xml:space="preserve">volgende </w:t>
        </w:r>
      </w:ins>
      <w:ins w:id="349" w:author="Wilko Quak" w:date="2023-11-28T09:18:00Z">
        <w:r>
          <w:t xml:space="preserve">regel schrijft de naam en aanwezigheid van een </w:t>
        </w:r>
        <w:proofErr w:type="spellStart"/>
        <w:r>
          <w:t>tophaak</w:t>
        </w:r>
        <w:proofErr w:type="spellEnd"/>
        <w:r>
          <w:t xml:space="preserve"> Activiteit in regelingen voor:</w:t>
        </w:r>
      </w:ins>
    </w:p>
    <w:p w14:paraId="300B6979" w14:textId="77777777" w:rsidR="009B5397" w:rsidRDefault="009B5397" w:rsidP="005C75C2">
      <w:pPr>
        <w:rPr>
          <w:ins w:id="350" w:author="Wilko Quak" w:date="2023-11-28T09:13:00Z"/>
        </w:rPr>
      </w:pPr>
    </w:p>
    <w:p w14:paraId="131B6BDF" w14:textId="76DB4D85" w:rsidR="009B5397" w:rsidRDefault="009B5397" w:rsidP="005C75C2">
      <w:pPr>
        <w:rPr>
          <w:ins w:id="351" w:author="Wilko Quak" w:date="2023-11-28T09:14:00Z"/>
        </w:rPr>
      </w:pPr>
      <w:ins w:id="352" w:author="Wilko Quak" w:date="2023-11-28T09:13:00Z">
        <w:r>
          <w:rPr>
            <w:b/>
            <w:bCs/>
          </w:rPr>
          <w:t>Regel</w:t>
        </w:r>
      </w:ins>
      <w:ins w:id="353" w:author="Wilko Quak" w:date="2023-11-29T10:14:00Z">
        <w:r w:rsidR="00093E96">
          <w:rPr>
            <w:b/>
            <w:bCs/>
          </w:rPr>
          <w:t xml:space="preserve"> </w:t>
        </w:r>
        <w:r w:rsidR="00093E96" w:rsidRPr="00093E96">
          <w:rPr>
            <w:rPrChange w:id="354" w:author="Wilko Quak" w:date="2023-11-29T10:15:00Z">
              <w:rPr>
                <w:b/>
                <w:bCs/>
              </w:rPr>
            </w:rPrChange>
          </w:rPr>
          <w:t>(TPOD1951)</w:t>
        </w:r>
      </w:ins>
      <w:ins w:id="355" w:author="Wilko Quak" w:date="2023-11-28T09:13:00Z">
        <w:r w:rsidRPr="00093E96">
          <w:rPr>
            <w:rPrChange w:id="356" w:author="Wilko Quak" w:date="2023-11-29T10:15:00Z">
              <w:rPr>
                <w:b/>
                <w:bCs/>
              </w:rPr>
            </w:rPrChange>
          </w:rPr>
          <w:t>:</w:t>
        </w:r>
        <w:r>
          <w:rPr>
            <w:b/>
            <w:bCs/>
          </w:rPr>
          <w:t xml:space="preserve"> </w:t>
        </w:r>
      </w:ins>
      <w:ins w:id="357" w:author="Wilko Quak" w:date="2023-11-28T09:14:00Z">
        <w:r w:rsidRPr="009B5397">
          <w:rPr>
            <w:rPrChange w:id="358" w:author="Wilko Quak" w:date="2023-11-28T09:14:00Z">
              <w:rPr>
                <w:b/>
                <w:bCs/>
              </w:rPr>
            </w:rPrChange>
          </w:rPr>
          <w:t xml:space="preserve">Met uitzondering van AMvB en ministeriële regeling moet in iedere Regeling waarin één of meer Activiteiten zijn geannoteerd één zogenaamde </w:t>
        </w:r>
        <w:proofErr w:type="spellStart"/>
        <w:r w:rsidRPr="009B5397">
          <w:rPr>
            <w:rPrChange w:id="359" w:author="Wilko Quak" w:date="2023-11-28T09:14:00Z">
              <w:rPr>
                <w:b/>
                <w:bCs/>
              </w:rPr>
            </w:rPrChange>
          </w:rPr>
          <w:t>tophaak</w:t>
        </w:r>
        <w:proofErr w:type="spellEnd"/>
        <w:r w:rsidRPr="009B5397">
          <w:rPr>
            <w:rPrChange w:id="360" w:author="Wilko Quak" w:date="2023-11-28T09:14:00Z">
              <w:rPr>
                <w:b/>
                <w:bCs/>
              </w:rPr>
            </w:rPrChange>
          </w:rPr>
          <w:t xml:space="preserve"> voorkomen:</w:t>
        </w:r>
      </w:ins>
    </w:p>
    <w:p w14:paraId="33EDC717" w14:textId="08F46296" w:rsidR="009B5397" w:rsidRPr="007B3932" w:rsidRDefault="009B5397" w:rsidP="009B5397">
      <w:pPr>
        <w:pStyle w:val="Lijstalinea"/>
        <w:numPr>
          <w:ilvl w:val="0"/>
          <w:numId w:val="55"/>
        </w:numPr>
        <w:rPr>
          <w:ins w:id="361" w:author="Wilko Quak" w:date="2023-11-28T09:15:00Z"/>
          <w:rPrChange w:id="362" w:author="Wilko Quak" w:date="2023-11-28T10:41:00Z">
            <w:rPr>
              <w:ins w:id="363" w:author="Wilko Quak" w:date="2023-11-28T09:15:00Z"/>
              <w:b/>
              <w:bCs/>
            </w:rPr>
          </w:rPrChange>
        </w:rPr>
      </w:pPr>
      <w:ins w:id="364" w:author="Wilko Quak" w:date="2023-11-28T09:15:00Z">
        <w:r w:rsidRPr="007B3932">
          <w:rPr>
            <w:rPrChange w:id="365" w:author="Wilko Quak" w:date="2023-11-28T10:41:00Z">
              <w:rPr>
                <w:b/>
                <w:bCs/>
              </w:rPr>
            </w:rPrChange>
          </w:rPr>
          <w:t>voor de omgevingsverordening is dat de meest bovenliggende Activiteit van die Regeling; de naam van deze Activiteit moet zijn ‘Activiteit gereguleerd in de omgevingsverordening &lt;naam provincie&gt;’;</w:t>
        </w:r>
      </w:ins>
    </w:p>
    <w:p w14:paraId="43FB7A92" w14:textId="5EE3C112" w:rsidR="009B5397" w:rsidRPr="007B3932" w:rsidRDefault="009B5397" w:rsidP="009B5397">
      <w:pPr>
        <w:pStyle w:val="Lijstalinea"/>
        <w:numPr>
          <w:ilvl w:val="0"/>
          <w:numId w:val="55"/>
        </w:numPr>
        <w:rPr>
          <w:ins w:id="366" w:author="Wilko Quak" w:date="2023-11-28T09:15:00Z"/>
          <w:rPrChange w:id="367" w:author="Wilko Quak" w:date="2023-11-28T10:41:00Z">
            <w:rPr>
              <w:ins w:id="368" w:author="Wilko Quak" w:date="2023-11-28T09:15:00Z"/>
              <w:b/>
              <w:bCs/>
            </w:rPr>
          </w:rPrChange>
        </w:rPr>
      </w:pPr>
      <w:ins w:id="369" w:author="Wilko Quak" w:date="2023-11-28T09:15:00Z">
        <w:r w:rsidRPr="007B3932">
          <w:rPr>
            <w:rPrChange w:id="370" w:author="Wilko Quak" w:date="2023-11-28T10:41:00Z">
              <w:rPr>
                <w:b/>
                <w:bCs/>
              </w:rPr>
            </w:rPrChange>
          </w:rPr>
          <w:t xml:space="preserve">voor de </w:t>
        </w:r>
        <w:proofErr w:type="spellStart"/>
        <w:r w:rsidRPr="007B3932">
          <w:rPr>
            <w:rPrChange w:id="371" w:author="Wilko Quak" w:date="2023-11-28T10:41:00Z">
              <w:rPr>
                <w:b/>
                <w:bCs/>
              </w:rPr>
            </w:rPrChange>
          </w:rPr>
          <w:t>waterschapsverordening</w:t>
        </w:r>
        <w:proofErr w:type="spellEnd"/>
        <w:r w:rsidRPr="007B3932">
          <w:rPr>
            <w:rPrChange w:id="372" w:author="Wilko Quak" w:date="2023-11-28T10:41:00Z">
              <w:rPr>
                <w:b/>
                <w:bCs/>
              </w:rPr>
            </w:rPrChange>
          </w:rPr>
          <w:t xml:space="preserve"> is dat de meest bovenliggende Activiteit van die Regeling; de naam van deze Activiteit moet zijn ‘Activiteit gereguleerd in de </w:t>
        </w:r>
        <w:proofErr w:type="spellStart"/>
        <w:r w:rsidRPr="007B3932">
          <w:rPr>
            <w:rPrChange w:id="373" w:author="Wilko Quak" w:date="2023-11-28T10:41:00Z">
              <w:rPr>
                <w:b/>
                <w:bCs/>
              </w:rPr>
            </w:rPrChange>
          </w:rPr>
          <w:t>waterschapsverordening</w:t>
        </w:r>
        <w:proofErr w:type="spellEnd"/>
        <w:r w:rsidRPr="007B3932">
          <w:rPr>
            <w:rPrChange w:id="374" w:author="Wilko Quak" w:date="2023-11-28T10:41:00Z">
              <w:rPr>
                <w:b/>
                <w:bCs/>
              </w:rPr>
            </w:rPrChange>
          </w:rPr>
          <w:t xml:space="preserve"> &lt;naam waterschap&gt;’;</w:t>
        </w:r>
      </w:ins>
    </w:p>
    <w:p w14:paraId="49317240" w14:textId="219A1C3E" w:rsidR="009B5397" w:rsidRPr="007B3932" w:rsidRDefault="009B5397">
      <w:pPr>
        <w:pStyle w:val="Lijstalinea"/>
        <w:numPr>
          <w:ilvl w:val="0"/>
          <w:numId w:val="55"/>
        </w:numPr>
        <w:rPr>
          <w:ins w:id="375" w:author="Wilko Quak" w:date="2023-10-06T17:04:00Z"/>
        </w:rPr>
        <w:pPrChange w:id="376" w:author="Wilko Quak" w:date="2023-11-28T09:14:00Z">
          <w:pPr/>
        </w:pPrChange>
      </w:pPr>
      <w:ins w:id="377" w:author="Wilko Quak" w:date="2023-11-28T09:15:00Z">
        <w:r w:rsidRPr="007B3932">
          <w:rPr>
            <w:rPrChange w:id="378" w:author="Wilko Quak" w:date="2023-11-28T10:41:00Z">
              <w:rPr>
                <w:b/>
                <w:bCs/>
              </w:rPr>
            </w:rPrChange>
          </w:rPr>
          <w:t>voor het omgevingsplan is dat de meest bovenliggende Activiteit van die Regeling; de naam van deze Activiteit moet zijn ‘Activiteit gereguleerd in het omgevingsplan gemeente &lt;naam gemeente&gt;’.</w:t>
        </w:r>
      </w:ins>
    </w:p>
    <w:p w14:paraId="750CAC48" w14:textId="77777777" w:rsidR="000F3977" w:rsidRDefault="000F3977" w:rsidP="000F3977">
      <w:pPr>
        <w:rPr>
          <w:ins w:id="379" w:author="Wilko Quak" w:date="2023-10-06T17:04:00Z"/>
        </w:rPr>
      </w:pPr>
    </w:p>
    <w:p w14:paraId="60C184D5" w14:textId="45C8B517" w:rsidR="000D3CB5" w:rsidRDefault="009B5397" w:rsidP="005C75C2">
      <w:pPr>
        <w:rPr>
          <w:ins w:id="380" w:author="Wilko Quak" w:date="2023-11-28T09:19:00Z"/>
        </w:rPr>
      </w:pPr>
      <w:bookmarkStart w:id="381" w:name="_Hlk150259318"/>
      <w:ins w:id="382" w:author="Wilko Quak" w:date="2023-11-28T09:18:00Z">
        <w:r>
          <w:t>De v</w:t>
        </w:r>
      </w:ins>
      <w:ins w:id="383" w:author="Wilko Quak" w:date="2023-11-28T09:19:00Z">
        <w:r>
          <w:t>olgende regel</w:t>
        </w:r>
      </w:ins>
      <w:ins w:id="384" w:author="Wilko Quak" w:date="2023-11-28T11:07:00Z">
        <w:r w:rsidR="00785BE6">
          <w:t>s</w:t>
        </w:r>
      </w:ins>
      <w:ins w:id="385" w:author="Wilko Quak" w:date="2023-11-28T09:19:00Z">
        <w:r>
          <w:t xml:space="preserve"> </w:t>
        </w:r>
      </w:ins>
      <w:proofErr w:type="spellStart"/>
      <w:ins w:id="386" w:author="Wilko Quak" w:date="2023-11-28T11:07:00Z">
        <w:r w:rsidR="00785BE6">
          <w:t>schrjven</w:t>
        </w:r>
      </w:ins>
      <w:proofErr w:type="spellEnd"/>
      <w:ins w:id="387" w:author="Wilko Quak" w:date="2023-11-28T09:19:00Z">
        <w:r>
          <w:t xml:space="preserve"> </w:t>
        </w:r>
      </w:ins>
      <w:ins w:id="388" w:author="Wilko Quak" w:date="2023-11-28T11:04:00Z">
        <w:r w:rsidR="00785BE6">
          <w:t xml:space="preserve">voor hoe </w:t>
        </w:r>
      </w:ins>
      <w:ins w:id="389" w:author="Wilko Quak" w:date="2023-11-28T09:19:00Z">
        <w:r>
          <w:t xml:space="preserve">de relatie </w:t>
        </w:r>
        <w:proofErr w:type="spellStart"/>
        <w:r>
          <w:t>bovenliggendeActiviteit</w:t>
        </w:r>
        <w:proofErr w:type="spellEnd"/>
        <w:r>
          <w:t xml:space="preserve"> </w:t>
        </w:r>
      </w:ins>
      <w:ins w:id="390" w:author="Wilko Quak" w:date="2023-11-28T11:04:00Z">
        <w:r w:rsidR="00785BE6">
          <w:t>moet worden ingevuld</w:t>
        </w:r>
      </w:ins>
      <w:ins w:id="391" w:author="Wilko Quak" w:date="2023-11-28T09:19:00Z">
        <w:r>
          <w:t>:</w:t>
        </w:r>
      </w:ins>
    </w:p>
    <w:p w14:paraId="38F5F8B2" w14:textId="77777777" w:rsidR="009B5397" w:rsidRDefault="009B5397" w:rsidP="005C75C2">
      <w:pPr>
        <w:rPr>
          <w:ins w:id="392" w:author="Wilko Quak" w:date="2023-11-28T09:19:00Z"/>
        </w:rPr>
      </w:pPr>
    </w:p>
    <w:p w14:paraId="28258411" w14:textId="31250365" w:rsidR="00E36A64" w:rsidRDefault="009B5397">
      <w:pPr>
        <w:rPr>
          <w:ins w:id="393" w:author="Wilko Quak" w:date="2023-11-28T11:05:00Z"/>
        </w:rPr>
        <w:pPrChange w:id="394" w:author="Wilko Quak" w:date="2023-11-28T11:06:00Z">
          <w:pPr>
            <w:pStyle w:val="Lijstalinea"/>
            <w:numPr>
              <w:numId w:val="56"/>
            </w:numPr>
            <w:ind w:hanging="360"/>
          </w:pPr>
        </w:pPrChange>
      </w:pPr>
      <w:ins w:id="395" w:author="Wilko Quak" w:date="2023-11-28T09:19:00Z">
        <w:r>
          <w:rPr>
            <w:b/>
            <w:bCs/>
          </w:rPr>
          <w:t>Regel</w:t>
        </w:r>
      </w:ins>
      <w:ins w:id="396" w:author="Wilko Quak" w:date="2023-11-29T10:15:00Z">
        <w:r w:rsidR="00093E96">
          <w:rPr>
            <w:b/>
            <w:bCs/>
          </w:rPr>
          <w:t xml:space="preserve"> </w:t>
        </w:r>
        <w:r w:rsidR="00093E96" w:rsidRPr="00093E96">
          <w:rPr>
            <w:rPrChange w:id="397" w:author="Wilko Quak" w:date="2023-11-29T10:15:00Z">
              <w:rPr>
                <w:b/>
                <w:bCs/>
              </w:rPr>
            </w:rPrChange>
          </w:rPr>
          <w:t>(TPOD1952)</w:t>
        </w:r>
      </w:ins>
      <w:ins w:id="398" w:author="Wilko Quak" w:date="2023-11-28T09:19:00Z">
        <w:r w:rsidRPr="00093E96">
          <w:rPr>
            <w:rPrChange w:id="399" w:author="Wilko Quak" w:date="2023-11-29T10:15:00Z">
              <w:rPr>
                <w:b/>
                <w:bCs/>
              </w:rPr>
            </w:rPrChange>
          </w:rPr>
          <w:t>:</w:t>
        </w:r>
        <w:r>
          <w:rPr>
            <w:b/>
            <w:bCs/>
          </w:rPr>
          <w:t xml:space="preserve"> </w:t>
        </w:r>
      </w:ins>
      <w:ins w:id="400" w:author="Wilko Quak" w:date="2023-11-28T11:06:00Z">
        <w:r w:rsidR="00785BE6">
          <w:t xml:space="preserve"> </w:t>
        </w:r>
      </w:ins>
      <w:ins w:id="401" w:author="Wilko Quak" w:date="2023-11-28T09:20:00Z">
        <w:r w:rsidR="00E36A64">
          <w:t xml:space="preserve">Voor omgevingsverordening, </w:t>
        </w:r>
        <w:proofErr w:type="spellStart"/>
        <w:r w:rsidR="00E36A64">
          <w:t>waterschapsverordening</w:t>
        </w:r>
        <w:proofErr w:type="spellEnd"/>
        <w:r w:rsidR="00E36A64">
          <w:t xml:space="preserve"> en omgevingsplan geldt, in afwijking van het bepaalde in paragraaf</w:t>
        </w:r>
      </w:ins>
      <w:ins w:id="402" w:author="Wilko Quak" w:date="2023-11-28T09:31:00Z">
        <w:r w:rsidR="0068312D">
          <w:t xml:space="preserve"> </w:t>
        </w:r>
        <w:r w:rsidR="0068312D">
          <w:fldChar w:fldCharType="begin"/>
        </w:r>
        <w:r w:rsidR="0068312D">
          <w:instrText xml:space="preserve"> REF _Ref150518039 \n \h </w:instrText>
        </w:r>
      </w:ins>
      <w:r w:rsidR="0068312D">
        <w:fldChar w:fldCharType="separate"/>
      </w:r>
      <w:ins w:id="403" w:author="Wilko Quak" w:date="2023-11-28T09:31:00Z">
        <w:r w:rsidR="0068312D">
          <w:t>3.2.7</w:t>
        </w:r>
        <w:r w:rsidR="0068312D">
          <w:fldChar w:fldCharType="end"/>
        </w:r>
      </w:ins>
      <w:ins w:id="404" w:author="Wilko Quak" w:date="2023-11-28T09:20:00Z">
        <w:r w:rsidR="00E36A64">
          <w:t xml:space="preserve">, dat de relatie </w:t>
        </w:r>
        <w:proofErr w:type="spellStart"/>
        <w:r w:rsidR="00E36A64">
          <w:t>bovenliggendeActiviteit</w:t>
        </w:r>
        <w:proofErr w:type="spellEnd"/>
        <w:r w:rsidR="00E36A64">
          <w:t xml:space="preserve"> van </w:t>
        </w:r>
        <w:r w:rsidR="00E36A64">
          <w:lastRenderedPageBreak/>
          <w:t xml:space="preserve">een Activiteit niet zijnde de </w:t>
        </w:r>
        <w:proofErr w:type="spellStart"/>
        <w:r w:rsidR="00E36A64">
          <w:t>tophaak</w:t>
        </w:r>
        <w:proofErr w:type="spellEnd"/>
        <w:r w:rsidR="00E36A64">
          <w:t xml:space="preserve"> uitsluitend mag verwijzen naar een andere Activiteit die hoort bij dezelfde Regeling.</w:t>
        </w:r>
      </w:ins>
    </w:p>
    <w:p w14:paraId="05195E2F" w14:textId="77777777" w:rsidR="00785BE6" w:rsidRDefault="00785BE6">
      <w:pPr>
        <w:rPr>
          <w:ins w:id="405" w:author="Wilko Quak" w:date="2023-11-28T09:20:00Z"/>
        </w:rPr>
        <w:pPrChange w:id="406" w:author="Wilko Quak" w:date="2023-11-28T11:07:00Z">
          <w:pPr>
            <w:pStyle w:val="Lijstalinea"/>
            <w:numPr>
              <w:numId w:val="56"/>
            </w:numPr>
            <w:ind w:hanging="360"/>
          </w:pPr>
        </w:pPrChange>
      </w:pPr>
    </w:p>
    <w:p w14:paraId="5A62218B" w14:textId="6DF04E2F" w:rsidR="00E36A64" w:rsidRDefault="00785BE6" w:rsidP="00785BE6">
      <w:pPr>
        <w:rPr>
          <w:ins w:id="407" w:author="Wilko Quak" w:date="2023-11-28T09:20:00Z"/>
        </w:rPr>
      </w:pPr>
      <w:ins w:id="408" w:author="Wilko Quak" w:date="2023-11-28T11:06:00Z">
        <w:r w:rsidRPr="00785BE6">
          <w:rPr>
            <w:b/>
            <w:bCs/>
            <w:rPrChange w:id="409" w:author="Wilko Quak" w:date="2023-11-28T11:06:00Z">
              <w:rPr/>
            </w:rPrChange>
          </w:rPr>
          <w:t>Regel</w:t>
        </w:r>
      </w:ins>
      <w:ins w:id="410" w:author="Wilko Quak" w:date="2023-11-29T10:16:00Z">
        <w:r w:rsidR="00093E96">
          <w:rPr>
            <w:b/>
            <w:bCs/>
          </w:rPr>
          <w:t xml:space="preserve"> </w:t>
        </w:r>
        <w:r w:rsidR="00093E96" w:rsidRPr="00093E96">
          <w:rPr>
            <w:rPrChange w:id="411" w:author="Wilko Quak" w:date="2023-11-29T10:16:00Z">
              <w:rPr>
                <w:b/>
                <w:bCs/>
              </w:rPr>
            </w:rPrChange>
          </w:rPr>
          <w:t>(TPOD195</w:t>
        </w:r>
      </w:ins>
      <w:ins w:id="412" w:author="Wilko Quak" w:date="2023-11-29T10:20:00Z">
        <w:r w:rsidR="008B765E">
          <w:t>3</w:t>
        </w:r>
      </w:ins>
      <w:ins w:id="413" w:author="Wilko Quak" w:date="2023-11-29T10:16:00Z">
        <w:r w:rsidR="00093E96" w:rsidRPr="00093E96">
          <w:rPr>
            <w:rPrChange w:id="414" w:author="Wilko Quak" w:date="2023-11-29T10:16:00Z">
              <w:rPr>
                <w:b/>
                <w:bCs/>
              </w:rPr>
            </w:rPrChange>
          </w:rPr>
          <w:t>)</w:t>
        </w:r>
      </w:ins>
      <w:ins w:id="415" w:author="Wilko Quak" w:date="2023-11-28T11:06:00Z">
        <w:r w:rsidRPr="00093E96">
          <w:t>:</w:t>
        </w:r>
        <w:r>
          <w:t xml:space="preserve"> </w:t>
        </w:r>
      </w:ins>
      <w:ins w:id="416" w:author="Wilko Quak" w:date="2023-11-28T09:20:00Z">
        <w:r w:rsidR="00E36A64">
          <w:t xml:space="preserve">Voor de relatie </w:t>
        </w:r>
        <w:proofErr w:type="spellStart"/>
        <w:r w:rsidR="00E36A64">
          <w:t>bovenliggendeActiviteit</w:t>
        </w:r>
        <w:proofErr w:type="spellEnd"/>
        <w:r w:rsidR="00E36A64">
          <w:t xml:space="preserve"> van de tophaken geldt, in afwijking van het bepaalde in paragraaf</w:t>
        </w:r>
      </w:ins>
      <w:ins w:id="417" w:author="Wilko Quak" w:date="2023-11-28T09:31:00Z">
        <w:r w:rsidR="0068312D">
          <w:t xml:space="preserve"> </w:t>
        </w:r>
        <w:r w:rsidR="0068312D">
          <w:fldChar w:fldCharType="begin"/>
        </w:r>
        <w:r w:rsidR="0068312D">
          <w:instrText xml:space="preserve"> REF _Ref150518039 \n \h </w:instrText>
        </w:r>
      </w:ins>
      <w:r w:rsidR="0068312D">
        <w:fldChar w:fldCharType="separate"/>
      </w:r>
      <w:ins w:id="418" w:author="Wilko Quak" w:date="2023-11-28T09:31:00Z">
        <w:r w:rsidR="0068312D">
          <w:t>3.2.7</w:t>
        </w:r>
        <w:r w:rsidR="0068312D">
          <w:fldChar w:fldCharType="end"/>
        </w:r>
      </w:ins>
      <w:ins w:id="419" w:author="Wilko Quak" w:date="2023-11-28T09:20:00Z">
        <w:r w:rsidR="00E36A64">
          <w:t>, het volgende:</w:t>
        </w:r>
      </w:ins>
    </w:p>
    <w:p w14:paraId="01ADBCDF" w14:textId="509CE1E8" w:rsidR="00E36A64" w:rsidRDefault="00785BE6">
      <w:pPr>
        <w:pStyle w:val="Lijstalinea"/>
        <w:numPr>
          <w:ilvl w:val="0"/>
          <w:numId w:val="56"/>
        </w:numPr>
        <w:ind w:left="708"/>
        <w:rPr>
          <w:ins w:id="420" w:author="Wilko Quak" w:date="2023-11-28T09:20:00Z"/>
        </w:rPr>
        <w:pPrChange w:id="421" w:author="Wilko Quak" w:date="2023-11-28T11:06:00Z">
          <w:pPr/>
        </w:pPrChange>
      </w:pPr>
      <w:ins w:id="422" w:author="Wilko Quak" w:date="2023-11-28T11:06:00Z">
        <w:r>
          <w:t>i</w:t>
        </w:r>
      </w:ins>
      <w:ins w:id="423" w:author="Wilko Quak" w:date="2023-11-28T09:20:00Z">
        <w:r w:rsidR="00E36A64">
          <w:t xml:space="preserve">n de omgevingsverordening moet de relatie </w:t>
        </w:r>
        <w:proofErr w:type="spellStart"/>
        <w:r w:rsidR="00E36A64">
          <w:t>bovenliggendeActiviteit</w:t>
        </w:r>
        <w:proofErr w:type="spellEnd"/>
        <w:r w:rsidR="00E36A64">
          <w:t xml:space="preserve"> van de </w:t>
        </w:r>
        <w:proofErr w:type="spellStart"/>
        <w:r w:rsidR="00E36A64">
          <w:t>tophaak</w:t>
        </w:r>
        <w:proofErr w:type="spellEnd"/>
        <w:r w:rsidR="00E36A64">
          <w:t xml:space="preserve"> verwijzen naar de ‘Activiteit gereguleerd in de omgevingsverordening’ in de </w:t>
        </w:r>
        <w:proofErr w:type="spellStart"/>
        <w:r w:rsidR="00E36A64">
          <w:t>Placeholder</w:t>
        </w:r>
        <w:proofErr w:type="spellEnd"/>
        <w:r w:rsidR="00E36A64">
          <w:t>-Regeling;</w:t>
        </w:r>
      </w:ins>
    </w:p>
    <w:p w14:paraId="7165DD07" w14:textId="77777777" w:rsidR="00E36A64" w:rsidRDefault="00E36A64">
      <w:pPr>
        <w:pStyle w:val="Lijstalinea"/>
        <w:numPr>
          <w:ilvl w:val="0"/>
          <w:numId w:val="56"/>
        </w:numPr>
        <w:ind w:left="708"/>
        <w:rPr>
          <w:ins w:id="424" w:author="Wilko Quak" w:date="2023-11-28T09:21:00Z"/>
        </w:rPr>
        <w:pPrChange w:id="425" w:author="Wilko Quak" w:date="2023-11-28T11:06:00Z">
          <w:pPr>
            <w:pStyle w:val="Lijstalinea"/>
            <w:numPr>
              <w:numId w:val="56"/>
            </w:numPr>
            <w:ind w:left="1068" w:hanging="360"/>
          </w:pPr>
        </w:pPrChange>
      </w:pPr>
      <w:ins w:id="426" w:author="Wilko Quak" w:date="2023-11-28T09:20:00Z">
        <w:r>
          <w:t xml:space="preserve">in de </w:t>
        </w:r>
        <w:proofErr w:type="spellStart"/>
        <w:r>
          <w:t>waterschapsverordening</w:t>
        </w:r>
        <w:proofErr w:type="spellEnd"/>
        <w:r>
          <w:t xml:space="preserve"> moet de relatie </w:t>
        </w:r>
        <w:proofErr w:type="spellStart"/>
        <w:r>
          <w:t>bovenliggendeActiviteit</w:t>
        </w:r>
        <w:proofErr w:type="spellEnd"/>
        <w:r>
          <w:t xml:space="preserve"> van de </w:t>
        </w:r>
        <w:proofErr w:type="spellStart"/>
        <w:r>
          <w:t>tophaak</w:t>
        </w:r>
        <w:proofErr w:type="spellEnd"/>
        <w:r>
          <w:t xml:space="preserve"> moet verwijzen naar de ‘Activiteit gereguleerd in de </w:t>
        </w:r>
        <w:proofErr w:type="spellStart"/>
        <w:r>
          <w:t>waterschapsverordening</w:t>
        </w:r>
        <w:proofErr w:type="spellEnd"/>
        <w:r>
          <w:t xml:space="preserve">’ in de </w:t>
        </w:r>
        <w:proofErr w:type="spellStart"/>
        <w:r>
          <w:t>Placeholder</w:t>
        </w:r>
        <w:proofErr w:type="spellEnd"/>
        <w:r>
          <w:t>-Regeling;</w:t>
        </w:r>
      </w:ins>
    </w:p>
    <w:p w14:paraId="282186FA" w14:textId="77777777" w:rsidR="00E36A64" w:rsidRDefault="00E36A64">
      <w:pPr>
        <w:pStyle w:val="Lijstalinea"/>
        <w:numPr>
          <w:ilvl w:val="0"/>
          <w:numId w:val="56"/>
        </w:numPr>
        <w:ind w:left="708"/>
        <w:rPr>
          <w:ins w:id="427" w:author="Wilko Quak" w:date="2023-11-28T09:21:00Z"/>
        </w:rPr>
        <w:pPrChange w:id="428" w:author="Wilko Quak" w:date="2023-11-28T11:06:00Z">
          <w:pPr>
            <w:pStyle w:val="Lijstalinea"/>
            <w:numPr>
              <w:numId w:val="56"/>
            </w:numPr>
            <w:ind w:left="1068" w:hanging="360"/>
          </w:pPr>
        </w:pPrChange>
      </w:pPr>
      <w:ins w:id="429" w:author="Wilko Quak" w:date="2023-11-28T09:20:00Z">
        <w:r>
          <w:t xml:space="preserve">in het omgevingsplan moet de relatie </w:t>
        </w:r>
        <w:proofErr w:type="spellStart"/>
        <w:r>
          <w:t>bovenliggendeActiviteit</w:t>
        </w:r>
        <w:proofErr w:type="spellEnd"/>
        <w:r>
          <w:t xml:space="preserve"> van de </w:t>
        </w:r>
        <w:proofErr w:type="spellStart"/>
        <w:r>
          <w:t>tophaak</w:t>
        </w:r>
        <w:proofErr w:type="spellEnd"/>
        <w:r>
          <w:t xml:space="preserve"> moet verwijzen naar de ‘Activiteit gereguleerd in het omgevingsplan’ in de </w:t>
        </w:r>
        <w:proofErr w:type="spellStart"/>
        <w:r>
          <w:t>Placeholder</w:t>
        </w:r>
        <w:proofErr w:type="spellEnd"/>
        <w:r>
          <w:t>-Regeling;</w:t>
        </w:r>
      </w:ins>
    </w:p>
    <w:p w14:paraId="3958FE6A" w14:textId="4C81BC4C" w:rsidR="00E36A64" w:rsidRPr="009B5397" w:rsidRDefault="00E36A64">
      <w:pPr>
        <w:pStyle w:val="Lijstalinea"/>
        <w:numPr>
          <w:ilvl w:val="0"/>
          <w:numId w:val="56"/>
        </w:numPr>
        <w:ind w:left="708"/>
        <w:rPr>
          <w:ins w:id="430" w:author="Wilko Quak" w:date="2023-11-10T13:19:00Z"/>
        </w:rPr>
        <w:pPrChange w:id="431" w:author="Wilko Quak" w:date="2023-11-28T11:06:00Z">
          <w:pPr/>
        </w:pPrChange>
      </w:pPr>
      <w:ins w:id="432" w:author="Wilko Quak" w:date="2023-11-28T09:20:00Z">
        <w:r>
          <w:t xml:space="preserve">in AMvB en ministeriële regeling mag de relatie </w:t>
        </w:r>
        <w:proofErr w:type="spellStart"/>
        <w:r>
          <w:t>bovenliggendeActiviteit</w:t>
        </w:r>
        <w:proofErr w:type="spellEnd"/>
        <w:r>
          <w:t xml:space="preserve"> van een Activiteit uitsluitend verwijzen naar de ‘Activiteit gereguleerd bij AMvB’ of naar een andere Activiteit die hoort bij de </w:t>
        </w:r>
        <w:proofErr w:type="spellStart"/>
        <w:r>
          <w:t>Placeholder</w:t>
        </w:r>
        <w:proofErr w:type="spellEnd"/>
        <w:r>
          <w:t>-Regeling, bij een AMvB of bij een ministeriële regeling.</w:t>
        </w:r>
      </w:ins>
    </w:p>
    <w:p w14:paraId="7F3046AE" w14:textId="3224FEF2" w:rsidR="000D3CB5" w:rsidRDefault="000D3CB5">
      <w:pPr>
        <w:pStyle w:val="Kop3"/>
        <w:rPr>
          <w:ins w:id="433" w:author="Wilko Quak" w:date="2023-11-10T13:21:00Z"/>
        </w:rPr>
        <w:pPrChange w:id="434" w:author="Wilko Quak" w:date="2023-11-10T14:05:00Z">
          <w:pPr/>
        </w:pPrChange>
      </w:pPr>
      <w:bookmarkStart w:id="435" w:name="_Ref150515612"/>
      <w:bookmarkStart w:id="436" w:name="_Toc152061440"/>
      <w:ins w:id="437" w:author="Wilko Quak" w:date="2023-11-10T13:19:00Z">
        <w:r>
          <w:t xml:space="preserve">Tijdelijk </w:t>
        </w:r>
        <w:proofErr w:type="spellStart"/>
        <w:r>
          <w:t>regelingdelen</w:t>
        </w:r>
      </w:ins>
      <w:bookmarkEnd w:id="435"/>
      <w:bookmarkEnd w:id="436"/>
      <w:proofErr w:type="spellEnd"/>
    </w:p>
    <w:p w14:paraId="2FEBED10" w14:textId="180CF95C" w:rsidR="000D3CB5" w:rsidRDefault="00442731" w:rsidP="000D3CB5">
      <w:pPr>
        <w:rPr>
          <w:ins w:id="438" w:author="Wilko Quak" w:date="2023-11-28T09:33:00Z"/>
        </w:rPr>
      </w:pPr>
      <w:ins w:id="439" w:author="Wilko Quak" w:date="2023-11-10T15:44:00Z">
        <w:r>
          <w:t>Tijdelijk</w:t>
        </w:r>
      </w:ins>
      <w:ins w:id="440" w:author="Wilko Quak" w:date="2023-11-10T13:21:00Z">
        <w:r w:rsidR="000D3CB5">
          <w:t xml:space="preserve"> </w:t>
        </w:r>
        <w:proofErr w:type="spellStart"/>
        <w:r w:rsidR="000D3CB5">
          <w:t>regelingdelen</w:t>
        </w:r>
        <w:proofErr w:type="spellEnd"/>
        <w:r w:rsidR="000D3CB5">
          <w:t>,</w:t>
        </w:r>
      </w:ins>
      <w:ins w:id="441" w:author="Wilko Quak" w:date="2023-11-10T15:44:00Z">
        <w:r>
          <w:t xml:space="preserve"> zoals beschreven in de STOP standaard </w:t>
        </w:r>
      </w:ins>
      <w:ins w:id="442" w:author="Wilko Quak" w:date="2023-11-10T15:45:00Z">
        <w:r>
          <w:t>kunnen</w:t>
        </w:r>
      </w:ins>
      <w:ins w:id="443" w:author="Wilko Quak" w:date="2023-11-10T13:21:00Z">
        <w:r w:rsidR="000D3CB5">
          <w:t xml:space="preserve"> door een ander bevoegd gezag worden ingetrokken dan het bevoegd gezag waardoor het is aangemaakt</w:t>
        </w:r>
      </w:ins>
      <w:ins w:id="444" w:author="Wilko Quak" w:date="2023-11-10T15:45:00Z">
        <w:r>
          <w:t>.</w:t>
        </w:r>
      </w:ins>
      <w:ins w:id="445" w:author="Wilko Quak" w:date="2023-11-10T15:46:00Z">
        <w:r>
          <w:t xml:space="preserve"> </w:t>
        </w:r>
      </w:ins>
      <w:ins w:id="446" w:author="Wilko Quak" w:date="2023-11-28T09:33:00Z">
        <w:r w:rsidR="0068312D">
          <w:t xml:space="preserve">Voor een tijdelijk </w:t>
        </w:r>
        <w:proofErr w:type="spellStart"/>
        <w:r w:rsidR="0068312D">
          <w:t>regelingdeel</w:t>
        </w:r>
        <w:proofErr w:type="spellEnd"/>
        <w:r w:rsidR="0068312D">
          <w:t xml:space="preserve"> </w:t>
        </w:r>
      </w:ins>
      <w:ins w:id="447" w:author="Wilko Quak" w:date="2023-11-28T11:09:00Z">
        <w:r w:rsidR="00785BE6">
          <w:t>geldt de volgende regel:</w:t>
        </w:r>
      </w:ins>
    </w:p>
    <w:p w14:paraId="73A97C9F" w14:textId="77777777" w:rsidR="0068312D" w:rsidRDefault="0068312D" w:rsidP="0068312D">
      <w:pPr>
        <w:rPr>
          <w:ins w:id="448" w:author="Wilko Quak" w:date="2023-11-28T09:34:00Z"/>
        </w:rPr>
      </w:pPr>
    </w:p>
    <w:p w14:paraId="721FCDF5" w14:textId="1F503E22" w:rsidR="0068312D" w:rsidRDefault="0068312D" w:rsidP="0068312D">
      <w:pPr>
        <w:rPr>
          <w:ins w:id="449" w:author="Wilko Quak" w:date="2023-11-28T09:34:00Z"/>
          <w:b/>
          <w:bCs/>
        </w:rPr>
      </w:pPr>
      <w:ins w:id="450" w:author="Wilko Quak" w:date="2023-11-28T09:34:00Z">
        <w:r>
          <w:rPr>
            <w:b/>
            <w:bCs/>
          </w:rPr>
          <w:t>Regel</w:t>
        </w:r>
      </w:ins>
      <w:ins w:id="451" w:author="Wilko Quak" w:date="2023-11-29T10:16:00Z">
        <w:r w:rsidR="00093E96">
          <w:rPr>
            <w:b/>
            <w:bCs/>
          </w:rPr>
          <w:t xml:space="preserve"> </w:t>
        </w:r>
        <w:r w:rsidR="00093E96" w:rsidRPr="00093E96">
          <w:rPr>
            <w:rPrChange w:id="452" w:author="Wilko Quak" w:date="2023-11-29T10:16:00Z">
              <w:rPr>
                <w:b/>
                <w:bCs/>
              </w:rPr>
            </w:rPrChange>
          </w:rPr>
          <w:t>(TPOD195</w:t>
        </w:r>
      </w:ins>
      <w:ins w:id="453" w:author="Wilko Quak" w:date="2023-11-29T10:20:00Z">
        <w:r w:rsidR="008B765E">
          <w:t>4</w:t>
        </w:r>
      </w:ins>
      <w:ins w:id="454" w:author="Wilko Quak" w:date="2023-11-29T10:16:00Z">
        <w:r w:rsidR="00093E96" w:rsidRPr="00093E96">
          <w:rPr>
            <w:rPrChange w:id="455" w:author="Wilko Quak" w:date="2023-11-29T10:16:00Z">
              <w:rPr>
                <w:b/>
                <w:bCs/>
              </w:rPr>
            </w:rPrChange>
          </w:rPr>
          <w:t>)</w:t>
        </w:r>
      </w:ins>
      <w:ins w:id="456" w:author="Wilko Quak" w:date="2023-11-28T09:34:00Z">
        <w:r w:rsidRPr="00093E96">
          <w:rPr>
            <w:rPrChange w:id="457" w:author="Wilko Quak" w:date="2023-11-29T10:16:00Z">
              <w:rPr>
                <w:b/>
                <w:bCs/>
              </w:rPr>
            </w:rPrChange>
          </w:rPr>
          <w:t>:</w:t>
        </w:r>
      </w:ins>
    </w:p>
    <w:p w14:paraId="5B69D24C" w14:textId="6B9C9108" w:rsidR="0068312D" w:rsidRPr="0068312D" w:rsidRDefault="0068312D" w:rsidP="0068312D">
      <w:pPr>
        <w:pStyle w:val="Lijstalinea"/>
        <w:numPr>
          <w:ilvl w:val="0"/>
          <w:numId w:val="58"/>
        </w:numPr>
        <w:rPr>
          <w:ins w:id="458" w:author="Wilko Quak" w:date="2023-11-28T09:34:00Z"/>
          <w:rPrChange w:id="459" w:author="Wilko Quak" w:date="2023-11-28T09:34:00Z">
            <w:rPr>
              <w:ins w:id="460" w:author="Wilko Quak" w:date="2023-11-28T09:34:00Z"/>
              <w:b/>
              <w:bCs/>
            </w:rPr>
          </w:rPrChange>
        </w:rPr>
      </w:pPr>
      <w:ins w:id="461" w:author="Wilko Quak" w:date="2023-11-28T09:34:00Z">
        <w:r w:rsidRPr="0068312D">
          <w:rPr>
            <w:rPrChange w:id="462" w:author="Wilko Quak" w:date="2023-11-28T09:34:00Z">
              <w:rPr>
                <w:b/>
                <w:bCs/>
              </w:rPr>
            </w:rPrChange>
          </w:rPr>
          <w:t xml:space="preserve">in een tijdelijk </w:t>
        </w:r>
        <w:proofErr w:type="spellStart"/>
        <w:r w:rsidRPr="0068312D">
          <w:rPr>
            <w:rPrChange w:id="463" w:author="Wilko Quak" w:date="2023-11-28T09:34:00Z">
              <w:rPr>
                <w:b/>
                <w:bCs/>
              </w:rPr>
            </w:rPrChange>
          </w:rPr>
          <w:t>regelingdeel</w:t>
        </w:r>
        <w:proofErr w:type="spellEnd"/>
        <w:r w:rsidRPr="0068312D">
          <w:rPr>
            <w:rPrChange w:id="464" w:author="Wilko Quak" w:date="2023-11-28T09:34:00Z">
              <w:rPr>
                <w:b/>
                <w:bCs/>
              </w:rPr>
            </w:rPrChange>
          </w:rPr>
          <w:t xml:space="preserve"> waarin één of meer Activiteiten zijn geannoteerd moet één zogenaamde </w:t>
        </w:r>
        <w:proofErr w:type="spellStart"/>
        <w:r w:rsidRPr="0068312D">
          <w:rPr>
            <w:rPrChange w:id="465" w:author="Wilko Quak" w:date="2023-11-28T09:34:00Z">
              <w:rPr>
                <w:b/>
                <w:bCs/>
              </w:rPr>
            </w:rPrChange>
          </w:rPr>
          <w:t>tophaak</w:t>
        </w:r>
        <w:proofErr w:type="spellEnd"/>
        <w:r w:rsidRPr="0068312D">
          <w:rPr>
            <w:rPrChange w:id="466" w:author="Wilko Quak" w:date="2023-11-28T09:34:00Z">
              <w:rPr>
                <w:b/>
                <w:bCs/>
              </w:rPr>
            </w:rPrChange>
          </w:rPr>
          <w:t xml:space="preserve"> voorkomen;</w:t>
        </w:r>
      </w:ins>
    </w:p>
    <w:p w14:paraId="05B5A26D" w14:textId="52E143D7" w:rsidR="0068312D" w:rsidRPr="0068312D" w:rsidRDefault="0068312D" w:rsidP="0068312D">
      <w:pPr>
        <w:pStyle w:val="Lijstalinea"/>
        <w:numPr>
          <w:ilvl w:val="0"/>
          <w:numId w:val="58"/>
        </w:numPr>
        <w:rPr>
          <w:ins w:id="467" w:author="Wilko Quak" w:date="2023-11-28T09:34:00Z"/>
          <w:rPrChange w:id="468" w:author="Wilko Quak" w:date="2023-11-28T09:34:00Z">
            <w:rPr>
              <w:ins w:id="469" w:author="Wilko Quak" w:date="2023-11-28T09:34:00Z"/>
              <w:b/>
              <w:bCs/>
            </w:rPr>
          </w:rPrChange>
        </w:rPr>
      </w:pPr>
      <w:ins w:id="470" w:author="Wilko Quak" w:date="2023-11-28T09:34:00Z">
        <w:r w:rsidRPr="0068312D">
          <w:rPr>
            <w:rPrChange w:id="471" w:author="Wilko Quak" w:date="2023-11-28T09:34:00Z">
              <w:rPr>
                <w:b/>
                <w:bCs/>
              </w:rPr>
            </w:rPrChange>
          </w:rPr>
          <w:t xml:space="preserve">de </w:t>
        </w:r>
        <w:proofErr w:type="spellStart"/>
        <w:r w:rsidRPr="0068312D">
          <w:rPr>
            <w:rPrChange w:id="472" w:author="Wilko Quak" w:date="2023-11-28T09:34:00Z">
              <w:rPr>
                <w:b/>
                <w:bCs/>
              </w:rPr>
            </w:rPrChange>
          </w:rPr>
          <w:t>tophaak</w:t>
        </w:r>
        <w:proofErr w:type="spellEnd"/>
        <w:r w:rsidRPr="0068312D">
          <w:rPr>
            <w:rPrChange w:id="473" w:author="Wilko Quak" w:date="2023-11-28T09:34:00Z">
              <w:rPr>
                <w:b/>
                <w:bCs/>
              </w:rPr>
            </w:rPrChange>
          </w:rPr>
          <w:t xml:space="preserve"> is de meest bovenliggende Activiteit van het tijdelijk </w:t>
        </w:r>
        <w:proofErr w:type="spellStart"/>
        <w:r w:rsidRPr="0068312D">
          <w:rPr>
            <w:rPrChange w:id="474" w:author="Wilko Quak" w:date="2023-11-28T09:34:00Z">
              <w:rPr>
                <w:b/>
                <w:bCs/>
              </w:rPr>
            </w:rPrChange>
          </w:rPr>
          <w:t>regelingdeel</w:t>
        </w:r>
        <w:proofErr w:type="spellEnd"/>
        <w:r w:rsidRPr="0068312D">
          <w:rPr>
            <w:rPrChange w:id="475" w:author="Wilko Quak" w:date="2023-11-28T09:34:00Z">
              <w:rPr>
                <w:b/>
                <w:bCs/>
              </w:rPr>
            </w:rPrChange>
          </w:rPr>
          <w:t>;</w:t>
        </w:r>
      </w:ins>
    </w:p>
    <w:p w14:paraId="5F5626BF" w14:textId="2424E9E5" w:rsidR="0068312D" w:rsidRDefault="0068312D" w:rsidP="0068312D">
      <w:pPr>
        <w:pStyle w:val="Lijstalinea"/>
        <w:numPr>
          <w:ilvl w:val="0"/>
          <w:numId w:val="58"/>
        </w:numPr>
        <w:rPr>
          <w:ins w:id="476" w:author="Wilko Quak" w:date="2023-11-28T09:35:00Z"/>
        </w:rPr>
      </w:pPr>
      <w:ins w:id="477" w:author="Wilko Quak" w:date="2023-11-28T09:34:00Z">
        <w:r w:rsidRPr="0068312D">
          <w:rPr>
            <w:rPrChange w:id="478" w:author="Wilko Quak" w:date="2023-11-28T09:34:00Z">
              <w:rPr>
                <w:b/>
                <w:bCs/>
              </w:rPr>
            </w:rPrChange>
          </w:rPr>
          <w:t xml:space="preserve">de naam van de </w:t>
        </w:r>
        <w:proofErr w:type="spellStart"/>
        <w:r w:rsidRPr="0068312D">
          <w:rPr>
            <w:rPrChange w:id="479" w:author="Wilko Quak" w:date="2023-11-28T09:34:00Z">
              <w:rPr>
                <w:b/>
                <w:bCs/>
              </w:rPr>
            </w:rPrChange>
          </w:rPr>
          <w:t>tophaak</w:t>
        </w:r>
        <w:proofErr w:type="spellEnd"/>
        <w:r w:rsidRPr="0068312D">
          <w:rPr>
            <w:rPrChange w:id="480" w:author="Wilko Quak" w:date="2023-11-28T09:34:00Z">
              <w:rPr>
                <w:b/>
                <w:bCs/>
              </w:rPr>
            </w:rPrChange>
          </w:rPr>
          <w:t xml:space="preserve"> annex de meest bovenliggende Activiteit moet zijn ‘Activiteit gereguleerd in &lt;citeertitel tijdelijk </w:t>
        </w:r>
        <w:proofErr w:type="spellStart"/>
        <w:r w:rsidRPr="0068312D">
          <w:rPr>
            <w:rPrChange w:id="481" w:author="Wilko Quak" w:date="2023-11-28T09:34:00Z">
              <w:rPr>
                <w:b/>
                <w:bCs/>
              </w:rPr>
            </w:rPrChange>
          </w:rPr>
          <w:t>regelingdeel</w:t>
        </w:r>
        <w:proofErr w:type="spellEnd"/>
        <w:r w:rsidRPr="0068312D">
          <w:rPr>
            <w:rPrChange w:id="482" w:author="Wilko Quak" w:date="2023-11-28T09:34:00Z">
              <w:rPr>
                <w:b/>
                <w:bCs/>
              </w:rPr>
            </w:rPrChange>
          </w:rPr>
          <w:t>&gt;’;</w:t>
        </w:r>
      </w:ins>
    </w:p>
    <w:p w14:paraId="5763B262" w14:textId="11B05F9F" w:rsidR="0068312D" w:rsidRPr="0068312D" w:rsidRDefault="0068312D">
      <w:pPr>
        <w:pStyle w:val="Lijstalinea"/>
        <w:numPr>
          <w:ilvl w:val="0"/>
          <w:numId w:val="58"/>
        </w:numPr>
        <w:rPr>
          <w:ins w:id="483" w:author="Wilko Quak" w:date="2023-11-10T13:21:00Z"/>
        </w:rPr>
        <w:pPrChange w:id="484" w:author="Wilko Quak" w:date="2023-11-28T09:34:00Z">
          <w:pPr/>
        </w:pPrChange>
      </w:pPr>
      <w:ins w:id="485" w:author="Wilko Quak" w:date="2023-11-28T09:35:00Z">
        <w:r w:rsidRPr="0068312D">
          <w:t xml:space="preserve">voor een tijdelijk </w:t>
        </w:r>
        <w:proofErr w:type="spellStart"/>
        <w:r w:rsidRPr="0068312D">
          <w:t>regelingdeel</w:t>
        </w:r>
        <w:proofErr w:type="spellEnd"/>
        <w:r w:rsidRPr="0068312D">
          <w:t xml:space="preserve"> geldt dat de relatie </w:t>
        </w:r>
        <w:proofErr w:type="spellStart"/>
        <w:r w:rsidRPr="0068312D">
          <w:t>bovenliggendeActiviteit</w:t>
        </w:r>
        <w:proofErr w:type="spellEnd"/>
        <w:r w:rsidRPr="0068312D">
          <w:t xml:space="preserve"> van de </w:t>
        </w:r>
        <w:proofErr w:type="spellStart"/>
        <w:r w:rsidRPr="0068312D">
          <w:t>tophaak</w:t>
        </w:r>
        <w:proofErr w:type="spellEnd"/>
        <w:r w:rsidRPr="0068312D">
          <w:t xml:space="preserve"> moet verwijzen naar de </w:t>
        </w:r>
        <w:proofErr w:type="spellStart"/>
        <w:r w:rsidRPr="0068312D">
          <w:t>tophaak</w:t>
        </w:r>
        <w:proofErr w:type="spellEnd"/>
        <w:r w:rsidRPr="0068312D">
          <w:t xml:space="preserve"> van de regeling waaraan het tijdelijk </w:t>
        </w:r>
        <w:proofErr w:type="spellStart"/>
        <w:r w:rsidRPr="0068312D">
          <w:t>regelingdeel</w:t>
        </w:r>
        <w:proofErr w:type="spellEnd"/>
        <w:r w:rsidRPr="0068312D">
          <w:t xml:space="preserve"> door middel van het element </w:t>
        </w:r>
        <w:proofErr w:type="spellStart"/>
        <w:r w:rsidRPr="0068312D">
          <w:t>isTijdelijkdeelVan</w:t>
        </w:r>
        <w:proofErr w:type="spellEnd"/>
        <w:r w:rsidRPr="0068312D">
          <w:t xml:space="preserve"> gekoppeld is</w:t>
        </w:r>
        <w:r>
          <w:t>.</w:t>
        </w:r>
      </w:ins>
    </w:p>
    <w:p w14:paraId="08F24FD0" w14:textId="77777777" w:rsidR="000D3CB5" w:rsidRDefault="000D3CB5" w:rsidP="000D3CB5">
      <w:pPr>
        <w:rPr>
          <w:ins w:id="486" w:author="Wilko Quak" w:date="2023-11-10T13:21:00Z"/>
        </w:rPr>
      </w:pPr>
    </w:p>
    <w:p w14:paraId="1EE0A5B5" w14:textId="0B81818D" w:rsidR="000D3CB5" w:rsidRPr="000D3CB5" w:rsidDel="00833F44" w:rsidRDefault="000D3CB5" w:rsidP="000D3CB5">
      <w:pPr>
        <w:rPr>
          <w:del w:id="487" w:author="Wilko Quak" w:date="2023-11-27T12:00:00Z"/>
        </w:rPr>
      </w:pPr>
    </w:p>
    <w:p w14:paraId="6A4F7086" w14:textId="5E7EDBFE" w:rsidR="00761541" w:rsidRDefault="00761541" w:rsidP="00D7079F">
      <w:pPr>
        <w:pStyle w:val="Kop1"/>
      </w:pPr>
      <w:bookmarkStart w:id="488" w:name="_Ref90035910"/>
      <w:bookmarkStart w:id="489" w:name="_Toc152061441"/>
      <w:bookmarkEnd w:id="381"/>
      <w:r>
        <w:lastRenderedPageBreak/>
        <w:t>XML-omschrijving</w:t>
      </w:r>
      <w:bookmarkEnd w:id="181"/>
      <w:bookmarkEnd w:id="488"/>
      <w:bookmarkEnd w:id="489"/>
    </w:p>
    <w:bookmarkEnd w:id="182"/>
    <w:p w14:paraId="7D15B2AE" w14:textId="379C5D61" w:rsidR="00F52BB9" w:rsidRPr="00022065" w:rsidRDefault="006B6934" w:rsidP="00022065">
      <w:r w:rsidRPr="00022065">
        <w:t xml:space="preserve">In paragraaf </w:t>
      </w:r>
      <w:r w:rsidR="00AB2395" w:rsidRPr="00022065">
        <w:fldChar w:fldCharType="begin"/>
      </w:r>
      <w:r w:rsidR="00AB2395" w:rsidRPr="00022065">
        <w:instrText xml:space="preserve"> REF _Ref36562888 \r \h </w:instrText>
      </w:r>
      <w:r w:rsidR="00AB2395" w:rsidRPr="00022065">
        <w:fldChar w:fldCharType="separate"/>
      </w:r>
      <w:r w:rsidR="00F5100C">
        <w:t>4.1</w:t>
      </w:r>
      <w:r w:rsidR="00AB2395" w:rsidRPr="00022065">
        <w:fldChar w:fldCharType="end"/>
      </w:r>
      <w:r w:rsidRPr="00022065">
        <w:t xml:space="preserve"> wordt </w:t>
      </w:r>
      <w:r w:rsidR="00A82B15" w:rsidRPr="00022065">
        <w:t xml:space="preserve">beschreven </w:t>
      </w:r>
      <w:r w:rsidR="006E353B">
        <w:t>welke gegevens het manifest moet bevatten</w:t>
      </w:r>
      <w:r w:rsidR="00A82B15" w:rsidRPr="00022065">
        <w:t xml:space="preserve">. Paragraaf </w:t>
      </w:r>
      <w:r w:rsidR="00896CED" w:rsidRPr="00022065">
        <w:fldChar w:fldCharType="begin"/>
      </w:r>
      <w:r w:rsidR="00896CED" w:rsidRPr="00022065">
        <w:instrText xml:space="preserve"> REF _Ref80972317 \r \h </w:instrText>
      </w:r>
      <w:r w:rsidR="00896CED" w:rsidRPr="00022065">
        <w:fldChar w:fldCharType="separate"/>
      </w:r>
      <w:r w:rsidR="00F5100C">
        <w:t>4.2</w:t>
      </w:r>
      <w:r w:rsidR="00896CED" w:rsidRPr="00022065">
        <w:fldChar w:fldCharType="end"/>
      </w:r>
      <w:r w:rsidR="00A82B15" w:rsidRPr="00022065">
        <w:t xml:space="preserve"> gaat in op hoe </w:t>
      </w:r>
      <w:r w:rsidRPr="00022065">
        <w:t>alle OW-</w:t>
      </w:r>
      <w:r w:rsidR="00A82B15" w:rsidRPr="00022065">
        <w:t xml:space="preserve">bestanden </w:t>
      </w:r>
      <w:r w:rsidRPr="00022065">
        <w:t xml:space="preserve">gestructureerd moeten zijn. In paragraaf </w:t>
      </w:r>
      <w:r w:rsidR="00A82B15" w:rsidRPr="00022065">
        <w:fldChar w:fldCharType="begin"/>
      </w:r>
      <w:r w:rsidR="00A82B15" w:rsidRPr="00022065">
        <w:instrText xml:space="preserve"> REF _Ref36562894 \r \h </w:instrText>
      </w:r>
      <w:r w:rsidR="00A82B15" w:rsidRPr="00022065">
        <w:fldChar w:fldCharType="separate"/>
      </w:r>
      <w:r w:rsidR="00F5100C">
        <w:t>4.3</w:t>
      </w:r>
      <w:r w:rsidR="00A82B15" w:rsidRPr="00022065">
        <w:fldChar w:fldCharType="end"/>
      </w:r>
      <w:r w:rsidRPr="00022065">
        <w:t xml:space="preserve"> wordt getoond hoe</w:t>
      </w:r>
      <w:r w:rsidR="00A82B15" w:rsidRPr="00022065">
        <w:t xml:space="preserve"> de specifieke OW-objecten vanuit </w:t>
      </w:r>
      <w:r w:rsidRPr="00022065">
        <w:t xml:space="preserve">Artikelstructuur er uitzien. In paragraaf </w:t>
      </w:r>
      <w:r w:rsidR="00471E56" w:rsidRPr="00022065">
        <w:fldChar w:fldCharType="begin"/>
      </w:r>
      <w:r w:rsidR="00471E56" w:rsidRPr="00022065">
        <w:instrText xml:space="preserve"> REF _Ref39851445 \r \h </w:instrText>
      </w:r>
      <w:r w:rsidR="00471E56" w:rsidRPr="00022065">
        <w:fldChar w:fldCharType="separate"/>
      </w:r>
      <w:r w:rsidR="00F5100C">
        <w:t>4.4</w:t>
      </w:r>
      <w:r w:rsidR="00471E56" w:rsidRPr="00022065">
        <w:fldChar w:fldCharType="end"/>
      </w:r>
      <w:r w:rsidR="00A82B15" w:rsidRPr="00022065">
        <w:t xml:space="preserve"> </w:t>
      </w:r>
      <w:r w:rsidRPr="00022065">
        <w:t>wordt getoond hoe OW-aanleveringen van Vrijetekststructuur er uitzien.</w:t>
      </w:r>
      <w:r w:rsidR="00A82B15" w:rsidRPr="00022065">
        <w:t xml:space="preserve"> Paragraaf </w:t>
      </w:r>
      <w:r w:rsidR="00A82B15" w:rsidRPr="00022065">
        <w:fldChar w:fldCharType="begin"/>
      </w:r>
      <w:r w:rsidR="00A82B15" w:rsidRPr="00022065">
        <w:instrText xml:space="preserve"> REF _Ref38049113 \r \h </w:instrText>
      </w:r>
      <w:r w:rsidR="00A82B15" w:rsidRPr="00022065">
        <w:fldChar w:fldCharType="separate"/>
      </w:r>
      <w:r w:rsidR="00F5100C">
        <w:t>4.5</w:t>
      </w:r>
      <w:r w:rsidR="00A82B15" w:rsidRPr="00022065">
        <w:fldChar w:fldCharType="end"/>
      </w:r>
      <w:r w:rsidR="00A82B15" w:rsidRPr="00022065">
        <w:t xml:space="preserve"> gaat in op het regelingsgebied.</w:t>
      </w:r>
      <w:r w:rsidR="00F60064" w:rsidRPr="00022065">
        <w:t xml:space="preserve"> </w:t>
      </w:r>
      <w:r w:rsidR="00550335" w:rsidRPr="00022065">
        <w:t xml:space="preserve">Paragraaf </w:t>
      </w:r>
      <w:r w:rsidR="00550335" w:rsidRPr="00022065">
        <w:fldChar w:fldCharType="begin"/>
      </w:r>
      <w:r w:rsidR="00550335" w:rsidRPr="00022065">
        <w:instrText xml:space="preserve"> REF _Ref52185896 \n \h </w:instrText>
      </w:r>
      <w:r w:rsidR="00550335" w:rsidRPr="00022065">
        <w:fldChar w:fldCharType="separate"/>
      </w:r>
      <w:r w:rsidR="00F5100C">
        <w:t>4.6</w:t>
      </w:r>
      <w:r w:rsidR="00550335" w:rsidRPr="00022065">
        <w:fldChar w:fldCharType="end"/>
      </w:r>
      <w:r w:rsidR="00550335" w:rsidRPr="00022065">
        <w:t xml:space="preserve"> beschrijft</w:t>
      </w:r>
      <w:r w:rsidR="00BE010A" w:rsidRPr="00022065">
        <w:t xml:space="preserve"> het </w:t>
      </w:r>
      <w:proofErr w:type="spellStart"/>
      <w:r w:rsidR="00BE010A" w:rsidRPr="00022065">
        <w:t>SymbolisatieItem</w:t>
      </w:r>
      <w:proofErr w:type="spellEnd"/>
      <w:r w:rsidR="00BE010A" w:rsidRPr="00022065">
        <w:t>.</w:t>
      </w:r>
    </w:p>
    <w:p w14:paraId="4B93B446" w14:textId="77777777" w:rsidR="00F52BB9" w:rsidRPr="00022065" w:rsidRDefault="00F52BB9" w:rsidP="00022065"/>
    <w:p w14:paraId="7C1D4704" w14:textId="5FFFC4F2" w:rsidR="007B31D0" w:rsidRPr="00022065" w:rsidRDefault="00AA0082" w:rsidP="00022065">
      <w:r w:rsidRPr="00022065">
        <w:t>Voor de tabellen in dit hoofdstuk geldt dat in de kolom T</w:t>
      </w:r>
      <w:r w:rsidR="00F60064" w:rsidRPr="00022065">
        <w:t xml:space="preserve">ype tussen </w:t>
      </w:r>
      <w:r w:rsidR="00C96BF8" w:rsidRPr="00022065">
        <w:t xml:space="preserve">de </w:t>
      </w:r>
      <w:r w:rsidR="00F60064" w:rsidRPr="00022065">
        <w:t xml:space="preserve">haakjes het maximum aantal karakters voor het veld </w:t>
      </w:r>
      <w:r w:rsidR="00550335" w:rsidRPr="00022065">
        <w:t xml:space="preserve">is </w:t>
      </w:r>
      <w:r w:rsidR="00F60064" w:rsidRPr="00022065">
        <w:t>toegevoegd.</w:t>
      </w:r>
      <w:r w:rsidR="00166CAA" w:rsidRPr="00022065">
        <w:t xml:space="preserve"> De volgorde van de elementen maakt uit voor het aanleveren, kortom </w:t>
      </w:r>
      <w:r w:rsidR="00364D3B" w:rsidRPr="00022065">
        <w:t xml:space="preserve">een aanlevering is niet conform het IMOW </w:t>
      </w:r>
      <w:r w:rsidR="00166CAA" w:rsidRPr="00022065">
        <w:t xml:space="preserve">bij het afwijken van de in deze paragraaf </w:t>
      </w:r>
      <w:r w:rsidR="00364D3B" w:rsidRPr="00022065">
        <w:t>getoonde volgorde van elementen.</w:t>
      </w:r>
    </w:p>
    <w:p w14:paraId="5B0157E6" w14:textId="328D78D9" w:rsidR="00A17E2A" w:rsidRDefault="00A17E2A" w:rsidP="00D7079F">
      <w:pPr>
        <w:pStyle w:val="Kop2"/>
      </w:pPr>
      <w:bookmarkStart w:id="490" w:name="_Ref66372752"/>
      <w:bookmarkStart w:id="491" w:name="_Ref74325115"/>
      <w:bookmarkStart w:id="492" w:name="_Toc152061442"/>
      <w:bookmarkStart w:id="493" w:name="XML_manifest"/>
      <w:bookmarkStart w:id="494" w:name="_Ref36562888"/>
      <w:r>
        <w:t>Manifest</w:t>
      </w:r>
      <w:bookmarkEnd w:id="490"/>
      <w:bookmarkEnd w:id="491"/>
      <w:bookmarkEnd w:id="492"/>
    </w:p>
    <w:bookmarkEnd w:id="493"/>
    <w:p w14:paraId="7861F312" w14:textId="4D542CCB" w:rsidR="00A17E2A" w:rsidRPr="00022065" w:rsidRDefault="00A17E2A" w:rsidP="00022065">
      <w:r w:rsidRPr="00022065">
        <w:t>Het manifest beschrijft de inhoud van de aanleveringen.</w:t>
      </w:r>
    </w:p>
    <w:p w14:paraId="31474EEC" w14:textId="77777777" w:rsidR="00CE2EB8" w:rsidRDefault="00CE2EB8" w:rsidP="00CE2EB8">
      <w:pPr>
        <w:pStyle w:val="Tabeltitel"/>
      </w:pPr>
    </w:p>
    <w:tbl>
      <w:tblPr>
        <w:tblStyle w:val="Tabelraster"/>
        <w:tblW w:w="9634" w:type="dxa"/>
        <w:tblLayout w:type="fixed"/>
        <w:tblLook w:val="0620" w:firstRow="1" w:lastRow="0" w:firstColumn="0" w:lastColumn="0" w:noHBand="1" w:noVBand="1"/>
      </w:tblPr>
      <w:tblGrid>
        <w:gridCol w:w="3397"/>
        <w:gridCol w:w="1276"/>
        <w:gridCol w:w="1134"/>
        <w:gridCol w:w="3827"/>
      </w:tblGrid>
      <w:tr w:rsidR="00A17E2A" w:rsidRPr="00022065" w14:paraId="4F3FF1EA" w14:textId="77777777" w:rsidTr="00B22E1E">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4DE8EE64" w14:textId="77777777" w:rsidR="00A17E2A" w:rsidRPr="00E45F7A" w:rsidRDefault="00A17E2A" w:rsidP="004A2B1E">
            <w:pPr>
              <w:pStyle w:val="Tabel"/>
              <w:rPr>
                <w:szCs w:val="20"/>
              </w:rPr>
            </w:pPr>
            <w:r w:rsidRPr="00E45F7A">
              <w:rPr>
                <w:szCs w:val="20"/>
              </w:rPr>
              <w:t>Element</w:t>
            </w:r>
          </w:p>
        </w:tc>
        <w:tc>
          <w:tcPr>
            <w:tcW w:w="1276" w:type="dxa"/>
          </w:tcPr>
          <w:p w14:paraId="7C0E46D8" w14:textId="77777777" w:rsidR="00A17E2A" w:rsidRPr="007E5632" w:rsidRDefault="00A17E2A" w:rsidP="004A2B1E">
            <w:pPr>
              <w:pStyle w:val="Tabel"/>
              <w:rPr>
                <w:sz w:val="16"/>
              </w:rPr>
            </w:pPr>
            <w:r w:rsidRPr="007E5632">
              <w:rPr>
                <w:sz w:val="16"/>
              </w:rPr>
              <w:t>M(</w:t>
            </w:r>
            <w:proofErr w:type="spellStart"/>
            <w:r w:rsidRPr="007E5632">
              <w:rPr>
                <w:sz w:val="16"/>
              </w:rPr>
              <w:t>ultipliciteit</w:t>
            </w:r>
            <w:proofErr w:type="spellEnd"/>
            <w:r w:rsidRPr="007E5632">
              <w:rPr>
                <w:sz w:val="16"/>
              </w:rPr>
              <w:t>)</w:t>
            </w:r>
          </w:p>
        </w:tc>
        <w:tc>
          <w:tcPr>
            <w:tcW w:w="1134" w:type="dxa"/>
          </w:tcPr>
          <w:p w14:paraId="4AC0C87A" w14:textId="77777777" w:rsidR="00A17E2A" w:rsidRPr="00E45F7A" w:rsidRDefault="00A17E2A" w:rsidP="004A2B1E">
            <w:pPr>
              <w:pStyle w:val="Tabel"/>
              <w:rPr>
                <w:szCs w:val="20"/>
              </w:rPr>
            </w:pPr>
            <w:r w:rsidRPr="00E45F7A">
              <w:rPr>
                <w:szCs w:val="20"/>
              </w:rPr>
              <w:t>Type</w:t>
            </w:r>
          </w:p>
        </w:tc>
        <w:tc>
          <w:tcPr>
            <w:tcW w:w="3827" w:type="dxa"/>
          </w:tcPr>
          <w:p w14:paraId="60D7BB79" w14:textId="77777777" w:rsidR="00A17E2A" w:rsidRPr="00E45F7A" w:rsidRDefault="00A17E2A" w:rsidP="004A2B1E">
            <w:pPr>
              <w:pStyle w:val="Tabel"/>
              <w:rPr>
                <w:szCs w:val="20"/>
              </w:rPr>
            </w:pPr>
            <w:r>
              <w:rPr>
                <w:szCs w:val="20"/>
              </w:rPr>
              <w:t>Toelichting</w:t>
            </w:r>
          </w:p>
        </w:tc>
      </w:tr>
      <w:tr w:rsidR="00A17E2A" w:rsidRPr="00022065" w14:paraId="6C90F7F9" w14:textId="77777777" w:rsidTr="00B22E1E">
        <w:trPr>
          <w:cantSplit/>
        </w:trPr>
        <w:tc>
          <w:tcPr>
            <w:tcW w:w="3397" w:type="dxa"/>
          </w:tcPr>
          <w:p w14:paraId="6330797E" w14:textId="18001B0B" w:rsidR="00A17E2A" w:rsidRPr="00E46DA0" w:rsidRDefault="00A17E2A" w:rsidP="004A2B1E">
            <w:pPr>
              <w:pStyle w:val="Tabel"/>
              <w:rPr>
                <w:bCs w:val="0"/>
                <w:szCs w:val="18"/>
              </w:rPr>
            </w:pPr>
            <w:r>
              <w:rPr>
                <w:bCs w:val="0"/>
                <w:szCs w:val="18"/>
              </w:rPr>
              <w:t>Aanleveringen</w:t>
            </w:r>
          </w:p>
        </w:tc>
        <w:tc>
          <w:tcPr>
            <w:tcW w:w="1276" w:type="dxa"/>
          </w:tcPr>
          <w:p w14:paraId="55B1CEA8" w14:textId="77777777" w:rsidR="00A17E2A" w:rsidRPr="00E46DA0" w:rsidRDefault="00A17E2A" w:rsidP="004A2B1E">
            <w:pPr>
              <w:pStyle w:val="Tabel"/>
              <w:rPr>
                <w:bCs w:val="0"/>
                <w:szCs w:val="18"/>
              </w:rPr>
            </w:pPr>
            <w:r w:rsidRPr="00E46DA0">
              <w:rPr>
                <w:bCs w:val="0"/>
                <w:szCs w:val="18"/>
              </w:rPr>
              <w:t>[1..1]</w:t>
            </w:r>
          </w:p>
        </w:tc>
        <w:tc>
          <w:tcPr>
            <w:tcW w:w="1134" w:type="dxa"/>
          </w:tcPr>
          <w:p w14:paraId="2151F4D9" w14:textId="77777777" w:rsidR="00A17E2A" w:rsidRPr="00E46DA0" w:rsidRDefault="00A17E2A" w:rsidP="004A2B1E">
            <w:pPr>
              <w:pStyle w:val="Tabel"/>
              <w:rPr>
                <w:szCs w:val="18"/>
              </w:rPr>
            </w:pPr>
          </w:p>
        </w:tc>
        <w:tc>
          <w:tcPr>
            <w:tcW w:w="3827" w:type="dxa"/>
          </w:tcPr>
          <w:p w14:paraId="602AFF4C" w14:textId="77777777" w:rsidR="00A17E2A" w:rsidRPr="00E46DA0" w:rsidRDefault="00A17E2A" w:rsidP="004A2B1E">
            <w:pPr>
              <w:pStyle w:val="Tabel"/>
              <w:rPr>
                <w:szCs w:val="18"/>
              </w:rPr>
            </w:pPr>
          </w:p>
        </w:tc>
      </w:tr>
      <w:tr w:rsidR="00A17E2A" w:rsidRPr="00022065" w14:paraId="52E84F98" w14:textId="77777777" w:rsidTr="00B22E1E">
        <w:trPr>
          <w:cantSplit/>
        </w:trPr>
        <w:tc>
          <w:tcPr>
            <w:tcW w:w="3397" w:type="dxa"/>
          </w:tcPr>
          <w:p w14:paraId="108604D8" w14:textId="2C62BA96" w:rsidR="00A17E2A" w:rsidRPr="00E46DA0" w:rsidRDefault="00A17E2A" w:rsidP="004A2B1E">
            <w:pPr>
              <w:pStyle w:val="Tabel"/>
              <w:ind w:left="284"/>
              <w:rPr>
                <w:bCs w:val="0"/>
                <w:szCs w:val="18"/>
              </w:rPr>
            </w:pPr>
            <w:r>
              <w:rPr>
                <w:bCs w:val="0"/>
                <w:szCs w:val="18"/>
              </w:rPr>
              <w:t>domein</w:t>
            </w:r>
          </w:p>
        </w:tc>
        <w:tc>
          <w:tcPr>
            <w:tcW w:w="1276" w:type="dxa"/>
          </w:tcPr>
          <w:p w14:paraId="00748FD7" w14:textId="77777777" w:rsidR="00A17E2A" w:rsidRPr="00E46DA0" w:rsidRDefault="00A17E2A" w:rsidP="004A2B1E">
            <w:pPr>
              <w:pStyle w:val="Tabel"/>
              <w:rPr>
                <w:bCs w:val="0"/>
                <w:szCs w:val="18"/>
              </w:rPr>
            </w:pPr>
            <w:r w:rsidRPr="00E46DA0">
              <w:rPr>
                <w:bCs w:val="0"/>
                <w:szCs w:val="18"/>
              </w:rPr>
              <w:t>[1..1]</w:t>
            </w:r>
          </w:p>
        </w:tc>
        <w:tc>
          <w:tcPr>
            <w:tcW w:w="1134" w:type="dxa"/>
          </w:tcPr>
          <w:p w14:paraId="12BED585" w14:textId="2914A8DE" w:rsidR="00A17E2A" w:rsidRPr="00E46DA0" w:rsidRDefault="00A17E2A" w:rsidP="004A2B1E">
            <w:pPr>
              <w:pStyle w:val="Tabel"/>
              <w:rPr>
                <w:bCs w:val="0"/>
                <w:szCs w:val="18"/>
              </w:rPr>
            </w:pPr>
            <w:r w:rsidRPr="00E46DA0">
              <w:rPr>
                <w:bCs w:val="0"/>
                <w:szCs w:val="18"/>
              </w:rPr>
              <w:t>String</w:t>
            </w:r>
            <w:r w:rsidR="00636202">
              <w:rPr>
                <w:bCs w:val="0"/>
                <w:szCs w:val="18"/>
              </w:rPr>
              <w:t>(80)</w:t>
            </w:r>
          </w:p>
        </w:tc>
        <w:tc>
          <w:tcPr>
            <w:tcW w:w="3827" w:type="dxa"/>
          </w:tcPr>
          <w:p w14:paraId="3E11FB73" w14:textId="77777777" w:rsidR="00A17E2A" w:rsidRPr="00E46DA0" w:rsidRDefault="00A17E2A" w:rsidP="004A2B1E">
            <w:pPr>
              <w:pStyle w:val="Tabel"/>
              <w:rPr>
                <w:bCs w:val="0"/>
                <w:szCs w:val="18"/>
              </w:rPr>
            </w:pPr>
            <w:r w:rsidRPr="00E46DA0">
              <w:rPr>
                <w:bCs w:val="0"/>
                <w:szCs w:val="18"/>
              </w:rPr>
              <w:t>Omschrijving van de dataset</w:t>
            </w:r>
          </w:p>
        </w:tc>
      </w:tr>
      <w:tr w:rsidR="002B69FE" w:rsidRPr="00022065" w14:paraId="41EC6638" w14:textId="77777777" w:rsidTr="00B22E1E">
        <w:trPr>
          <w:cantSplit/>
        </w:trPr>
        <w:tc>
          <w:tcPr>
            <w:tcW w:w="3397" w:type="dxa"/>
          </w:tcPr>
          <w:p w14:paraId="63036625" w14:textId="0F93C2F5" w:rsidR="002B69FE" w:rsidRDefault="002B69FE" w:rsidP="004A2B1E">
            <w:pPr>
              <w:pStyle w:val="Tabel"/>
              <w:ind w:left="284"/>
              <w:rPr>
                <w:bCs w:val="0"/>
                <w:szCs w:val="18"/>
              </w:rPr>
            </w:pPr>
            <w:proofErr w:type="spellStart"/>
            <w:r>
              <w:rPr>
                <w:bCs w:val="0"/>
                <w:szCs w:val="18"/>
              </w:rPr>
              <w:t>IMOWversie</w:t>
            </w:r>
            <w:proofErr w:type="spellEnd"/>
            <w:del w:id="495" w:author="Wilko Quak" w:date="2023-10-24T13:57:00Z">
              <w:r w:rsidR="009A34C7" w:rsidDel="00C11516">
                <w:rPr>
                  <w:bCs w:val="0"/>
                  <w:szCs w:val="18"/>
                </w:rPr>
                <w:delText>*</w:delText>
              </w:r>
              <w:r w:rsidR="0050361C" w:rsidDel="00C11516">
                <w:rPr>
                  <w:bCs w:val="0"/>
                  <w:szCs w:val="18"/>
                </w:rPr>
                <w:delText>*</w:delText>
              </w:r>
            </w:del>
          </w:p>
        </w:tc>
        <w:tc>
          <w:tcPr>
            <w:tcW w:w="1276" w:type="dxa"/>
          </w:tcPr>
          <w:p w14:paraId="14728EB5" w14:textId="3F9EAAAB" w:rsidR="002B69FE" w:rsidRPr="00E46DA0" w:rsidRDefault="002B69FE" w:rsidP="004A2B1E">
            <w:pPr>
              <w:pStyle w:val="Tabel"/>
              <w:rPr>
                <w:bCs w:val="0"/>
                <w:szCs w:val="18"/>
              </w:rPr>
            </w:pPr>
            <w:r>
              <w:rPr>
                <w:bCs w:val="0"/>
                <w:szCs w:val="18"/>
              </w:rPr>
              <w:t>[</w:t>
            </w:r>
            <w:r w:rsidR="00D52D55">
              <w:rPr>
                <w:bCs w:val="0"/>
                <w:szCs w:val="18"/>
              </w:rPr>
              <w:t>0</w:t>
            </w:r>
            <w:r>
              <w:rPr>
                <w:bCs w:val="0"/>
                <w:szCs w:val="18"/>
              </w:rPr>
              <w:t>..1]</w:t>
            </w:r>
          </w:p>
        </w:tc>
        <w:tc>
          <w:tcPr>
            <w:tcW w:w="1134" w:type="dxa"/>
          </w:tcPr>
          <w:p w14:paraId="09D97380" w14:textId="4B8B0389" w:rsidR="002B69FE" w:rsidRPr="00E46DA0" w:rsidRDefault="002B69FE" w:rsidP="004A2B1E">
            <w:pPr>
              <w:pStyle w:val="Tabel"/>
              <w:rPr>
                <w:bCs w:val="0"/>
                <w:szCs w:val="18"/>
              </w:rPr>
            </w:pPr>
            <w:r>
              <w:rPr>
                <w:bCs w:val="0"/>
                <w:szCs w:val="18"/>
              </w:rPr>
              <w:t>String</w:t>
            </w:r>
          </w:p>
        </w:tc>
        <w:tc>
          <w:tcPr>
            <w:tcW w:w="3827" w:type="dxa"/>
          </w:tcPr>
          <w:p w14:paraId="76309C63" w14:textId="6EDCAA25" w:rsidR="002B69FE" w:rsidRPr="00E46DA0" w:rsidRDefault="00D52D55" w:rsidP="004A2B1E">
            <w:pPr>
              <w:pStyle w:val="Tabel"/>
              <w:rPr>
                <w:bCs w:val="0"/>
                <w:szCs w:val="18"/>
              </w:rPr>
            </w:pPr>
            <w:r>
              <w:rPr>
                <w:bCs w:val="0"/>
                <w:szCs w:val="18"/>
              </w:rPr>
              <w:t>De IMOW-versie waarmee is aangeleverd</w:t>
            </w:r>
            <w:ins w:id="496" w:author="Wilko Quak" w:date="2023-11-07T14:24:00Z">
              <w:r w:rsidR="00F45857">
                <w:rPr>
                  <w:bCs w:val="0"/>
                  <w:szCs w:val="18"/>
                </w:rPr>
                <w:t xml:space="preserve"> in het formaat </w:t>
              </w:r>
              <w:proofErr w:type="spellStart"/>
              <w:r w:rsidR="00F45857">
                <w:rPr>
                  <w:bCs w:val="0"/>
                  <w:szCs w:val="18"/>
                </w:rPr>
                <w:t>x.y</w:t>
              </w:r>
            </w:ins>
            <w:proofErr w:type="spellEnd"/>
            <w:r w:rsidR="006E353B">
              <w:rPr>
                <w:bCs w:val="0"/>
                <w:szCs w:val="18"/>
              </w:rPr>
              <w:t>.</w:t>
            </w:r>
            <w:del w:id="497" w:author="Wilko Quak" w:date="2023-11-07T14:24:00Z">
              <w:r w:rsidR="006E353B" w:rsidDel="00F45857">
                <w:rPr>
                  <w:bCs w:val="0"/>
                  <w:szCs w:val="18"/>
                </w:rPr>
                <w:delText xml:space="preserve"> Dit </w:delText>
              </w:r>
              <w:r w:rsidR="00F7457C" w:rsidDel="00F45857">
                <w:rPr>
                  <w:bCs w:val="0"/>
                  <w:szCs w:val="18"/>
                </w:rPr>
                <w:delText>optionele</w:delText>
              </w:r>
              <w:r w:rsidR="006E353B" w:rsidDel="00F45857">
                <w:rPr>
                  <w:bCs w:val="0"/>
                  <w:szCs w:val="18"/>
                </w:rPr>
                <w:delText xml:space="preserve"> kenmerk is toegevoegd in versie 2</w:delText>
              </w:r>
            </w:del>
            <w:r w:rsidR="006E353B">
              <w:rPr>
                <w:bCs w:val="0"/>
                <w:szCs w:val="18"/>
              </w:rPr>
              <w:t>.</w:t>
            </w:r>
          </w:p>
        </w:tc>
      </w:tr>
      <w:tr w:rsidR="00A17E2A" w:rsidRPr="00022065" w14:paraId="5D606163" w14:textId="77777777" w:rsidTr="00B22E1E">
        <w:trPr>
          <w:cantSplit/>
        </w:trPr>
        <w:tc>
          <w:tcPr>
            <w:tcW w:w="3397" w:type="dxa"/>
          </w:tcPr>
          <w:p w14:paraId="35425016" w14:textId="550EFCF0" w:rsidR="00A17E2A" w:rsidRPr="00E46DA0" w:rsidRDefault="00A17E2A" w:rsidP="004A2B1E">
            <w:pPr>
              <w:pStyle w:val="Tabel"/>
              <w:ind w:left="284"/>
              <w:rPr>
                <w:bCs w:val="0"/>
                <w:szCs w:val="18"/>
              </w:rPr>
            </w:pPr>
            <w:r>
              <w:rPr>
                <w:bCs w:val="0"/>
                <w:szCs w:val="18"/>
              </w:rPr>
              <w:t>Aanlevering</w:t>
            </w:r>
          </w:p>
        </w:tc>
        <w:tc>
          <w:tcPr>
            <w:tcW w:w="1276" w:type="dxa"/>
          </w:tcPr>
          <w:p w14:paraId="4C073BFA" w14:textId="1B377DD5" w:rsidR="00A17E2A" w:rsidRPr="00E46DA0" w:rsidRDefault="00A17E2A" w:rsidP="004A2B1E">
            <w:pPr>
              <w:pStyle w:val="Tabel"/>
              <w:rPr>
                <w:bCs w:val="0"/>
                <w:szCs w:val="18"/>
              </w:rPr>
            </w:pPr>
            <w:r w:rsidRPr="00E46DA0">
              <w:rPr>
                <w:bCs w:val="0"/>
                <w:szCs w:val="18"/>
              </w:rPr>
              <w:t>[1..</w:t>
            </w:r>
            <w:r>
              <w:rPr>
                <w:bCs w:val="0"/>
                <w:szCs w:val="18"/>
              </w:rPr>
              <w:t>*</w:t>
            </w:r>
            <w:r w:rsidRPr="00E46DA0">
              <w:rPr>
                <w:bCs w:val="0"/>
                <w:szCs w:val="18"/>
              </w:rPr>
              <w:t>]</w:t>
            </w:r>
          </w:p>
        </w:tc>
        <w:tc>
          <w:tcPr>
            <w:tcW w:w="1134" w:type="dxa"/>
          </w:tcPr>
          <w:p w14:paraId="4C94B372" w14:textId="77777777" w:rsidR="00A17E2A" w:rsidRPr="00E46DA0" w:rsidRDefault="00A17E2A" w:rsidP="004A2B1E">
            <w:pPr>
              <w:pStyle w:val="Tabel"/>
              <w:rPr>
                <w:bCs w:val="0"/>
                <w:szCs w:val="18"/>
              </w:rPr>
            </w:pPr>
          </w:p>
        </w:tc>
        <w:tc>
          <w:tcPr>
            <w:tcW w:w="3827" w:type="dxa"/>
          </w:tcPr>
          <w:p w14:paraId="7FB4FD25" w14:textId="77777777" w:rsidR="00A17E2A" w:rsidRPr="00E46DA0" w:rsidRDefault="00A17E2A" w:rsidP="004A2B1E">
            <w:pPr>
              <w:pStyle w:val="Tabel"/>
              <w:rPr>
                <w:bCs w:val="0"/>
                <w:szCs w:val="18"/>
              </w:rPr>
            </w:pPr>
          </w:p>
        </w:tc>
      </w:tr>
      <w:tr w:rsidR="00A17E2A" w:rsidRPr="00022065" w14:paraId="310FA18B" w14:textId="77777777" w:rsidTr="00B22E1E">
        <w:trPr>
          <w:cantSplit/>
        </w:trPr>
        <w:tc>
          <w:tcPr>
            <w:tcW w:w="3397" w:type="dxa"/>
          </w:tcPr>
          <w:p w14:paraId="5584F100" w14:textId="216260F7" w:rsidR="00A17E2A" w:rsidRPr="00E46DA0" w:rsidRDefault="00A17E2A" w:rsidP="004A2B1E">
            <w:pPr>
              <w:pStyle w:val="Tabel"/>
              <w:ind w:left="568"/>
              <w:rPr>
                <w:bCs w:val="0"/>
                <w:szCs w:val="18"/>
              </w:rPr>
            </w:pPr>
            <w:proofErr w:type="spellStart"/>
            <w:r>
              <w:rPr>
                <w:bCs w:val="0"/>
                <w:szCs w:val="18"/>
              </w:rPr>
              <w:t>WorkIDRegeling</w:t>
            </w:r>
            <w:proofErr w:type="spellEnd"/>
          </w:p>
        </w:tc>
        <w:tc>
          <w:tcPr>
            <w:tcW w:w="1276" w:type="dxa"/>
          </w:tcPr>
          <w:p w14:paraId="681E6543" w14:textId="77777777" w:rsidR="00A17E2A" w:rsidRPr="00E46DA0" w:rsidRDefault="00A17E2A" w:rsidP="004A2B1E">
            <w:pPr>
              <w:pStyle w:val="Tabel"/>
              <w:rPr>
                <w:bCs w:val="0"/>
                <w:szCs w:val="18"/>
              </w:rPr>
            </w:pPr>
            <w:r w:rsidRPr="00E46DA0">
              <w:rPr>
                <w:bCs w:val="0"/>
                <w:szCs w:val="18"/>
              </w:rPr>
              <w:t>[1..1]</w:t>
            </w:r>
          </w:p>
        </w:tc>
        <w:tc>
          <w:tcPr>
            <w:tcW w:w="1134" w:type="dxa"/>
          </w:tcPr>
          <w:p w14:paraId="711FBA7E" w14:textId="4CA2B301" w:rsidR="00A17E2A" w:rsidRPr="00E46DA0" w:rsidRDefault="00A17E2A" w:rsidP="004A2B1E">
            <w:pPr>
              <w:pStyle w:val="Tabel"/>
              <w:rPr>
                <w:bCs w:val="0"/>
                <w:szCs w:val="18"/>
              </w:rPr>
            </w:pPr>
            <w:r w:rsidRPr="00E46DA0">
              <w:rPr>
                <w:bCs w:val="0"/>
                <w:szCs w:val="18"/>
              </w:rPr>
              <w:t>String</w:t>
            </w:r>
            <w:r w:rsidR="00636202">
              <w:rPr>
                <w:bCs w:val="0"/>
                <w:szCs w:val="18"/>
              </w:rPr>
              <w:t>(255)</w:t>
            </w:r>
          </w:p>
        </w:tc>
        <w:tc>
          <w:tcPr>
            <w:tcW w:w="3827" w:type="dxa"/>
          </w:tcPr>
          <w:p w14:paraId="694256FA" w14:textId="19C85AA1" w:rsidR="00A17E2A" w:rsidRPr="00E46DA0" w:rsidRDefault="000F6BC0" w:rsidP="004A2B1E">
            <w:pPr>
              <w:pStyle w:val="Tabel"/>
              <w:rPr>
                <w:bCs w:val="0"/>
                <w:szCs w:val="18"/>
              </w:rPr>
            </w:pPr>
            <w:r>
              <w:rPr>
                <w:bCs w:val="0"/>
                <w:szCs w:val="18"/>
              </w:rPr>
              <w:t>Het ID van de Regeling (aan de OP-kant)</w:t>
            </w:r>
          </w:p>
        </w:tc>
      </w:tr>
      <w:tr w:rsidR="00A17E2A" w:rsidRPr="00022065" w14:paraId="5A0EFFE2" w14:textId="77777777" w:rsidTr="00B22E1E">
        <w:trPr>
          <w:cantSplit/>
        </w:trPr>
        <w:tc>
          <w:tcPr>
            <w:tcW w:w="3397" w:type="dxa"/>
          </w:tcPr>
          <w:p w14:paraId="3FB51A7A" w14:textId="2F481235" w:rsidR="00A17E2A" w:rsidRPr="00E46DA0" w:rsidRDefault="00A17E2A" w:rsidP="004A2B1E">
            <w:pPr>
              <w:pStyle w:val="Tabel"/>
              <w:ind w:left="568"/>
              <w:rPr>
                <w:bCs w:val="0"/>
                <w:szCs w:val="18"/>
              </w:rPr>
            </w:pPr>
            <w:proofErr w:type="spellStart"/>
            <w:r>
              <w:rPr>
                <w:bCs w:val="0"/>
                <w:szCs w:val="18"/>
              </w:rPr>
              <w:t>DoelID</w:t>
            </w:r>
            <w:proofErr w:type="spellEnd"/>
          </w:p>
        </w:tc>
        <w:tc>
          <w:tcPr>
            <w:tcW w:w="1276" w:type="dxa"/>
          </w:tcPr>
          <w:p w14:paraId="21C59104" w14:textId="77777777" w:rsidR="00A17E2A" w:rsidRPr="00E46DA0" w:rsidRDefault="00A17E2A" w:rsidP="004A2B1E">
            <w:pPr>
              <w:pStyle w:val="Tabel"/>
              <w:rPr>
                <w:bCs w:val="0"/>
                <w:szCs w:val="18"/>
              </w:rPr>
            </w:pPr>
            <w:r w:rsidRPr="00E46DA0">
              <w:rPr>
                <w:bCs w:val="0"/>
                <w:szCs w:val="18"/>
              </w:rPr>
              <w:t>[1..1]</w:t>
            </w:r>
          </w:p>
        </w:tc>
        <w:tc>
          <w:tcPr>
            <w:tcW w:w="1134" w:type="dxa"/>
          </w:tcPr>
          <w:p w14:paraId="33590000" w14:textId="2F9348F7" w:rsidR="00A17E2A" w:rsidRPr="00E46DA0" w:rsidRDefault="00A17E2A" w:rsidP="004A2B1E">
            <w:pPr>
              <w:pStyle w:val="Tabel"/>
              <w:rPr>
                <w:bCs w:val="0"/>
                <w:szCs w:val="18"/>
              </w:rPr>
            </w:pPr>
            <w:r w:rsidRPr="00E46DA0">
              <w:rPr>
                <w:bCs w:val="0"/>
                <w:szCs w:val="18"/>
              </w:rPr>
              <w:t>String</w:t>
            </w:r>
            <w:r w:rsidR="00DB5A0A">
              <w:rPr>
                <w:bCs w:val="0"/>
                <w:szCs w:val="18"/>
              </w:rPr>
              <w:t>(255)</w:t>
            </w:r>
          </w:p>
        </w:tc>
        <w:tc>
          <w:tcPr>
            <w:tcW w:w="3827" w:type="dxa"/>
          </w:tcPr>
          <w:p w14:paraId="7861C6A7" w14:textId="5D8C8160" w:rsidR="00A17E2A" w:rsidRPr="00E46DA0" w:rsidRDefault="000F6BC0" w:rsidP="004A2B1E">
            <w:pPr>
              <w:pStyle w:val="Tabel"/>
              <w:rPr>
                <w:bCs w:val="0"/>
                <w:szCs w:val="18"/>
              </w:rPr>
            </w:pPr>
            <w:r>
              <w:rPr>
                <w:bCs w:val="0"/>
                <w:szCs w:val="18"/>
              </w:rPr>
              <w:t>Het ID van het Doel (aan de OP-kant)</w:t>
            </w:r>
          </w:p>
        </w:tc>
      </w:tr>
      <w:tr w:rsidR="00A17E2A" w:rsidRPr="00022065" w14:paraId="6797654F" w14:textId="77777777" w:rsidTr="00B22E1E">
        <w:trPr>
          <w:cantSplit/>
        </w:trPr>
        <w:tc>
          <w:tcPr>
            <w:tcW w:w="3397" w:type="dxa"/>
          </w:tcPr>
          <w:p w14:paraId="0C7B6DD3" w14:textId="4D7908D0" w:rsidR="00A17E2A" w:rsidRPr="00E46DA0" w:rsidRDefault="00A17E2A" w:rsidP="004A2B1E">
            <w:pPr>
              <w:pStyle w:val="Tabel"/>
              <w:ind w:left="568"/>
              <w:rPr>
                <w:bCs w:val="0"/>
                <w:szCs w:val="18"/>
              </w:rPr>
            </w:pPr>
            <w:r>
              <w:rPr>
                <w:bCs w:val="0"/>
                <w:szCs w:val="18"/>
              </w:rPr>
              <w:t>Bestand</w:t>
            </w:r>
          </w:p>
        </w:tc>
        <w:tc>
          <w:tcPr>
            <w:tcW w:w="1276" w:type="dxa"/>
          </w:tcPr>
          <w:p w14:paraId="763100A1" w14:textId="2AAD4FBF" w:rsidR="00A17E2A" w:rsidRPr="00E46DA0" w:rsidRDefault="00A17E2A" w:rsidP="004A2B1E">
            <w:pPr>
              <w:pStyle w:val="Tabel"/>
              <w:rPr>
                <w:bCs w:val="0"/>
                <w:szCs w:val="18"/>
              </w:rPr>
            </w:pPr>
            <w:r w:rsidRPr="00E46DA0">
              <w:rPr>
                <w:bCs w:val="0"/>
                <w:szCs w:val="18"/>
              </w:rPr>
              <w:t>[1..</w:t>
            </w:r>
            <w:r>
              <w:rPr>
                <w:bCs w:val="0"/>
                <w:szCs w:val="18"/>
              </w:rPr>
              <w:t>*</w:t>
            </w:r>
            <w:r w:rsidRPr="00E46DA0">
              <w:rPr>
                <w:bCs w:val="0"/>
                <w:szCs w:val="18"/>
              </w:rPr>
              <w:t>]</w:t>
            </w:r>
          </w:p>
        </w:tc>
        <w:tc>
          <w:tcPr>
            <w:tcW w:w="1134" w:type="dxa"/>
          </w:tcPr>
          <w:p w14:paraId="50F21D8B" w14:textId="77777777" w:rsidR="00A17E2A" w:rsidRPr="00E46DA0" w:rsidRDefault="00A17E2A" w:rsidP="004A2B1E">
            <w:pPr>
              <w:pStyle w:val="Tabel"/>
              <w:rPr>
                <w:bCs w:val="0"/>
                <w:szCs w:val="18"/>
              </w:rPr>
            </w:pPr>
          </w:p>
        </w:tc>
        <w:tc>
          <w:tcPr>
            <w:tcW w:w="3827" w:type="dxa"/>
          </w:tcPr>
          <w:p w14:paraId="73643D7A" w14:textId="292D0929" w:rsidR="00A17E2A" w:rsidRPr="00E46DA0" w:rsidRDefault="000F6BC0" w:rsidP="004A2B1E">
            <w:pPr>
              <w:pStyle w:val="Tabel"/>
              <w:rPr>
                <w:bCs w:val="0"/>
                <w:szCs w:val="18"/>
              </w:rPr>
            </w:pPr>
            <w:r>
              <w:rPr>
                <w:bCs w:val="0"/>
                <w:szCs w:val="18"/>
              </w:rPr>
              <w:t>Een afzonderlijk bestand dat opgenomen is in de aanlevering</w:t>
            </w:r>
          </w:p>
        </w:tc>
      </w:tr>
      <w:tr w:rsidR="00A17E2A" w:rsidRPr="00022065" w14:paraId="65ED3BBD" w14:textId="77777777" w:rsidTr="00B22E1E">
        <w:trPr>
          <w:cantSplit/>
        </w:trPr>
        <w:tc>
          <w:tcPr>
            <w:tcW w:w="3397" w:type="dxa"/>
          </w:tcPr>
          <w:p w14:paraId="1E74542A" w14:textId="229351D9" w:rsidR="00A17E2A" w:rsidRDefault="00E01CF7" w:rsidP="00A17E2A">
            <w:pPr>
              <w:pStyle w:val="Tabel"/>
              <w:ind w:left="852"/>
              <w:rPr>
                <w:bCs w:val="0"/>
                <w:szCs w:val="18"/>
              </w:rPr>
            </w:pPr>
            <w:r>
              <w:rPr>
                <w:bCs w:val="0"/>
                <w:szCs w:val="18"/>
              </w:rPr>
              <w:t>N</w:t>
            </w:r>
            <w:r w:rsidR="00A17E2A">
              <w:rPr>
                <w:bCs w:val="0"/>
                <w:szCs w:val="18"/>
              </w:rPr>
              <w:t>aam</w:t>
            </w:r>
          </w:p>
        </w:tc>
        <w:tc>
          <w:tcPr>
            <w:tcW w:w="1276" w:type="dxa"/>
          </w:tcPr>
          <w:p w14:paraId="6FCDA14D" w14:textId="01926068" w:rsidR="00A17E2A" w:rsidRPr="00E46DA0" w:rsidRDefault="00A17E2A" w:rsidP="004A2B1E">
            <w:pPr>
              <w:pStyle w:val="Tabel"/>
              <w:rPr>
                <w:bCs w:val="0"/>
                <w:szCs w:val="18"/>
              </w:rPr>
            </w:pPr>
            <w:r>
              <w:rPr>
                <w:bCs w:val="0"/>
                <w:szCs w:val="18"/>
              </w:rPr>
              <w:t>[1..1]</w:t>
            </w:r>
          </w:p>
        </w:tc>
        <w:tc>
          <w:tcPr>
            <w:tcW w:w="1134" w:type="dxa"/>
          </w:tcPr>
          <w:p w14:paraId="3EB20334" w14:textId="362A3371" w:rsidR="00A17E2A" w:rsidRPr="00E46DA0" w:rsidRDefault="00A17E2A" w:rsidP="004A2B1E">
            <w:pPr>
              <w:pStyle w:val="Tabel"/>
              <w:rPr>
                <w:bCs w:val="0"/>
                <w:szCs w:val="18"/>
              </w:rPr>
            </w:pPr>
            <w:r>
              <w:rPr>
                <w:bCs w:val="0"/>
                <w:szCs w:val="18"/>
              </w:rPr>
              <w:t>String</w:t>
            </w:r>
            <w:r w:rsidR="00DB5A0A">
              <w:rPr>
                <w:bCs w:val="0"/>
                <w:szCs w:val="18"/>
              </w:rPr>
              <w:t>(255)</w:t>
            </w:r>
          </w:p>
        </w:tc>
        <w:tc>
          <w:tcPr>
            <w:tcW w:w="3827" w:type="dxa"/>
          </w:tcPr>
          <w:p w14:paraId="4E31C206" w14:textId="000918A5" w:rsidR="00A17E2A" w:rsidRPr="00E46DA0" w:rsidRDefault="000F6BC0" w:rsidP="004A2B1E">
            <w:pPr>
              <w:pStyle w:val="Tabel"/>
              <w:rPr>
                <w:bCs w:val="0"/>
                <w:szCs w:val="18"/>
              </w:rPr>
            </w:pPr>
            <w:r>
              <w:rPr>
                <w:bCs w:val="0"/>
                <w:szCs w:val="18"/>
              </w:rPr>
              <w:t>De naam van het bestand</w:t>
            </w:r>
          </w:p>
        </w:tc>
      </w:tr>
      <w:tr w:rsidR="00A17E2A" w:rsidRPr="00022065" w14:paraId="11E5DC50" w14:textId="77777777" w:rsidTr="00B22E1E">
        <w:trPr>
          <w:cantSplit/>
        </w:trPr>
        <w:tc>
          <w:tcPr>
            <w:tcW w:w="3397" w:type="dxa"/>
          </w:tcPr>
          <w:p w14:paraId="3616686F" w14:textId="77777777" w:rsidR="00A17E2A" w:rsidRPr="00E46DA0" w:rsidRDefault="00A17E2A" w:rsidP="004A2B1E">
            <w:pPr>
              <w:pStyle w:val="Tabel"/>
              <w:ind w:left="852"/>
              <w:rPr>
                <w:bCs w:val="0"/>
                <w:szCs w:val="18"/>
              </w:rPr>
            </w:pPr>
            <w:proofErr w:type="spellStart"/>
            <w:r w:rsidRPr="00E46DA0">
              <w:rPr>
                <w:bCs w:val="0"/>
                <w:szCs w:val="18"/>
              </w:rPr>
              <w:t>objectType</w:t>
            </w:r>
            <w:proofErr w:type="spellEnd"/>
          </w:p>
        </w:tc>
        <w:tc>
          <w:tcPr>
            <w:tcW w:w="1276" w:type="dxa"/>
          </w:tcPr>
          <w:p w14:paraId="14B130E9" w14:textId="77777777" w:rsidR="00A17E2A" w:rsidRPr="00E46DA0" w:rsidRDefault="00A17E2A" w:rsidP="004A2B1E">
            <w:pPr>
              <w:pStyle w:val="Tabel"/>
              <w:rPr>
                <w:bCs w:val="0"/>
                <w:szCs w:val="18"/>
              </w:rPr>
            </w:pPr>
            <w:r w:rsidRPr="00E46DA0">
              <w:rPr>
                <w:bCs w:val="0"/>
                <w:szCs w:val="18"/>
              </w:rPr>
              <w:t>[1..*]</w:t>
            </w:r>
          </w:p>
        </w:tc>
        <w:tc>
          <w:tcPr>
            <w:tcW w:w="1134" w:type="dxa"/>
          </w:tcPr>
          <w:p w14:paraId="6CAE122A" w14:textId="413D3365" w:rsidR="00A17E2A" w:rsidRPr="00E46DA0" w:rsidRDefault="00A17E2A" w:rsidP="004A2B1E">
            <w:pPr>
              <w:pStyle w:val="Tabel"/>
              <w:rPr>
                <w:bCs w:val="0"/>
                <w:szCs w:val="18"/>
              </w:rPr>
            </w:pPr>
            <w:r w:rsidRPr="00E46DA0">
              <w:rPr>
                <w:bCs w:val="0"/>
                <w:szCs w:val="18"/>
              </w:rPr>
              <w:t>String</w:t>
            </w:r>
            <w:r w:rsidR="00DB5A0A">
              <w:rPr>
                <w:bCs w:val="0"/>
                <w:szCs w:val="18"/>
              </w:rPr>
              <w:t>(</w:t>
            </w:r>
            <w:r w:rsidR="00054FFD">
              <w:rPr>
                <w:bCs w:val="0"/>
                <w:szCs w:val="18"/>
              </w:rPr>
              <w:t>8</w:t>
            </w:r>
            <w:r w:rsidR="00DB5A0A">
              <w:rPr>
                <w:bCs w:val="0"/>
                <w:szCs w:val="18"/>
              </w:rPr>
              <w:t>0)</w:t>
            </w:r>
          </w:p>
        </w:tc>
        <w:tc>
          <w:tcPr>
            <w:tcW w:w="3827" w:type="dxa"/>
          </w:tcPr>
          <w:p w14:paraId="6CFBC5F3" w14:textId="77777777" w:rsidR="00A17E2A" w:rsidRPr="00E46DA0" w:rsidRDefault="00A17E2A" w:rsidP="004A2B1E">
            <w:pPr>
              <w:pStyle w:val="Tabel"/>
              <w:rPr>
                <w:bCs w:val="0"/>
                <w:szCs w:val="18"/>
              </w:rPr>
            </w:pPr>
            <w:r w:rsidRPr="00E46DA0">
              <w:rPr>
                <w:bCs w:val="0"/>
                <w:szCs w:val="18"/>
              </w:rPr>
              <w:t>Het specifieke objecttype dat voorkomt in het bestand</w:t>
            </w:r>
          </w:p>
        </w:tc>
      </w:tr>
    </w:tbl>
    <w:p w14:paraId="0B44773C" w14:textId="4DAC0F92" w:rsidR="00E01CF7" w:rsidRPr="00022065" w:rsidDel="00752F83" w:rsidRDefault="00E01CF7" w:rsidP="00022065">
      <w:pPr>
        <w:rPr>
          <w:del w:id="498" w:author="Wilko Quak" w:date="2023-10-05T23:21:00Z"/>
        </w:rPr>
      </w:pPr>
      <w:bookmarkStart w:id="499" w:name="_Ref49513250"/>
      <w:bookmarkEnd w:id="494"/>
      <w:del w:id="500" w:author="Wilko Quak" w:date="2023-10-05T23:21:00Z">
        <w:r w:rsidRPr="00022065" w:rsidDel="00752F83">
          <w:delText>*</w:delText>
        </w:r>
        <w:r w:rsidR="0050361C" w:rsidRPr="00022065" w:rsidDel="00752F83">
          <w:delText xml:space="preserve">* </w:delText>
        </w:r>
        <w:r w:rsidR="003E7C3E" w:rsidRPr="00022065" w:rsidDel="00752F83">
          <w:delText>toe</w:delText>
        </w:r>
        <w:r w:rsidR="009A34C7" w:rsidRPr="00022065" w:rsidDel="00752F83">
          <w:delText>ge</w:delText>
        </w:r>
        <w:r w:rsidR="003E7C3E" w:rsidRPr="00022065" w:rsidDel="00752F83">
          <w:delText>voeg</w:delText>
        </w:r>
        <w:r w:rsidR="009A34C7" w:rsidRPr="00022065" w:rsidDel="00752F83">
          <w:delText>d</w:delText>
        </w:r>
        <w:r w:rsidR="003E7C3E" w:rsidRPr="00022065" w:rsidDel="00752F83">
          <w:delText xml:space="preserve"> in IMOW v2.0</w:delText>
        </w:r>
        <w:r w:rsidR="00081643" w:rsidRPr="00022065" w:rsidDel="00752F83">
          <w:delText>.0</w:delText>
        </w:r>
        <w:r w:rsidR="00B51572" w:rsidRPr="00022065" w:rsidDel="00752F83">
          <w:delText>.</w:delText>
        </w:r>
      </w:del>
    </w:p>
    <w:p w14:paraId="30716957" w14:textId="08B7B918" w:rsidR="00CA4FF3" w:rsidRDefault="00BB1720" w:rsidP="00D7079F">
      <w:pPr>
        <w:pStyle w:val="Kop2"/>
      </w:pPr>
      <w:bookmarkStart w:id="501" w:name="_Ref80972317"/>
      <w:bookmarkStart w:id="502" w:name="_Toc152061443"/>
      <w:bookmarkStart w:id="503" w:name="XML_owBestand"/>
      <w:proofErr w:type="spellStart"/>
      <w:r>
        <w:t>owBestand</w:t>
      </w:r>
      <w:bookmarkEnd w:id="499"/>
      <w:bookmarkEnd w:id="501"/>
      <w:bookmarkEnd w:id="502"/>
      <w:proofErr w:type="spellEnd"/>
    </w:p>
    <w:bookmarkEnd w:id="503"/>
    <w:p w14:paraId="3DB153C7" w14:textId="1DA59B85" w:rsidR="00CA4FF3" w:rsidRPr="00022065" w:rsidRDefault="00CA4FF3" w:rsidP="00022065">
      <w:r w:rsidRPr="00022065">
        <w:t xml:space="preserve">Het </w:t>
      </w:r>
      <w:proofErr w:type="spellStart"/>
      <w:r w:rsidR="00BB1720" w:rsidRPr="00022065">
        <w:t>owBestand</w:t>
      </w:r>
      <w:proofErr w:type="spellEnd"/>
      <w:r w:rsidRPr="00022065">
        <w:t xml:space="preserve"> is </w:t>
      </w:r>
      <w:r w:rsidR="00814C13" w:rsidRPr="00022065">
        <w:t>hetgeen dat alle inhoud van een specifiek bestand bevat, alle OW-aanleveringen maken hier gebruik van.</w:t>
      </w:r>
    </w:p>
    <w:p w14:paraId="01236279" w14:textId="77777777" w:rsidR="00814C13" w:rsidRDefault="00814C13" w:rsidP="00CE2EB8">
      <w:pPr>
        <w:pStyle w:val="Tabeltitel"/>
      </w:pPr>
    </w:p>
    <w:tbl>
      <w:tblPr>
        <w:tblStyle w:val="Tabelraster"/>
        <w:tblW w:w="9634" w:type="dxa"/>
        <w:tblLayout w:type="fixed"/>
        <w:tblLook w:val="0620" w:firstRow="1" w:lastRow="0" w:firstColumn="0" w:lastColumn="0" w:noHBand="1" w:noVBand="1"/>
      </w:tblPr>
      <w:tblGrid>
        <w:gridCol w:w="3397"/>
        <w:gridCol w:w="1276"/>
        <w:gridCol w:w="1134"/>
        <w:gridCol w:w="3827"/>
      </w:tblGrid>
      <w:tr w:rsidR="00CA4FF3" w:rsidRPr="00022065" w14:paraId="7AA9692B" w14:textId="77777777" w:rsidTr="00CE52A8">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122012A7" w14:textId="77777777" w:rsidR="00CA4FF3" w:rsidRPr="00E45F7A" w:rsidRDefault="00CA4FF3" w:rsidP="00CA0AE9">
            <w:pPr>
              <w:pStyle w:val="Tabel"/>
              <w:rPr>
                <w:szCs w:val="20"/>
              </w:rPr>
            </w:pPr>
            <w:r w:rsidRPr="00E45F7A">
              <w:rPr>
                <w:szCs w:val="20"/>
              </w:rPr>
              <w:t>Element</w:t>
            </w:r>
          </w:p>
        </w:tc>
        <w:tc>
          <w:tcPr>
            <w:tcW w:w="1276" w:type="dxa"/>
          </w:tcPr>
          <w:p w14:paraId="737838AD" w14:textId="77777777" w:rsidR="00CA4FF3" w:rsidRPr="007E5632" w:rsidRDefault="00CA4FF3" w:rsidP="00CA0AE9">
            <w:pPr>
              <w:pStyle w:val="Tabel"/>
              <w:rPr>
                <w:sz w:val="16"/>
              </w:rPr>
            </w:pPr>
            <w:r w:rsidRPr="007E5632">
              <w:rPr>
                <w:sz w:val="16"/>
              </w:rPr>
              <w:t>M(</w:t>
            </w:r>
            <w:proofErr w:type="spellStart"/>
            <w:r w:rsidRPr="007E5632">
              <w:rPr>
                <w:sz w:val="16"/>
              </w:rPr>
              <w:t>ultipliciteit</w:t>
            </w:r>
            <w:proofErr w:type="spellEnd"/>
            <w:r w:rsidRPr="007E5632">
              <w:rPr>
                <w:sz w:val="16"/>
              </w:rPr>
              <w:t>)</w:t>
            </w:r>
          </w:p>
        </w:tc>
        <w:tc>
          <w:tcPr>
            <w:tcW w:w="1134" w:type="dxa"/>
          </w:tcPr>
          <w:p w14:paraId="662344E6" w14:textId="77777777" w:rsidR="00CA4FF3" w:rsidRPr="00E45F7A" w:rsidRDefault="00CA4FF3" w:rsidP="00CA0AE9">
            <w:pPr>
              <w:pStyle w:val="Tabel"/>
              <w:rPr>
                <w:szCs w:val="20"/>
              </w:rPr>
            </w:pPr>
            <w:r w:rsidRPr="00E45F7A">
              <w:rPr>
                <w:szCs w:val="20"/>
              </w:rPr>
              <w:t>Type</w:t>
            </w:r>
          </w:p>
        </w:tc>
        <w:tc>
          <w:tcPr>
            <w:tcW w:w="3827" w:type="dxa"/>
          </w:tcPr>
          <w:p w14:paraId="721715BA" w14:textId="77777777" w:rsidR="00CA4FF3" w:rsidRPr="00E45F7A" w:rsidRDefault="00CA4FF3" w:rsidP="00CA0AE9">
            <w:pPr>
              <w:pStyle w:val="Tabel"/>
              <w:rPr>
                <w:szCs w:val="20"/>
              </w:rPr>
            </w:pPr>
            <w:r>
              <w:rPr>
                <w:szCs w:val="20"/>
              </w:rPr>
              <w:t>Toelichting</w:t>
            </w:r>
          </w:p>
        </w:tc>
      </w:tr>
      <w:tr w:rsidR="003D3AF1" w:rsidRPr="00022065" w14:paraId="2339F520" w14:textId="77777777" w:rsidTr="00CE52A8">
        <w:trPr>
          <w:cantSplit/>
        </w:trPr>
        <w:tc>
          <w:tcPr>
            <w:tcW w:w="3397" w:type="dxa"/>
          </w:tcPr>
          <w:p w14:paraId="6868E6CA" w14:textId="36C4CBE6" w:rsidR="003D3AF1" w:rsidRPr="003D3AF1" w:rsidRDefault="003D3AF1" w:rsidP="00CA0AE9">
            <w:pPr>
              <w:pStyle w:val="Tabel"/>
              <w:rPr>
                <w:bCs w:val="0"/>
              </w:rPr>
            </w:pPr>
            <w:proofErr w:type="spellStart"/>
            <w:r w:rsidRPr="003D3AF1">
              <w:rPr>
                <w:bCs w:val="0"/>
              </w:rPr>
              <w:t>owBestand</w:t>
            </w:r>
            <w:proofErr w:type="spellEnd"/>
          </w:p>
        </w:tc>
        <w:tc>
          <w:tcPr>
            <w:tcW w:w="1276" w:type="dxa"/>
          </w:tcPr>
          <w:p w14:paraId="1B6AB2EB" w14:textId="27D703D5" w:rsidR="003D3AF1" w:rsidRPr="003D3AF1" w:rsidRDefault="003D3AF1" w:rsidP="00CA0AE9">
            <w:pPr>
              <w:pStyle w:val="Tabel"/>
              <w:rPr>
                <w:bCs w:val="0"/>
              </w:rPr>
            </w:pPr>
            <w:r w:rsidRPr="003D3AF1">
              <w:rPr>
                <w:bCs w:val="0"/>
              </w:rPr>
              <w:t>[1..1]</w:t>
            </w:r>
          </w:p>
        </w:tc>
        <w:tc>
          <w:tcPr>
            <w:tcW w:w="1134" w:type="dxa"/>
          </w:tcPr>
          <w:p w14:paraId="675EAB8C" w14:textId="77777777" w:rsidR="003D3AF1" w:rsidRPr="003D3AF1" w:rsidRDefault="003D3AF1" w:rsidP="00CA0AE9">
            <w:pPr>
              <w:pStyle w:val="Tabel"/>
              <w:rPr>
                <w:bCs w:val="0"/>
              </w:rPr>
            </w:pPr>
          </w:p>
        </w:tc>
        <w:tc>
          <w:tcPr>
            <w:tcW w:w="3827" w:type="dxa"/>
          </w:tcPr>
          <w:p w14:paraId="35E81352" w14:textId="77777777" w:rsidR="003D3AF1" w:rsidRPr="003D3AF1" w:rsidRDefault="003D3AF1" w:rsidP="00CA0AE9">
            <w:pPr>
              <w:pStyle w:val="Tabel"/>
              <w:rPr>
                <w:bCs w:val="0"/>
              </w:rPr>
            </w:pPr>
          </w:p>
        </w:tc>
      </w:tr>
      <w:tr w:rsidR="00814C13" w:rsidRPr="00022065" w14:paraId="5DAC398D" w14:textId="77777777" w:rsidTr="00CE52A8">
        <w:trPr>
          <w:cantSplit/>
        </w:trPr>
        <w:tc>
          <w:tcPr>
            <w:tcW w:w="3397" w:type="dxa"/>
          </w:tcPr>
          <w:p w14:paraId="229ED5A4" w14:textId="297D43B1" w:rsidR="00814C13" w:rsidRPr="003D3AF1" w:rsidRDefault="00814C13" w:rsidP="003D3AF1">
            <w:pPr>
              <w:pStyle w:val="Tabel"/>
              <w:ind w:left="284"/>
              <w:rPr>
                <w:bCs w:val="0"/>
              </w:rPr>
            </w:pPr>
            <w:proofErr w:type="spellStart"/>
            <w:r w:rsidRPr="003D3AF1">
              <w:rPr>
                <w:bCs w:val="0"/>
              </w:rPr>
              <w:t>standBestand</w:t>
            </w:r>
            <w:proofErr w:type="spellEnd"/>
          </w:p>
        </w:tc>
        <w:tc>
          <w:tcPr>
            <w:tcW w:w="1276" w:type="dxa"/>
          </w:tcPr>
          <w:p w14:paraId="4276AA27" w14:textId="25C2CE75" w:rsidR="00814C13" w:rsidRPr="003D3AF1" w:rsidRDefault="00814C13" w:rsidP="00CA0AE9">
            <w:pPr>
              <w:pStyle w:val="Tabel"/>
              <w:rPr>
                <w:bCs w:val="0"/>
              </w:rPr>
            </w:pPr>
            <w:r w:rsidRPr="003D3AF1">
              <w:rPr>
                <w:bCs w:val="0"/>
              </w:rPr>
              <w:t>[1..1]</w:t>
            </w:r>
          </w:p>
        </w:tc>
        <w:tc>
          <w:tcPr>
            <w:tcW w:w="1134" w:type="dxa"/>
          </w:tcPr>
          <w:p w14:paraId="5D6A6F23" w14:textId="77777777" w:rsidR="00814C13" w:rsidRPr="003D3AF1" w:rsidRDefault="00814C13" w:rsidP="00CA0AE9">
            <w:pPr>
              <w:pStyle w:val="Tabel"/>
              <w:rPr>
                <w:bCs w:val="0"/>
              </w:rPr>
            </w:pPr>
          </w:p>
        </w:tc>
        <w:tc>
          <w:tcPr>
            <w:tcW w:w="3827" w:type="dxa"/>
          </w:tcPr>
          <w:p w14:paraId="57366ACE" w14:textId="77777777" w:rsidR="00814C13" w:rsidRPr="003D3AF1" w:rsidRDefault="00814C13" w:rsidP="00CA0AE9">
            <w:pPr>
              <w:pStyle w:val="Tabel"/>
              <w:rPr>
                <w:bCs w:val="0"/>
              </w:rPr>
            </w:pPr>
          </w:p>
        </w:tc>
      </w:tr>
      <w:tr w:rsidR="00CA4FF3" w:rsidRPr="00022065" w14:paraId="20E590FC" w14:textId="77777777" w:rsidTr="00CE52A8">
        <w:trPr>
          <w:cantSplit/>
        </w:trPr>
        <w:tc>
          <w:tcPr>
            <w:tcW w:w="3397" w:type="dxa"/>
          </w:tcPr>
          <w:p w14:paraId="50348657" w14:textId="3E93327A" w:rsidR="00CA4FF3" w:rsidRPr="00E46DA0" w:rsidRDefault="00814C13" w:rsidP="003D3AF1">
            <w:pPr>
              <w:pStyle w:val="Tabel"/>
              <w:ind w:left="568"/>
              <w:rPr>
                <w:bCs w:val="0"/>
                <w:szCs w:val="18"/>
              </w:rPr>
            </w:pPr>
            <w:r w:rsidRPr="00E46DA0">
              <w:rPr>
                <w:bCs w:val="0"/>
                <w:szCs w:val="18"/>
              </w:rPr>
              <w:lastRenderedPageBreak/>
              <w:t>dataset</w:t>
            </w:r>
          </w:p>
        </w:tc>
        <w:tc>
          <w:tcPr>
            <w:tcW w:w="1276" w:type="dxa"/>
          </w:tcPr>
          <w:p w14:paraId="0A128ADB" w14:textId="20A6A4FC" w:rsidR="00CA4FF3" w:rsidRPr="00E46DA0" w:rsidRDefault="00814C13" w:rsidP="00CA0AE9">
            <w:pPr>
              <w:pStyle w:val="Tabel"/>
              <w:rPr>
                <w:bCs w:val="0"/>
                <w:szCs w:val="18"/>
              </w:rPr>
            </w:pPr>
            <w:r w:rsidRPr="00E46DA0">
              <w:rPr>
                <w:bCs w:val="0"/>
                <w:szCs w:val="18"/>
              </w:rPr>
              <w:t>[1..1]</w:t>
            </w:r>
          </w:p>
        </w:tc>
        <w:tc>
          <w:tcPr>
            <w:tcW w:w="1134" w:type="dxa"/>
          </w:tcPr>
          <w:p w14:paraId="04659F78" w14:textId="2648D662" w:rsidR="00CA4FF3" w:rsidRPr="00E46DA0" w:rsidRDefault="00814C13" w:rsidP="00CA0AE9">
            <w:pPr>
              <w:pStyle w:val="Tabel"/>
              <w:rPr>
                <w:bCs w:val="0"/>
                <w:szCs w:val="18"/>
              </w:rPr>
            </w:pPr>
            <w:r w:rsidRPr="00E46DA0">
              <w:rPr>
                <w:bCs w:val="0"/>
                <w:szCs w:val="18"/>
              </w:rPr>
              <w:t>String</w:t>
            </w:r>
          </w:p>
        </w:tc>
        <w:tc>
          <w:tcPr>
            <w:tcW w:w="3827" w:type="dxa"/>
          </w:tcPr>
          <w:p w14:paraId="49A38301" w14:textId="56BB670A" w:rsidR="00CA4FF3" w:rsidRPr="00E46DA0" w:rsidRDefault="00814C13" w:rsidP="00CA0AE9">
            <w:pPr>
              <w:pStyle w:val="Tabel"/>
              <w:rPr>
                <w:bCs w:val="0"/>
                <w:szCs w:val="18"/>
              </w:rPr>
            </w:pPr>
            <w:r w:rsidRPr="00E46DA0">
              <w:rPr>
                <w:bCs w:val="0"/>
                <w:szCs w:val="18"/>
              </w:rPr>
              <w:t>Omschrijving van de dataset</w:t>
            </w:r>
          </w:p>
        </w:tc>
      </w:tr>
      <w:tr w:rsidR="00814C13" w:rsidRPr="00022065" w14:paraId="205BB805" w14:textId="77777777" w:rsidTr="00CE52A8">
        <w:trPr>
          <w:cantSplit/>
        </w:trPr>
        <w:tc>
          <w:tcPr>
            <w:tcW w:w="3397" w:type="dxa"/>
          </w:tcPr>
          <w:p w14:paraId="217D6792" w14:textId="3C73AFD2" w:rsidR="00814C13" w:rsidRPr="00E46DA0" w:rsidRDefault="00814C13" w:rsidP="003D3AF1">
            <w:pPr>
              <w:pStyle w:val="Tabel"/>
              <w:ind w:left="568"/>
              <w:rPr>
                <w:bCs w:val="0"/>
                <w:szCs w:val="18"/>
              </w:rPr>
            </w:pPr>
            <w:r w:rsidRPr="00E46DA0">
              <w:rPr>
                <w:bCs w:val="0"/>
                <w:szCs w:val="18"/>
              </w:rPr>
              <w:t>inhoud</w:t>
            </w:r>
          </w:p>
        </w:tc>
        <w:tc>
          <w:tcPr>
            <w:tcW w:w="1276" w:type="dxa"/>
          </w:tcPr>
          <w:p w14:paraId="62FB10D2" w14:textId="5E76C3D2" w:rsidR="00814C13" w:rsidRPr="00E46DA0" w:rsidRDefault="00814C13" w:rsidP="00CA0AE9">
            <w:pPr>
              <w:pStyle w:val="Tabel"/>
              <w:rPr>
                <w:bCs w:val="0"/>
                <w:szCs w:val="18"/>
              </w:rPr>
            </w:pPr>
            <w:r w:rsidRPr="00E46DA0">
              <w:rPr>
                <w:bCs w:val="0"/>
                <w:szCs w:val="18"/>
              </w:rPr>
              <w:t>[1..1]</w:t>
            </w:r>
          </w:p>
        </w:tc>
        <w:tc>
          <w:tcPr>
            <w:tcW w:w="1134" w:type="dxa"/>
          </w:tcPr>
          <w:p w14:paraId="54C13EC0" w14:textId="77777777" w:rsidR="00814C13" w:rsidRPr="00E46DA0" w:rsidRDefault="00814C13" w:rsidP="00CA0AE9">
            <w:pPr>
              <w:pStyle w:val="Tabel"/>
              <w:rPr>
                <w:bCs w:val="0"/>
                <w:szCs w:val="18"/>
              </w:rPr>
            </w:pPr>
          </w:p>
        </w:tc>
        <w:tc>
          <w:tcPr>
            <w:tcW w:w="3827" w:type="dxa"/>
          </w:tcPr>
          <w:p w14:paraId="14912C43" w14:textId="77777777" w:rsidR="00814C13" w:rsidRPr="00E46DA0" w:rsidRDefault="00814C13" w:rsidP="00CA0AE9">
            <w:pPr>
              <w:pStyle w:val="Tabel"/>
              <w:rPr>
                <w:bCs w:val="0"/>
                <w:szCs w:val="18"/>
              </w:rPr>
            </w:pPr>
          </w:p>
        </w:tc>
      </w:tr>
      <w:tr w:rsidR="00814C13" w:rsidRPr="00022065" w14:paraId="153B06AF" w14:textId="77777777" w:rsidTr="00CE52A8">
        <w:trPr>
          <w:cantSplit/>
        </w:trPr>
        <w:tc>
          <w:tcPr>
            <w:tcW w:w="3397" w:type="dxa"/>
          </w:tcPr>
          <w:p w14:paraId="7818C9E8" w14:textId="32E5E8A0" w:rsidR="00814C13" w:rsidRPr="00E46DA0" w:rsidRDefault="00814C13" w:rsidP="003D3AF1">
            <w:pPr>
              <w:pStyle w:val="Tabel"/>
              <w:ind w:left="852"/>
              <w:rPr>
                <w:bCs w:val="0"/>
                <w:szCs w:val="18"/>
              </w:rPr>
            </w:pPr>
            <w:r w:rsidRPr="00E46DA0">
              <w:rPr>
                <w:bCs w:val="0"/>
                <w:szCs w:val="18"/>
              </w:rPr>
              <w:t>gebied</w:t>
            </w:r>
          </w:p>
        </w:tc>
        <w:tc>
          <w:tcPr>
            <w:tcW w:w="1276" w:type="dxa"/>
          </w:tcPr>
          <w:p w14:paraId="6A06B866" w14:textId="53D244D3" w:rsidR="00814C13" w:rsidRPr="00E46DA0" w:rsidRDefault="00814C13" w:rsidP="00CA0AE9">
            <w:pPr>
              <w:pStyle w:val="Tabel"/>
              <w:rPr>
                <w:bCs w:val="0"/>
                <w:szCs w:val="18"/>
              </w:rPr>
            </w:pPr>
            <w:r w:rsidRPr="00E46DA0">
              <w:rPr>
                <w:bCs w:val="0"/>
                <w:szCs w:val="18"/>
              </w:rPr>
              <w:t>[1..1]</w:t>
            </w:r>
          </w:p>
        </w:tc>
        <w:tc>
          <w:tcPr>
            <w:tcW w:w="1134" w:type="dxa"/>
          </w:tcPr>
          <w:p w14:paraId="1EDD0948" w14:textId="1016DB65" w:rsidR="00814C13" w:rsidRPr="00E46DA0" w:rsidRDefault="00814C13" w:rsidP="00CA0AE9">
            <w:pPr>
              <w:pStyle w:val="Tabel"/>
              <w:rPr>
                <w:bCs w:val="0"/>
                <w:szCs w:val="18"/>
              </w:rPr>
            </w:pPr>
            <w:r w:rsidRPr="00E46DA0">
              <w:rPr>
                <w:bCs w:val="0"/>
                <w:szCs w:val="18"/>
              </w:rPr>
              <w:t>String</w:t>
            </w:r>
            <w:r w:rsidR="0033209C">
              <w:rPr>
                <w:bCs w:val="0"/>
                <w:szCs w:val="18"/>
              </w:rPr>
              <w:t>(80)</w:t>
            </w:r>
          </w:p>
        </w:tc>
        <w:tc>
          <w:tcPr>
            <w:tcW w:w="3827" w:type="dxa"/>
          </w:tcPr>
          <w:p w14:paraId="20B9DC09" w14:textId="472C8754" w:rsidR="00814C13" w:rsidRPr="00E46DA0" w:rsidRDefault="00814C13" w:rsidP="00CA0AE9">
            <w:pPr>
              <w:pStyle w:val="Tabel"/>
              <w:rPr>
                <w:bCs w:val="0"/>
                <w:szCs w:val="18"/>
              </w:rPr>
            </w:pPr>
            <w:r w:rsidRPr="00E46DA0">
              <w:rPr>
                <w:bCs w:val="0"/>
                <w:szCs w:val="18"/>
              </w:rPr>
              <w:t>Naam van het gebied</w:t>
            </w:r>
          </w:p>
        </w:tc>
      </w:tr>
      <w:tr w:rsidR="00814C13" w:rsidRPr="00022065" w14:paraId="5E28FDF7" w14:textId="77777777" w:rsidTr="00CE52A8">
        <w:trPr>
          <w:cantSplit/>
        </w:trPr>
        <w:tc>
          <w:tcPr>
            <w:tcW w:w="3397" w:type="dxa"/>
          </w:tcPr>
          <w:p w14:paraId="6D1ACEAB" w14:textId="70A22EFF" w:rsidR="00814C13" w:rsidRPr="00E46DA0" w:rsidRDefault="00814C13" w:rsidP="003D3AF1">
            <w:pPr>
              <w:pStyle w:val="Tabel"/>
              <w:ind w:left="852"/>
              <w:rPr>
                <w:bCs w:val="0"/>
                <w:szCs w:val="18"/>
              </w:rPr>
            </w:pPr>
            <w:proofErr w:type="spellStart"/>
            <w:r w:rsidRPr="00E46DA0">
              <w:rPr>
                <w:bCs w:val="0"/>
                <w:szCs w:val="18"/>
              </w:rPr>
              <w:t>leveringsId</w:t>
            </w:r>
            <w:proofErr w:type="spellEnd"/>
          </w:p>
        </w:tc>
        <w:tc>
          <w:tcPr>
            <w:tcW w:w="1276" w:type="dxa"/>
          </w:tcPr>
          <w:p w14:paraId="38777A4C" w14:textId="1F0D430F" w:rsidR="00814C13" w:rsidRPr="00E46DA0" w:rsidRDefault="00814C13" w:rsidP="00CA0AE9">
            <w:pPr>
              <w:pStyle w:val="Tabel"/>
              <w:rPr>
                <w:bCs w:val="0"/>
                <w:szCs w:val="18"/>
              </w:rPr>
            </w:pPr>
            <w:r w:rsidRPr="00E46DA0">
              <w:rPr>
                <w:bCs w:val="0"/>
                <w:szCs w:val="18"/>
              </w:rPr>
              <w:t>[1..1]</w:t>
            </w:r>
          </w:p>
        </w:tc>
        <w:tc>
          <w:tcPr>
            <w:tcW w:w="1134" w:type="dxa"/>
          </w:tcPr>
          <w:p w14:paraId="5A9B78F8" w14:textId="0AE345B6" w:rsidR="00814C13" w:rsidRPr="00E46DA0" w:rsidRDefault="00814C13" w:rsidP="00CA0AE9">
            <w:pPr>
              <w:pStyle w:val="Tabel"/>
              <w:rPr>
                <w:bCs w:val="0"/>
                <w:szCs w:val="18"/>
              </w:rPr>
            </w:pPr>
            <w:r w:rsidRPr="00E46DA0">
              <w:rPr>
                <w:bCs w:val="0"/>
                <w:szCs w:val="18"/>
              </w:rPr>
              <w:t>String</w:t>
            </w:r>
            <w:r w:rsidR="0033209C">
              <w:rPr>
                <w:bCs w:val="0"/>
                <w:szCs w:val="18"/>
              </w:rPr>
              <w:t>(255)</w:t>
            </w:r>
          </w:p>
        </w:tc>
        <w:tc>
          <w:tcPr>
            <w:tcW w:w="3827" w:type="dxa"/>
          </w:tcPr>
          <w:p w14:paraId="197CA740" w14:textId="24CEC339" w:rsidR="00814C13" w:rsidRPr="00E46DA0" w:rsidRDefault="00814C13" w:rsidP="00CA0AE9">
            <w:pPr>
              <w:pStyle w:val="Tabel"/>
              <w:rPr>
                <w:bCs w:val="0"/>
                <w:szCs w:val="18"/>
              </w:rPr>
            </w:pPr>
            <w:r w:rsidRPr="00E46DA0">
              <w:rPr>
                <w:bCs w:val="0"/>
                <w:szCs w:val="18"/>
              </w:rPr>
              <w:t>Een identificatie van de levering</w:t>
            </w:r>
          </w:p>
        </w:tc>
      </w:tr>
      <w:tr w:rsidR="00814C13" w:rsidRPr="00022065" w14:paraId="495EE764" w14:textId="77777777" w:rsidTr="00CE52A8">
        <w:trPr>
          <w:cantSplit/>
        </w:trPr>
        <w:tc>
          <w:tcPr>
            <w:tcW w:w="3397" w:type="dxa"/>
          </w:tcPr>
          <w:p w14:paraId="14BC6B31" w14:textId="2D59C596" w:rsidR="00814C13" w:rsidRPr="00E46DA0" w:rsidRDefault="00814C13" w:rsidP="003D3AF1">
            <w:pPr>
              <w:pStyle w:val="Tabel"/>
              <w:ind w:left="852"/>
              <w:rPr>
                <w:bCs w:val="0"/>
                <w:szCs w:val="18"/>
              </w:rPr>
            </w:pPr>
            <w:proofErr w:type="spellStart"/>
            <w:r w:rsidRPr="00E46DA0">
              <w:rPr>
                <w:bCs w:val="0"/>
                <w:szCs w:val="18"/>
              </w:rPr>
              <w:t>objectTypen</w:t>
            </w:r>
            <w:proofErr w:type="spellEnd"/>
          </w:p>
        </w:tc>
        <w:tc>
          <w:tcPr>
            <w:tcW w:w="1276" w:type="dxa"/>
          </w:tcPr>
          <w:p w14:paraId="1B68EA6E" w14:textId="3BC364D9" w:rsidR="00814C13" w:rsidRPr="00E46DA0" w:rsidRDefault="00814C13" w:rsidP="00CA0AE9">
            <w:pPr>
              <w:pStyle w:val="Tabel"/>
              <w:rPr>
                <w:bCs w:val="0"/>
                <w:szCs w:val="18"/>
              </w:rPr>
            </w:pPr>
            <w:r w:rsidRPr="00E46DA0">
              <w:rPr>
                <w:bCs w:val="0"/>
                <w:szCs w:val="18"/>
              </w:rPr>
              <w:t>[1..1]</w:t>
            </w:r>
          </w:p>
        </w:tc>
        <w:tc>
          <w:tcPr>
            <w:tcW w:w="1134" w:type="dxa"/>
          </w:tcPr>
          <w:p w14:paraId="22F63735" w14:textId="77777777" w:rsidR="00814C13" w:rsidRPr="00E46DA0" w:rsidRDefault="00814C13" w:rsidP="00CA0AE9">
            <w:pPr>
              <w:pStyle w:val="Tabel"/>
              <w:rPr>
                <w:bCs w:val="0"/>
                <w:szCs w:val="18"/>
              </w:rPr>
            </w:pPr>
          </w:p>
        </w:tc>
        <w:tc>
          <w:tcPr>
            <w:tcW w:w="3827" w:type="dxa"/>
          </w:tcPr>
          <w:p w14:paraId="5AB0BD66" w14:textId="5F70FD2A" w:rsidR="00814C13" w:rsidRPr="00E46DA0" w:rsidRDefault="00814C13" w:rsidP="00CA0AE9">
            <w:pPr>
              <w:pStyle w:val="Tabel"/>
              <w:rPr>
                <w:bCs w:val="0"/>
                <w:szCs w:val="18"/>
              </w:rPr>
            </w:pPr>
            <w:r w:rsidRPr="00E46DA0">
              <w:rPr>
                <w:bCs w:val="0"/>
                <w:szCs w:val="18"/>
              </w:rPr>
              <w:t xml:space="preserve">De objecttypen die in dit specifieke bestand worden meegeleverd </w:t>
            </w:r>
          </w:p>
        </w:tc>
      </w:tr>
      <w:tr w:rsidR="00814C13" w:rsidRPr="00022065" w14:paraId="054CDDD4" w14:textId="77777777" w:rsidTr="00CE52A8">
        <w:trPr>
          <w:cantSplit/>
        </w:trPr>
        <w:tc>
          <w:tcPr>
            <w:tcW w:w="3397" w:type="dxa"/>
          </w:tcPr>
          <w:p w14:paraId="5A334282" w14:textId="1AD81B1E" w:rsidR="00814C13" w:rsidRPr="00E46DA0" w:rsidRDefault="00814C13" w:rsidP="003D3AF1">
            <w:pPr>
              <w:pStyle w:val="Tabel"/>
              <w:ind w:left="1136"/>
              <w:rPr>
                <w:bCs w:val="0"/>
                <w:szCs w:val="18"/>
              </w:rPr>
            </w:pPr>
            <w:proofErr w:type="spellStart"/>
            <w:r w:rsidRPr="00E46DA0">
              <w:rPr>
                <w:bCs w:val="0"/>
                <w:szCs w:val="18"/>
              </w:rPr>
              <w:t>objectType</w:t>
            </w:r>
            <w:proofErr w:type="spellEnd"/>
          </w:p>
        </w:tc>
        <w:tc>
          <w:tcPr>
            <w:tcW w:w="1276" w:type="dxa"/>
          </w:tcPr>
          <w:p w14:paraId="7B8B5A87" w14:textId="508FF2A9" w:rsidR="00814C13" w:rsidRPr="00E46DA0" w:rsidRDefault="00814C13" w:rsidP="00CA0AE9">
            <w:pPr>
              <w:pStyle w:val="Tabel"/>
              <w:rPr>
                <w:bCs w:val="0"/>
                <w:szCs w:val="18"/>
              </w:rPr>
            </w:pPr>
            <w:r w:rsidRPr="00E46DA0">
              <w:rPr>
                <w:bCs w:val="0"/>
                <w:szCs w:val="18"/>
              </w:rPr>
              <w:t>[1..*]</w:t>
            </w:r>
          </w:p>
        </w:tc>
        <w:tc>
          <w:tcPr>
            <w:tcW w:w="1134" w:type="dxa"/>
          </w:tcPr>
          <w:p w14:paraId="2C1CDD10" w14:textId="2224FE77" w:rsidR="00814C13" w:rsidRPr="00E46DA0" w:rsidRDefault="00814C13" w:rsidP="00CA0AE9">
            <w:pPr>
              <w:pStyle w:val="Tabel"/>
              <w:rPr>
                <w:bCs w:val="0"/>
                <w:szCs w:val="18"/>
              </w:rPr>
            </w:pPr>
            <w:r w:rsidRPr="00E46DA0">
              <w:rPr>
                <w:bCs w:val="0"/>
                <w:szCs w:val="18"/>
              </w:rPr>
              <w:t>String</w:t>
            </w:r>
            <w:r w:rsidR="0033209C">
              <w:rPr>
                <w:bCs w:val="0"/>
                <w:szCs w:val="18"/>
              </w:rPr>
              <w:t>(80)</w:t>
            </w:r>
          </w:p>
        </w:tc>
        <w:tc>
          <w:tcPr>
            <w:tcW w:w="3827" w:type="dxa"/>
          </w:tcPr>
          <w:p w14:paraId="6A597791" w14:textId="589A9DCD" w:rsidR="00814C13" w:rsidRPr="00E46DA0" w:rsidRDefault="00814C13" w:rsidP="00CA0AE9">
            <w:pPr>
              <w:pStyle w:val="Tabel"/>
              <w:rPr>
                <w:bCs w:val="0"/>
                <w:szCs w:val="18"/>
              </w:rPr>
            </w:pPr>
            <w:r w:rsidRPr="00E46DA0">
              <w:rPr>
                <w:bCs w:val="0"/>
                <w:szCs w:val="18"/>
              </w:rPr>
              <w:t>Het specifieke objecttype dat voorkomt in het bestand</w:t>
            </w:r>
          </w:p>
        </w:tc>
      </w:tr>
      <w:tr w:rsidR="00814C13" w:rsidRPr="00022065" w14:paraId="7170BC78" w14:textId="77777777" w:rsidTr="00CE52A8">
        <w:trPr>
          <w:cantSplit/>
        </w:trPr>
        <w:tc>
          <w:tcPr>
            <w:tcW w:w="3397" w:type="dxa"/>
          </w:tcPr>
          <w:p w14:paraId="307A9BA1" w14:textId="17D530E2" w:rsidR="00814C13" w:rsidRPr="00E46DA0" w:rsidRDefault="00814C13" w:rsidP="003D3AF1">
            <w:pPr>
              <w:pStyle w:val="Tabel"/>
              <w:ind w:left="568"/>
              <w:rPr>
                <w:bCs w:val="0"/>
                <w:szCs w:val="18"/>
              </w:rPr>
            </w:pPr>
            <w:r w:rsidRPr="00E46DA0">
              <w:rPr>
                <w:bCs w:val="0"/>
                <w:szCs w:val="18"/>
              </w:rPr>
              <w:t>stand</w:t>
            </w:r>
          </w:p>
        </w:tc>
        <w:tc>
          <w:tcPr>
            <w:tcW w:w="1276" w:type="dxa"/>
          </w:tcPr>
          <w:p w14:paraId="6AB14A26" w14:textId="5B7A5ECA" w:rsidR="00814C13" w:rsidRPr="00E46DA0" w:rsidRDefault="00814C13" w:rsidP="00CA0AE9">
            <w:pPr>
              <w:pStyle w:val="Tabel"/>
              <w:rPr>
                <w:bCs w:val="0"/>
                <w:szCs w:val="18"/>
              </w:rPr>
            </w:pPr>
            <w:r w:rsidRPr="00E46DA0">
              <w:rPr>
                <w:bCs w:val="0"/>
                <w:szCs w:val="18"/>
              </w:rPr>
              <w:t>[1..*]</w:t>
            </w:r>
          </w:p>
        </w:tc>
        <w:tc>
          <w:tcPr>
            <w:tcW w:w="1134" w:type="dxa"/>
          </w:tcPr>
          <w:p w14:paraId="2E768BC4" w14:textId="77777777" w:rsidR="00814C13" w:rsidRPr="00E46DA0" w:rsidRDefault="00814C13" w:rsidP="00CA0AE9">
            <w:pPr>
              <w:pStyle w:val="Tabel"/>
              <w:rPr>
                <w:bCs w:val="0"/>
                <w:szCs w:val="18"/>
              </w:rPr>
            </w:pPr>
          </w:p>
        </w:tc>
        <w:tc>
          <w:tcPr>
            <w:tcW w:w="3827" w:type="dxa"/>
          </w:tcPr>
          <w:p w14:paraId="14DCB0A1" w14:textId="3425A2B8" w:rsidR="00814C13" w:rsidRPr="00E46DA0" w:rsidRDefault="00B63A79" w:rsidP="00CA0AE9">
            <w:pPr>
              <w:pStyle w:val="Tabel"/>
              <w:rPr>
                <w:bCs w:val="0"/>
                <w:szCs w:val="18"/>
              </w:rPr>
            </w:pPr>
            <w:r w:rsidRPr="00E46DA0">
              <w:rPr>
                <w:bCs w:val="0"/>
                <w:szCs w:val="18"/>
              </w:rPr>
              <w:t>Aanlevering van een specifiek OW-object.</w:t>
            </w:r>
            <w:r w:rsidR="00814C13" w:rsidRPr="00E46DA0">
              <w:rPr>
                <w:bCs w:val="0"/>
                <w:szCs w:val="18"/>
              </w:rPr>
              <w:t xml:space="preserve"> </w:t>
            </w:r>
          </w:p>
        </w:tc>
      </w:tr>
      <w:tr w:rsidR="00B63A79" w:rsidRPr="00022065" w14:paraId="3689E843" w14:textId="77777777" w:rsidTr="00CE52A8">
        <w:trPr>
          <w:cantSplit/>
        </w:trPr>
        <w:tc>
          <w:tcPr>
            <w:tcW w:w="3397" w:type="dxa"/>
          </w:tcPr>
          <w:p w14:paraId="1C6219EB" w14:textId="267772CC" w:rsidR="00B63A79" w:rsidRPr="00E46DA0" w:rsidRDefault="00B63A79" w:rsidP="003D3AF1">
            <w:pPr>
              <w:pStyle w:val="Tabel"/>
              <w:ind w:left="852"/>
              <w:rPr>
                <w:bCs w:val="0"/>
                <w:szCs w:val="18"/>
              </w:rPr>
            </w:pPr>
            <w:proofErr w:type="spellStart"/>
            <w:r w:rsidRPr="00E46DA0">
              <w:rPr>
                <w:bCs w:val="0"/>
                <w:szCs w:val="18"/>
              </w:rPr>
              <w:t>owObject</w:t>
            </w:r>
            <w:proofErr w:type="spellEnd"/>
          </w:p>
        </w:tc>
        <w:tc>
          <w:tcPr>
            <w:tcW w:w="1276" w:type="dxa"/>
          </w:tcPr>
          <w:p w14:paraId="7A891978" w14:textId="07F1C6E4" w:rsidR="00B63A79" w:rsidRPr="00E46DA0" w:rsidRDefault="00B63A79" w:rsidP="00CA0AE9">
            <w:pPr>
              <w:pStyle w:val="Tabel"/>
              <w:rPr>
                <w:bCs w:val="0"/>
                <w:szCs w:val="18"/>
              </w:rPr>
            </w:pPr>
            <w:r w:rsidRPr="00E46DA0">
              <w:rPr>
                <w:bCs w:val="0"/>
                <w:szCs w:val="18"/>
              </w:rPr>
              <w:t>[1..1]</w:t>
            </w:r>
          </w:p>
        </w:tc>
        <w:tc>
          <w:tcPr>
            <w:tcW w:w="1134" w:type="dxa"/>
          </w:tcPr>
          <w:p w14:paraId="78A30D45" w14:textId="77777777" w:rsidR="00B63A79" w:rsidRPr="00E46DA0" w:rsidRDefault="00B63A79" w:rsidP="00CA0AE9">
            <w:pPr>
              <w:pStyle w:val="Tabel"/>
              <w:rPr>
                <w:bCs w:val="0"/>
                <w:szCs w:val="18"/>
              </w:rPr>
            </w:pPr>
          </w:p>
        </w:tc>
        <w:tc>
          <w:tcPr>
            <w:tcW w:w="3827" w:type="dxa"/>
          </w:tcPr>
          <w:p w14:paraId="224119DD" w14:textId="0A372CBB" w:rsidR="00B63A79" w:rsidRPr="00E46DA0" w:rsidRDefault="00B63A79" w:rsidP="00CA0AE9">
            <w:pPr>
              <w:pStyle w:val="Tabel"/>
              <w:rPr>
                <w:bCs w:val="0"/>
                <w:szCs w:val="18"/>
              </w:rPr>
            </w:pPr>
            <w:r w:rsidRPr="00E46DA0">
              <w:rPr>
                <w:bCs w:val="0"/>
                <w:szCs w:val="18"/>
              </w:rPr>
              <w:t xml:space="preserve">Het specifieke OW-object. </w:t>
            </w:r>
            <w:r w:rsidRPr="00E46DA0">
              <w:rPr>
                <w:bCs w:val="0"/>
                <w:szCs w:val="18"/>
              </w:rPr>
              <w:br/>
              <w:t>Zie verdere paragrafen voor invulling per OW-object.</w:t>
            </w:r>
          </w:p>
        </w:tc>
      </w:tr>
    </w:tbl>
    <w:p w14:paraId="592659CD" w14:textId="774438CD" w:rsidR="00997C5E" w:rsidRDefault="00997C5E" w:rsidP="00D7079F">
      <w:pPr>
        <w:pStyle w:val="Kop2"/>
      </w:pPr>
      <w:bookmarkStart w:id="504" w:name="_Ref36562894"/>
      <w:bookmarkStart w:id="505" w:name="_Toc152061444"/>
      <w:bookmarkStart w:id="506" w:name="XML_art"/>
      <w:r w:rsidRPr="00CA0AE9">
        <w:t>Artikelstructuur</w:t>
      </w:r>
      <w:bookmarkEnd w:id="504"/>
      <w:bookmarkEnd w:id="505"/>
    </w:p>
    <w:bookmarkEnd w:id="506"/>
    <w:p w14:paraId="0F43FFE5" w14:textId="384A9E1B" w:rsidR="009E4E38" w:rsidRPr="00022065" w:rsidRDefault="009E4E38" w:rsidP="00022065">
      <w:r w:rsidRPr="00022065">
        <w:t>De objecten uit deze paragraaf kunnen worden aangeleverd bij een omgevingsdocument dat gestructureerd wordt door middel van artikelen.</w:t>
      </w:r>
    </w:p>
    <w:p w14:paraId="3B42F027" w14:textId="44E1E3A1" w:rsidR="00997C5E" w:rsidRDefault="00932AD9" w:rsidP="00D7079F">
      <w:pPr>
        <w:pStyle w:val="Kop3"/>
      </w:pPr>
      <w:bookmarkStart w:id="507" w:name="_Ref39823116"/>
      <w:bookmarkStart w:id="508" w:name="_Toc152061445"/>
      <w:bookmarkStart w:id="509" w:name="XML_art_regeltekst"/>
      <w:r>
        <w:t>Regeltekst</w:t>
      </w:r>
      <w:bookmarkEnd w:id="507"/>
      <w:bookmarkEnd w:id="508"/>
    </w:p>
    <w:bookmarkEnd w:id="509"/>
    <w:p w14:paraId="1EF84853" w14:textId="7C1F24EA" w:rsidR="00F13C5F" w:rsidRPr="00022065" w:rsidRDefault="00F13C5F" w:rsidP="00022065">
      <w:r w:rsidRPr="00022065">
        <w:t>Doel van het objecttype Regeltekst is het leggen van de verbinding tussen de Juridische regel uit het Omgevingswet-domein en het artikel of lid uit STOP.</w:t>
      </w:r>
    </w:p>
    <w:p w14:paraId="51D819E5" w14:textId="77777777" w:rsidR="00F13C5F" w:rsidRPr="00F13C5F" w:rsidRDefault="00F13C5F" w:rsidP="00CE2EB8">
      <w:pPr>
        <w:pStyle w:val="Tabeltitel"/>
      </w:pPr>
    </w:p>
    <w:tbl>
      <w:tblPr>
        <w:tblStyle w:val="Tabelraster"/>
        <w:tblW w:w="9634" w:type="dxa"/>
        <w:tblLayout w:type="fixed"/>
        <w:tblLook w:val="0620" w:firstRow="1" w:lastRow="0" w:firstColumn="0" w:lastColumn="0" w:noHBand="1" w:noVBand="1"/>
        <w:tblPrChange w:id="510" w:author="Wilko Quak" w:date="2023-11-10T15:52:00Z">
          <w:tblPr>
            <w:tblStyle w:val="Tabelraster"/>
            <w:tblW w:w="9634" w:type="dxa"/>
            <w:tblLayout w:type="fixed"/>
            <w:tblLook w:val="0620" w:firstRow="1" w:lastRow="0" w:firstColumn="0" w:lastColumn="0" w:noHBand="1" w:noVBand="1"/>
          </w:tblPr>
        </w:tblPrChange>
      </w:tblPr>
      <w:tblGrid>
        <w:gridCol w:w="3397"/>
        <w:gridCol w:w="1196"/>
        <w:gridCol w:w="1277"/>
        <w:gridCol w:w="3764"/>
        <w:tblGridChange w:id="511">
          <w:tblGrid>
            <w:gridCol w:w="3397"/>
            <w:gridCol w:w="1276"/>
            <w:gridCol w:w="1197"/>
            <w:gridCol w:w="3764"/>
          </w:tblGrid>
        </w:tblGridChange>
      </w:tblGrid>
      <w:tr w:rsidR="00FE76DD" w:rsidRPr="00022065" w14:paraId="35A09F9F" w14:textId="77777777" w:rsidTr="00CF7C27">
        <w:trPr>
          <w:cnfStyle w:val="100000000000" w:firstRow="1" w:lastRow="0" w:firstColumn="0" w:lastColumn="0" w:oddVBand="0" w:evenVBand="0" w:oddHBand="0" w:evenHBand="0" w:firstRowFirstColumn="0" w:firstRowLastColumn="0" w:lastRowFirstColumn="0" w:lastRowLastColumn="0"/>
          <w:cantSplit/>
          <w:tblHeader/>
          <w:trPrChange w:id="512" w:author="Wilko Quak" w:date="2023-11-10T15:52:00Z">
            <w:trPr>
              <w:cantSplit/>
              <w:tblHeader/>
            </w:trPr>
          </w:trPrChange>
        </w:trPr>
        <w:tc>
          <w:tcPr>
            <w:tcW w:w="3397" w:type="dxa"/>
            <w:tcPrChange w:id="513" w:author="Wilko Quak" w:date="2023-11-10T15:52:00Z">
              <w:tcPr>
                <w:tcW w:w="3397" w:type="dxa"/>
              </w:tcPr>
            </w:tcPrChange>
          </w:tcPr>
          <w:p w14:paraId="5E6461DA" w14:textId="7C9663D1" w:rsidR="00FE76DD" w:rsidRPr="00E45F7A" w:rsidRDefault="007E5276" w:rsidP="00CA0AE9">
            <w:pPr>
              <w:pStyle w:val="Tabel"/>
              <w:cnfStyle w:val="100000000000" w:firstRow="1" w:lastRow="0" w:firstColumn="0" w:lastColumn="0" w:oddVBand="0" w:evenVBand="0" w:oddHBand="0" w:evenHBand="0" w:firstRowFirstColumn="0" w:firstRowLastColumn="0" w:lastRowFirstColumn="0" w:lastRowLastColumn="0"/>
              <w:rPr>
                <w:szCs w:val="20"/>
              </w:rPr>
            </w:pPr>
            <w:r w:rsidRPr="00E45F7A">
              <w:rPr>
                <w:szCs w:val="20"/>
              </w:rPr>
              <w:t>Element</w:t>
            </w:r>
          </w:p>
        </w:tc>
        <w:tc>
          <w:tcPr>
            <w:tcW w:w="1196" w:type="dxa"/>
            <w:tcPrChange w:id="514" w:author="Wilko Quak" w:date="2023-11-10T15:52:00Z">
              <w:tcPr>
                <w:tcW w:w="1276" w:type="dxa"/>
              </w:tcPr>
            </w:tcPrChange>
          </w:tcPr>
          <w:p w14:paraId="4C0AC8A1" w14:textId="64D8C5FE" w:rsidR="00FE76DD" w:rsidRPr="007E5632" w:rsidRDefault="007E5276" w:rsidP="00CA0AE9">
            <w:pPr>
              <w:pStyle w:val="Tabel"/>
              <w:cnfStyle w:val="100000000000" w:firstRow="1" w:lastRow="0" w:firstColumn="0" w:lastColumn="0" w:oddVBand="0" w:evenVBand="0" w:oddHBand="0" w:evenHBand="0" w:firstRowFirstColumn="0" w:firstRowLastColumn="0" w:lastRowFirstColumn="0" w:lastRowLastColumn="0"/>
              <w:rPr>
                <w:sz w:val="16"/>
              </w:rPr>
            </w:pPr>
            <w:r w:rsidRPr="007E5632">
              <w:rPr>
                <w:sz w:val="16"/>
              </w:rPr>
              <w:t>M(</w:t>
            </w:r>
            <w:proofErr w:type="spellStart"/>
            <w:r w:rsidRPr="007E5632">
              <w:rPr>
                <w:sz w:val="16"/>
              </w:rPr>
              <w:t>ultipliciteit</w:t>
            </w:r>
            <w:proofErr w:type="spellEnd"/>
            <w:r w:rsidRPr="007E5632">
              <w:rPr>
                <w:sz w:val="16"/>
              </w:rPr>
              <w:t>)</w:t>
            </w:r>
          </w:p>
        </w:tc>
        <w:tc>
          <w:tcPr>
            <w:tcW w:w="1277" w:type="dxa"/>
            <w:tcPrChange w:id="515" w:author="Wilko Quak" w:date="2023-11-10T15:52:00Z">
              <w:tcPr>
                <w:tcW w:w="1197" w:type="dxa"/>
              </w:tcPr>
            </w:tcPrChange>
          </w:tcPr>
          <w:p w14:paraId="54BF998F" w14:textId="0F956798" w:rsidR="00FE76DD" w:rsidRPr="00E45F7A" w:rsidRDefault="00E772AB" w:rsidP="00CA0AE9">
            <w:pPr>
              <w:pStyle w:val="Tabel"/>
              <w:cnfStyle w:val="100000000000" w:firstRow="1" w:lastRow="0" w:firstColumn="0" w:lastColumn="0" w:oddVBand="0" w:evenVBand="0" w:oddHBand="0" w:evenHBand="0" w:firstRowFirstColumn="0" w:firstRowLastColumn="0" w:lastRowFirstColumn="0" w:lastRowLastColumn="0"/>
              <w:rPr>
                <w:szCs w:val="20"/>
              </w:rPr>
            </w:pPr>
            <w:r w:rsidRPr="00E45F7A">
              <w:rPr>
                <w:szCs w:val="20"/>
              </w:rPr>
              <w:t>Type</w:t>
            </w:r>
          </w:p>
        </w:tc>
        <w:tc>
          <w:tcPr>
            <w:tcW w:w="3764" w:type="dxa"/>
            <w:tcPrChange w:id="516" w:author="Wilko Quak" w:date="2023-11-10T15:52:00Z">
              <w:tcPr>
                <w:tcW w:w="3764" w:type="dxa"/>
              </w:tcPr>
            </w:tcPrChange>
          </w:tcPr>
          <w:p w14:paraId="5572F151" w14:textId="7882209C" w:rsidR="00FE76DD" w:rsidRPr="00E45F7A" w:rsidRDefault="00F13C5F" w:rsidP="00CA0AE9">
            <w:pPr>
              <w:pStyle w:val="Tabel"/>
              <w:cnfStyle w:val="100000000000" w:firstRow="1" w:lastRow="0" w:firstColumn="0" w:lastColumn="0" w:oddVBand="0" w:evenVBand="0" w:oddHBand="0" w:evenHBand="0" w:firstRowFirstColumn="0" w:firstRowLastColumn="0" w:lastRowFirstColumn="0" w:lastRowLastColumn="0"/>
              <w:rPr>
                <w:szCs w:val="20"/>
              </w:rPr>
            </w:pPr>
            <w:r>
              <w:rPr>
                <w:szCs w:val="20"/>
              </w:rPr>
              <w:t>Toelichting</w:t>
            </w:r>
          </w:p>
        </w:tc>
      </w:tr>
      <w:tr w:rsidR="00FE76DD" w:rsidRPr="00022065" w14:paraId="1BAD4716" w14:textId="77777777" w:rsidTr="00CF7C27">
        <w:trPr>
          <w:cantSplit/>
          <w:trPrChange w:id="517" w:author="Wilko Quak" w:date="2023-11-10T15:52:00Z">
            <w:trPr>
              <w:cantSplit/>
            </w:trPr>
          </w:trPrChange>
        </w:trPr>
        <w:tc>
          <w:tcPr>
            <w:tcW w:w="3397" w:type="dxa"/>
            <w:tcPrChange w:id="518" w:author="Wilko Quak" w:date="2023-11-10T15:52:00Z">
              <w:tcPr>
                <w:tcW w:w="3397" w:type="dxa"/>
              </w:tcPr>
            </w:tcPrChange>
          </w:tcPr>
          <w:p w14:paraId="6ADE554F" w14:textId="50B01AE4" w:rsidR="00FE76DD" w:rsidRPr="00A7586D" w:rsidRDefault="00932AD9" w:rsidP="00CA0AE9">
            <w:pPr>
              <w:pStyle w:val="Tabel"/>
              <w:rPr>
                <w:bCs w:val="0"/>
                <w:szCs w:val="18"/>
              </w:rPr>
            </w:pPr>
            <w:proofErr w:type="spellStart"/>
            <w:r w:rsidRPr="00A7586D">
              <w:rPr>
                <w:bCs w:val="0"/>
                <w:szCs w:val="18"/>
              </w:rPr>
              <w:t>owObject</w:t>
            </w:r>
            <w:proofErr w:type="spellEnd"/>
          </w:p>
        </w:tc>
        <w:tc>
          <w:tcPr>
            <w:tcW w:w="1196" w:type="dxa"/>
            <w:tcPrChange w:id="519" w:author="Wilko Quak" w:date="2023-11-10T15:52:00Z">
              <w:tcPr>
                <w:tcW w:w="1276" w:type="dxa"/>
              </w:tcPr>
            </w:tcPrChange>
          </w:tcPr>
          <w:p w14:paraId="6E7BB2CE" w14:textId="73762784" w:rsidR="00FE76DD" w:rsidRPr="00A7586D" w:rsidRDefault="00932AD9" w:rsidP="00CA0AE9">
            <w:pPr>
              <w:pStyle w:val="Tabel"/>
              <w:rPr>
                <w:bCs w:val="0"/>
                <w:szCs w:val="18"/>
              </w:rPr>
            </w:pPr>
            <w:r w:rsidRPr="00A7586D">
              <w:rPr>
                <w:bCs w:val="0"/>
                <w:szCs w:val="18"/>
              </w:rPr>
              <w:t>[1..1]</w:t>
            </w:r>
          </w:p>
        </w:tc>
        <w:tc>
          <w:tcPr>
            <w:tcW w:w="1277" w:type="dxa"/>
            <w:tcPrChange w:id="520" w:author="Wilko Quak" w:date="2023-11-10T15:52:00Z">
              <w:tcPr>
                <w:tcW w:w="1197" w:type="dxa"/>
              </w:tcPr>
            </w:tcPrChange>
          </w:tcPr>
          <w:p w14:paraId="1A877376" w14:textId="77777777" w:rsidR="00FE76DD" w:rsidRPr="00A7586D" w:rsidRDefault="00FE76DD" w:rsidP="00CA0AE9">
            <w:pPr>
              <w:pStyle w:val="Tabel"/>
              <w:rPr>
                <w:bCs w:val="0"/>
                <w:szCs w:val="18"/>
              </w:rPr>
            </w:pPr>
          </w:p>
        </w:tc>
        <w:tc>
          <w:tcPr>
            <w:tcW w:w="3764" w:type="dxa"/>
            <w:tcPrChange w:id="521" w:author="Wilko Quak" w:date="2023-11-10T15:52:00Z">
              <w:tcPr>
                <w:tcW w:w="3764" w:type="dxa"/>
              </w:tcPr>
            </w:tcPrChange>
          </w:tcPr>
          <w:p w14:paraId="59653BA0" w14:textId="6D4DC4DD" w:rsidR="00FE76DD" w:rsidRPr="00A7586D" w:rsidRDefault="00A7586D" w:rsidP="00CA0AE9">
            <w:pPr>
              <w:pStyle w:val="Tabel"/>
              <w:rPr>
                <w:bCs w:val="0"/>
                <w:szCs w:val="18"/>
              </w:rPr>
            </w:pPr>
            <w:r>
              <w:rPr>
                <w:bCs w:val="0"/>
                <w:szCs w:val="18"/>
              </w:rPr>
              <w:t>Container van het specifieke OW-object.</w:t>
            </w:r>
          </w:p>
        </w:tc>
      </w:tr>
      <w:tr w:rsidR="00FE76DD" w:rsidRPr="00022065" w14:paraId="02CD9767" w14:textId="77777777" w:rsidTr="00CF7C27">
        <w:trPr>
          <w:cantSplit/>
          <w:trPrChange w:id="522" w:author="Wilko Quak" w:date="2023-11-10T15:52:00Z">
            <w:trPr>
              <w:cantSplit/>
            </w:trPr>
          </w:trPrChange>
        </w:trPr>
        <w:tc>
          <w:tcPr>
            <w:tcW w:w="3397" w:type="dxa"/>
            <w:tcPrChange w:id="523" w:author="Wilko Quak" w:date="2023-11-10T15:52:00Z">
              <w:tcPr>
                <w:tcW w:w="3397" w:type="dxa"/>
              </w:tcPr>
            </w:tcPrChange>
          </w:tcPr>
          <w:p w14:paraId="618CE84A" w14:textId="7BD64D2F" w:rsidR="00FE76DD" w:rsidRPr="00A7586D" w:rsidRDefault="00932AD9" w:rsidP="00CA0AE9">
            <w:pPr>
              <w:pStyle w:val="Tabel"/>
              <w:ind w:left="284"/>
              <w:rPr>
                <w:bCs w:val="0"/>
                <w:szCs w:val="18"/>
              </w:rPr>
            </w:pPr>
            <w:r w:rsidRPr="00A7586D">
              <w:rPr>
                <w:bCs w:val="0"/>
                <w:szCs w:val="18"/>
              </w:rPr>
              <w:t>Regeltekst</w:t>
            </w:r>
          </w:p>
        </w:tc>
        <w:tc>
          <w:tcPr>
            <w:tcW w:w="1196" w:type="dxa"/>
            <w:tcPrChange w:id="524" w:author="Wilko Quak" w:date="2023-11-10T15:52:00Z">
              <w:tcPr>
                <w:tcW w:w="1276" w:type="dxa"/>
              </w:tcPr>
            </w:tcPrChange>
          </w:tcPr>
          <w:p w14:paraId="75B83BCA" w14:textId="7AFBADB8" w:rsidR="00FE76DD" w:rsidRPr="00A7586D" w:rsidRDefault="00932AD9" w:rsidP="00CA0AE9">
            <w:pPr>
              <w:pStyle w:val="Tabel"/>
              <w:rPr>
                <w:bCs w:val="0"/>
                <w:szCs w:val="18"/>
              </w:rPr>
            </w:pPr>
            <w:r w:rsidRPr="00A7586D">
              <w:rPr>
                <w:bCs w:val="0"/>
                <w:szCs w:val="18"/>
              </w:rPr>
              <w:t>[1..1]</w:t>
            </w:r>
          </w:p>
        </w:tc>
        <w:tc>
          <w:tcPr>
            <w:tcW w:w="1277" w:type="dxa"/>
            <w:tcPrChange w:id="525" w:author="Wilko Quak" w:date="2023-11-10T15:52:00Z">
              <w:tcPr>
                <w:tcW w:w="1197" w:type="dxa"/>
              </w:tcPr>
            </w:tcPrChange>
          </w:tcPr>
          <w:p w14:paraId="37DABD94" w14:textId="77777777" w:rsidR="00FE76DD" w:rsidRPr="00A7586D" w:rsidRDefault="00FE76DD" w:rsidP="00CA0AE9">
            <w:pPr>
              <w:pStyle w:val="Tabel"/>
              <w:rPr>
                <w:bCs w:val="0"/>
                <w:szCs w:val="18"/>
              </w:rPr>
            </w:pPr>
          </w:p>
        </w:tc>
        <w:tc>
          <w:tcPr>
            <w:tcW w:w="3764" w:type="dxa"/>
            <w:tcPrChange w:id="526" w:author="Wilko Quak" w:date="2023-11-10T15:52:00Z">
              <w:tcPr>
                <w:tcW w:w="3764" w:type="dxa"/>
              </w:tcPr>
            </w:tcPrChange>
          </w:tcPr>
          <w:p w14:paraId="5DA7A0B8" w14:textId="0036255F" w:rsidR="00FE76DD" w:rsidRPr="00A7586D" w:rsidRDefault="00F13C5F" w:rsidP="00CA0AE9">
            <w:pPr>
              <w:pStyle w:val="Tabel"/>
              <w:rPr>
                <w:bCs w:val="0"/>
                <w:szCs w:val="18"/>
              </w:rPr>
            </w:pPr>
            <w:r w:rsidRPr="00A7586D">
              <w:rPr>
                <w:bCs w:val="0"/>
                <w:szCs w:val="18"/>
              </w:rPr>
              <w:t>Element bedoeld voor koppeling tussen artikel/lid en juridische regel</w:t>
            </w:r>
            <w:r w:rsidR="00A7586D">
              <w:rPr>
                <w:bCs w:val="0"/>
                <w:szCs w:val="18"/>
              </w:rPr>
              <w:t>.</w:t>
            </w:r>
          </w:p>
        </w:tc>
      </w:tr>
      <w:tr w:rsidR="00932AD9" w:rsidRPr="00022065" w14:paraId="05E27EAA" w14:textId="77777777" w:rsidTr="00CF7C27">
        <w:trPr>
          <w:cantSplit/>
          <w:trPrChange w:id="527" w:author="Wilko Quak" w:date="2023-11-10T15:52:00Z">
            <w:trPr>
              <w:cantSplit/>
            </w:trPr>
          </w:trPrChange>
        </w:trPr>
        <w:tc>
          <w:tcPr>
            <w:tcW w:w="3397" w:type="dxa"/>
            <w:tcPrChange w:id="528" w:author="Wilko Quak" w:date="2023-11-10T15:52:00Z">
              <w:tcPr>
                <w:tcW w:w="3397" w:type="dxa"/>
              </w:tcPr>
            </w:tcPrChange>
          </w:tcPr>
          <w:p w14:paraId="785F1C78" w14:textId="2759C8E3" w:rsidR="00932AD9" w:rsidRPr="00A7586D" w:rsidRDefault="00E45F7A" w:rsidP="00CA0AE9">
            <w:pPr>
              <w:pStyle w:val="Tabel"/>
              <w:ind w:left="568"/>
              <w:rPr>
                <w:bCs w:val="0"/>
                <w:szCs w:val="18"/>
              </w:rPr>
            </w:pPr>
            <w:r w:rsidRPr="00A7586D">
              <w:rPr>
                <w:bCs w:val="0"/>
                <w:szCs w:val="18"/>
              </w:rPr>
              <w:t>[@</w:t>
            </w:r>
            <w:r w:rsidR="00932AD9" w:rsidRPr="00A7586D">
              <w:rPr>
                <w:bCs w:val="0"/>
                <w:szCs w:val="18"/>
              </w:rPr>
              <w:t>wId</w:t>
            </w:r>
            <w:r w:rsidRPr="00A7586D">
              <w:rPr>
                <w:bCs w:val="0"/>
                <w:szCs w:val="18"/>
              </w:rPr>
              <w:t>]</w:t>
            </w:r>
          </w:p>
        </w:tc>
        <w:tc>
          <w:tcPr>
            <w:tcW w:w="1196" w:type="dxa"/>
            <w:tcPrChange w:id="529" w:author="Wilko Quak" w:date="2023-11-10T15:52:00Z">
              <w:tcPr>
                <w:tcW w:w="1276" w:type="dxa"/>
              </w:tcPr>
            </w:tcPrChange>
          </w:tcPr>
          <w:p w14:paraId="73D40D58" w14:textId="4F1320B1" w:rsidR="00932AD9" w:rsidRPr="00A7586D" w:rsidRDefault="00932AD9" w:rsidP="00CA0AE9">
            <w:pPr>
              <w:pStyle w:val="Tabel"/>
              <w:rPr>
                <w:bCs w:val="0"/>
                <w:szCs w:val="18"/>
              </w:rPr>
            </w:pPr>
            <w:r w:rsidRPr="00A7586D">
              <w:rPr>
                <w:bCs w:val="0"/>
                <w:szCs w:val="18"/>
              </w:rPr>
              <w:t>[1..1]</w:t>
            </w:r>
          </w:p>
        </w:tc>
        <w:tc>
          <w:tcPr>
            <w:tcW w:w="1277" w:type="dxa"/>
            <w:tcPrChange w:id="530" w:author="Wilko Quak" w:date="2023-11-10T15:52:00Z">
              <w:tcPr>
                <w:tcW w:w="1197" w:type="dxa"/>
              </w:tcPr>
            </w:tcPrChange>
          </w:tcPr>
          <w:p w14:paraId="2910DC96" w14:textId="7C0BA4F8" w:rsidR="00932AD9" w:rsidRPr="00A7586D" w:rsidRDefault="00E45F7A" w:rsidP="00CA0AE9">
            <w:pPr>
              <w:pStyle w:val="Tabel"/>
              <w:rPr>
                <w:bCs w:val="0"/>
                <w:szCs w:val="18"/>
              </w:rPr>
            </w:pPr>
            <w:r w:rsidRPr="00A7586D">
              <w:rPr>
                <w:bCs w:val="0"/>
                <w:szCs w:val="18"/>
              </w:rPr>
              <w:t>String</w:t>
            </w:r>
            <w:r w:rsidR="007E5632">
              <w:rPr>
                <w:bCs w:val="0"/>
                <w:szCs w:val="18"/>
              </w:rPr>
              <w:t>(255)</w:t>
            </w:r>
          </w:p>
        </w:tc>
        <w:tc>
          <w:tcPr>
            <w:tcW w:w="3764" w:type="dxa"/>
            <w:tcPrChange w:id="531" w:author="Wilko Quak" w:date="2023-11-10T15:52:00Z">
              <w:tcPr>
                <w:tcW w:w="3764" w:type="dxa"/>
              </w:tcPr>
            </w:tcPrChange>
          </w:tcPr>
          <w:p w14:paraId="06EB2476" w14:textId="6564028F" w:rsidR="00932AD9" w:rsidRPr="00A7586D" w:rsidRDefault="00E45F7A" w:rsidP="00CA0AE9">
            <w:pPr>
              <w:pStyle w:val="Tabel"/>
              <w:rPr>
                <w:bCs w:val="0"/>
                <w:szCs w:val="18"/>
              </w:rPr>
            </w:pPr>
            <w:r w:rsidRPr="00A7586D">
              <w:rPr>
                <w:bCs w:val="0"/>
                <w:szCs w:val="18"/>
              </w:rPr>
              <w:t>Identificatie van artikel of lid</w:t>
            </w:r>
            <w:r w:rsidR="00814C13" w:rsidRPr="00A7586D">
              <w:rPr>
                <w:bCs w:val="0"/>
                <w:szCs w:val="18"/>
              </w:rPr>
              <w:t xml:space="preserve"> uit OP-bestand</w:t>
            </w:r>
            <w:r w:rsidR="00A7586D">
              <w:rPr>
                <w:bCs w:val="0"/>
                <w:szCs w:val="18"/>
              </w:rPr>
              <w:t>.</w:t>
            </w:r>
          </w:p>
        </w:tc>
      </w:tr>
      <w:tr w:rsidR="0026705F" w:rsidRPr="00022065" w14:paraId="1A66396D" w14:textId="77777777" w:rsidTr="00CF7C27">
        <w:trPr>
          <w:cantSplit/>
          <w:trPrChange w:id="532" w:author="Wilko Quak" w:date="2023-11-10T15:52:00Z">
            <w:trPr>
              <w:cantSplit/>
            </w:trPr>
          </w:trPrChange>
        </w:trPr>
        <w:tc>
          <w:tcPr>
            <w:tcW w:w="3397" w:type="dxa"/>
            <w:tcPrChange w:id="533" w:author="Wilko Quak" w:date="2023-11-10T15:52:00Z">
              <w:tcPr>
                <w:tcW w:w="3397" w:type="dxa"/>
              </w:tcPr>
            </w:tcPrChange>
          </w:tcPr>
          <w:p w14:paraId="50DEC0F7" w14:textId="3991B47E" w:rsidR="0026705F" w:rsidRPr="00A7586D" w:rsidRDefault="004929C4" w:rsidP="00CA0AE9">
            <w:pPr>
              <w:pStyle w:val="Tabel"/>
              <w:ind w:left="568"/>
              <w:rPr>
                <w:bCs w:val="0"/>
                <w:szCs w:val="18"/>
              </w:rPr>
            </w:pPr>
            <w:r w:rsidRPr="00A7586D">
              <w:rPr>
                <w:bCs w:val="0"/>
                <w:szCs w:val="18"/>
              </w:rPr>
              <w:t>status</w:t>
            </w:r>
          </w:p>
        </w:tc>
        <w:tc>
          <w:tcPr>
            <w:tcW w:w="1196" w:type="dxa"/>
            <w:tcPrChange w:id="534" w:author="Wilko Quak" w:date="2023-11-10T15:52:00Z">
              <w:tcPr>
                <w:tcW w:w="1276" w:type="dxa"/>
              </w:tcPr>
            </w:tcPrChange>
          </w:tcPr>
          <w:p w14:paraId="0C9DAD15" w14:textId="6BAECC0A" w:rsidR="0026705F" w:rsidRPr="00A7586D" w:rsidRDefault="004929C4" w:rsidP="00CA0AE9">
            <w:pPr>
              <w:pStyle w:val="Tabel"/>
              <w:rPr>
                <w:bCs w:val="0"/>
                <w:szCs w:val="18"/>
              </w:rPr>
            </w:pPr>
            <w:r w:rsidRPr="00A7586D">
              <w:rPr>
                <w:bCs w:val="0"/>
                <w:szCs w:val="18"/>
              </w:rPr>
              <w:t>[0..1]</w:t>
            </w:r>
          </w:p>
        </w:tc>
        <w:tc>
          <w:tcPr>
            <w:tcW w:w="1277" w:type="dxa"/>
            <w:tcPrChange w:id="535" w:author="Wilko Quak" w:date="2023-11-10T15:52:00Z">
              <w:tcPr>
                <w:tcW w:w="1197" w:type="dxa"/>
              </w:tcPr>
            </w:tcPrChange>
          </w:tcPr>
          <w:p w14:paraId="1805C0F1" w14:textId="12D94400" w:rsidR="0026705F" w:rsidRPr="00A7586D" w:rsidRDefault="004929C4" w:rsidP="00CA0AE9">
            <w:pPr>
              <w:pStyle w:val="Tabel"/>
              <w:rPr>
                <w:bCs w:val="0"/>
                <w:szCs w:val="18"/>
              </w:rPr>
            </w:pPr>
            <w:r w:rsidRPr="00A7586D">
              <w:rPr>
                <w:bCs w:val="0"/>
                <w:szCs w:val="18"/>
              </w:rPr>
              <w:t>String</w:t>
            </w:r>
            <w:r w:rsidR="00EA7A5F">
              <w:rPr>
                <w:bCs w:val="0"/>
                <w:szCs w:val="18"/>
              </w:rPr>
              <w:t>(80)</w:t>
            </w:r>
          </w:p>
        </w:tc>
        <w:tc>
          <w:tcPr>
            <w:tcW w:w="3764" w:type="dxa"/>
            <w:tcPrChange w:id="536" w:author="Wilko Quak" w:date="2023-11-10T15:52:00Z">
              <w:tcPr>
                <w:tcW w:w="3764" w:type="dxa"/>
              </w:tcPr>
            </w:tcPrChange>
          </w:tcPr>
          <w:p w14:paraId="2FC7ADE0" w14:textId="7EB61461" w:rsidR="0026705F" w:rsidRPr="00A7586D" w:rsidRDefault="00B10D71" w:rsidP="00CA0AE9">
            <w:pPr>
              <w:pStyle w:val="Tabel"/>
              <w:rPr>
                <w:bCs w:val="0"/>
                <w:szCs w:val="18"/>
              </w:rPr>
            </w:pPr>
            <w:r w:rsidRPr="00A7586D">
              <w:rPr>
                <w:bCs w:val="0"/>
                <w:szCs w:val="18"/>
              </w:rPr>
              <w:t xml:space="preserve">Status van het OW-object, zie </w:t>
            </w:r>
            <w:r w:rsidRPr="00A7586D">
              <w:rPr>
                <w:bCs w:val="0"/>
                <w:szCs w:val="18"/>
              </w:rPr>
              <w:fldChar w:fldCharType="begin"/>
            </w:r>
            <w:r w:rsidRPr="00A7586D">
              <w:rPr>
                <w:bCs w:val="0"/>
                <w:szCs w:val="18"/>
              </w:rPr>
              <w:instrText xml:space="preserve"> REF _Ref36460877 \r \h </w:instrText>
            </w:r>
            <w:r w:rsidR="00A7586D">
              <w:rPr>
                <w:bCs w:val="0"/>
                <w:szCs w:val="18"/>
              </w:rPr>
              <w:instrText xml:space="preserve"> \* MERGEFORMAT </w:instrText>
            </w:r>
            <w:r w:rsidRPr="00A7586D">
              <w:rPr>
                <w:bCs w:val="0"/>
                <w:szCs w:val="18"/>
              </w:rPr>
            </w:r>
            <w:r w:rsidRPr="00A7586D">
              <w:rPr>
                <w:bCs w:val="0"/>
                <w:szCs w:val="18"/>
              </w:rPr>
              <w:fldChar w:fldCharType="separate"/>
            </w:r>
            <w:r w:rsidR="00F5100C">
              <w:rPr>
                <w:bCs w:val="0"/>
                <w:szCs w:val="18"/>
              </w:rPr>
              <w:t>3.2.2</w:t>
            </w:r>
            <w:r w:rsidRPr="00A7586D">
              <w:rPr>
                <w:bCs w:val="0"/>
                <w:szCs w:val="18"/>
              </w:rPr>
              <w:fldChar w:fldCharType="end"/>
            </w:r>
            <w:r w:rsidR="00A7586D">
              <w:rPr>
                <w:bCs w:val="0"/>
                <w:szCs w:val="18"/>
              </w:rPr>
              <w:t>.</w:t>
            </w:r>
          </w:p>
        </w:tc>
      </w:tr>
      <w:tr w:rsidR="004929C4" w:rsidRPr="00022065" w14:paraId="1CD12DE7" w14:textId="77777777" w:rsidTr="00CF7C27">
        <w:trPr>
          <w:cantSplit/>
          <w:trPrChange w:id="537" w:author="Wilko Quak" w:date="2023-11-10T15:52:00Z">
            <w:trPr>
              <w:cantSplit/>
            </w:trPr>
          </w:trPrChange>
        </w:trPr>
        <w:tc>
          <w:tcPr>
            <w:tcW w:w="3397" w:type="dxa"/>
            <w:tcPrChange w:id="538" w:author="Wilko Quak" w:date="2023-11-10T15:52:00Z">
              <w:tcPr>
                <w:tcW w:w="3397" w:type="dxa"/>
              </w:tcPr>
            </w:tcPrChange>
          </w:tcPr>
          <w:p w14:paraId="7714C748" w14:textId="167DDB4F" w:rsidR="004929C4" w:rsidRPr="00A7586D" w:rsidRDefault="004929C4" w:rsidP="00CA0AE9">
            <w:pPr>
              <w:pStyle w:val="Tabel"/>
              <w:ind w:left="568"/>
              <w:rPr>
                <w:bCs w:val="0"/>
                <w:szCs w:val="18"/>
              </w:rPr>
            </w:pPr>
            <w:r w:rsidRPr="00A7586D">
              <w:rPr>
                <w:bCs w:val="0"/>
                <w:szCs w:val="18"/>
              </w:rPr>
              <w:t>procedurestatus</w:t>
            </w:r>
          </w:p>
        </w:tc>
        <w:tc>
          <w:tcPr>
            <w:tcW w:w="1196" w:type="dxa"/>
            <w:tcPrChange w:id="539" w:author="Wilko Quak" w:date="2023-11-10T15:52:00Z">
              <w:tcPr>
                <w:tcW w:w="1276" w:type="dxa"/>
              </w:tcPr>
            </w:tcPrChange>
          </w:tcPr>
          <w:p w14:paraId="732E16C8" w14:textId="530BB9F7" w:rsidR="004929C4" w:rsidRPr="00A7586D" w:rsidRDefault="004929C4" w:rsidP="00CA0AE9">
            <w:pPr>
              <w:pStyle w:val="Tabel"/>
              <w:rPr>
                <w:bCs w:val="0"/>
                <w:szCs w:val="18"/>
              </w:rPr>
            </w:pPr>
            <w:r w:rsidRPr="00A7586D">
              <w:rPr>
                <w:bCs w:val="0"/>
                <w:szCs w:val="18"/>
              </w:rPr>
              <w:t>[0..1]</w:t>
            </w:r>
          </w:p>
        </w:tc>
        <w:tc>
          <w:tcPr>
            <w:tcW w:w="1277" w:type="dxa"/>
            <w:tcPrChange w:id="540" w:author="Wilko Quak" w:date="2023-11-10T15:52:00Z">
              <w:tcPr>
                <w:tcW w:w="1197" w:type="dxa"/>
              </w:tcPr>
            </w:tcPrChange>
          </w:tcPr>
          <w:p w14:paraId="4A2CD9C9" w14:textId="2B05577E" w:rsidR="004929C4" w:rsidRPr="00A7586D" w:rsidRDefault="004929C4" w:rsidP="00CA0AE9">
            <w:pPr>
              <w:pStyle w:val="Tabel"/>
              <w:rPr>
                <w:bCs w:val="0"/>
                <w:szCs w:val="18"/>
              </w:rPr>
            </w:pPr>
            <w:r w:rsidRPr="00A7586D">
              <w:rPr>
                <w:bCs w:val="0"/>
                <w:szCs w:val="18"/>
              </w:rPr>
              <w:t>String</w:t>
            </w:r>
            <w:r w:rsidR="00EA7A5F">
              <w:rPr>
                <w:bCs w:val="0"/>
                <w:szCs w:val="18"/>
              </w:rPr>
              <w:t>(80)</w:t>
            </w:r>
          </w:p>
        </w:tc>
        <w:tc>
          <w:tcPr>
            <w:tcW w:w="3764" w:type="dxa"/>
            <w:tcPrChange w:id="541" w:author="Wilko Quak" w:date="2023-11-10T15:52:00Z">
              <w:tcPr>
                <w:tcW w:w="3764" w:type="dxa"/>
              </w:tcPr>
            </w:tcPrChange>
          </w:tcPr>
          <w:p w14:paraId="35ABD9D9" w14:textId="5EC12A25" w:rsidR="004929C4" w:rsidRPr="00A7586D" w:rsidRDefault="00B10D71" w:rsidP="00CA0AE9">
            <w:pPr>
              <w:pStyle w:val="Tabel"/>
              <w:rPr>
                <w:bCs w:val="0"/>
                <w:szCs w:val="18"/>
              </w:rPr>
            </w:pPr>
            <w:r w:rsidRPr="00A7586D">
              <w:rPr>
                <w:bCs w:val="0"/>
                <w:szCs w:val="18"/>
              </w:rPr>
              <w:t xml:space="preserve">Procedurestatus van het OW-object zie </w:t>
            </w:r>
            <w:r w:rsidRPr="00A7586D">
              <w:rPr>
                <w:bCs w:val="0"/>
                <w:szCs w:val="18"/>
              </w:rPr>
              <w:fldChar w:fldCharType="begin"/>
            </w:r>
            <w:r w:rsidRPr="00A7586D">
              <w:rPr>
                <w:bCs w:val="0"/>
                <w:szCs w:val="18"/>
              </w:rPr>
              <w:instrText xml:space="preserve"> REF _Ref36460902 \r \h </w:instrText>
            </w:r>
            <w:r w:rsidR="00A7586D">
              <w:rPr>
                <w:bCs w:val="0"/>
                <w:szCs w:val="18"/>
              </w:rPr>
              <w:instrText xml:space="preserve"> \* MERGEFORMAT </w:instrText>
            </w:r>
            <w:r w:rsidRPr="00A7586D">
              <w:rPr>
                <w:bCs w:val="0"/>
                <w:szCs w:val="18"/>
              </w:rPr>
            </w:r>
            <w:r w:rsidRPr="00A7586D">
              <w:rPr>
                <w:bCs w:val="0"/>
                <w:szCs w:val="18"/>
              </w:rPr>
              <w:fldChar w:fldCharType="separate"/>
            </w:r>
            <w:r w:rsidR="00F5100C">
              <w:rPr>
                <w:bCs w:val="0"/>
                <w:szCs w:val="18"/>
              </w:rPr>
              <w:t>3.2.3</w:t>
            </w:r>
            <w:r w:rsidRPr="00A7586D">
              <w:rPr>
                <w:bCs w:val="0"/>
                <w:szCs w:val="18"/>
              </w:rPr>
              <w:fldChar w:fldCharType="end"/>
            </w:r>
            <w:r w:rsidR="00A7586D">
              <w:rPr>
                <w:bCs w:val="0"/>
                <w:szCs w:val="18"/>
              </w:rPr>
              <w:t>.</w:t>
            </w:r>
          </w:p>
        </w:tc>
      </w:tr>
      <w:tr w:rsidR="00FE76DD" w:rsidRPr="00022065" w14:paraId="267A1326" w14:textId="77777777" w:rsidTr="00CF7C27">
        <w:trPr>
          <w:cantSplit/>
          <w:trHeight w:val="53"/>
          <w:trPrChange w:id="542" w:author="Wilko Quak" w:date="2023-11-10T15:52:00Z">
            <w:trPr>
              <w:cantSplit/>
              <w:trHeight w:val="53"/>
            </w:trPr>
          </w:trPrChange>
        </w:trPr>
        <w:tc>
          <w:tcPr>
            <w:tcW w:w="3397" w:type="dxa"/>
            <w:tcPrChange w:id="543" w:author="Wilko Quak" w:date="2023-11-10T15:52:00Z">
              <w:tcPr>
                <w:tcW w:w="3397" w:type="dxa"/>
              </w:tcPr>
            </w:tcPrChange>
          </w:tcPr>
          <w:p w14:paraId="2435F4C1" w14:textId="1B282644" w:rsidR="00FE76DD" w:rsidRPr="00A7586D" w:rsidRDefault="00932AD9" w:rsidP="00CA0AE9">
            <w:pPr>
              <w:pStyle w:val="Tabel"/>
              <w:ind w:left="568"/>
              <w:rPr>
                <w:bCs w:val="0"/>
                <w:szCs w:val="18"/>
              </w:rPr>
            </w:pPr>
            <w:r w:rsidRPr="00A7586D">
              <w:rPr>
                <w:bCs w:val="0"/>
                <w:szCs w:val="18"/>
              </w:rPr>
              <w:t>identificatie</w:t>
            </w:r>
          </w:p>
        </w:tc>
        <w:tc>
          <w:tcPr>
            <w:tcW w:w="1196" w:type="dxa"/>
            <w:tcPrChange w:id="544" w:author="Wilko Quak" w:date="2023-11-10T15:52:00Z">
              <w:tcPr>
                <w:tcW w:w="1276" w:type="dxa"/>
              </w:tcPr>
            </w:tcPrChange>
          </w:tcPr>
          <w:p w14:paraId="44FB5BA5" w14:textId="6A760BF5" w:rsidR="00FE76DD" w:rsidRPr="00A7586D" w:rsidRDefault="00932AD9" w:rsidP="00CA0AE9">
            <w:pPr>
              <w:pStyle w:val="Tabel"/>
              <w:rPr>
                <w:bCs w:val="0"/>
                <w:szCs w:val="18"/>
              </w:rPr>
            </w:pPr>
            <w:r w:rsidRPr="00A7586D">
              <w:rPr>
                <w:bCs w:val="0"/>
                <w:szCs w:val="18"/>
              </w:rPr>
              <w:t>[1..1]</w:t>
            </w:r>
          </w:p>
        </w:tc>
        <w:tc>
          <w:tcPr>
            <w:tcW w:w="1277" w:type="dxa"/>
            <w:tcPrChange w:id="545" w:author="Wilko Quak" w:date="2023-11-10T15:52:00Z">
              <w:tcPr>
                <w:tcW w:w="1197" w:type="dxa"/>
              </w:tcPr>
            </w:tcPrChange>
          </w:tcPr>
          <w:p w14:paraId="79F79703" w14:textId="73566E66" w:rsidR="00FE76DD" w:rsidRPr="00A7586D" w:rsidRDefault="00E45F7A" w:rsidP="00CA0AE9">
            <w:pPr>
              <w:pStyle w:val="Tabel"/>
              <w:rPr>
                <w:bCs w:val="0"/>
                <w:szCs w:val="18"/>
              </w:rPr>
            </w:pPr>
            <w:r w:rsidRPr="00A7586D">
              <w:rPr>
                <w:bCs w:val="0"/>
                <w:szCs w:val="18"/>
              </w:rPr>
              <w:t>NEN3610</w:t>
            </w:r>
            <w:del w:id="546" w:author="Wilko Quak" w:date="2023-11-10T15:52:00Z">
              <w:r w:rsidR="00FB4185" w:rsidDel="00CF7C27">
                <w:rPr>
                  <w:bCs w:val="0"/>
                  <w:szCs w:val="18"/>
                </w:rPr>
                <w:br/>
              </w:r>
            </w:del>
            <w:r w:rsidR="00FB4185">
              <w:rPr>
                <w:bCs w:val="0"/>
                <w:szCs w:val="18"/>
              </w:rPr>
              <w:t>(80)</w:t>
            </w:r>
          </w:p>
        </w:tc>
        <w:tc>
          <w:tcPr>
            <w:tcW w:w="3764" w:type="dxa"/>
            <w:tcPrChange w:id="547" w:author="Wilko Quak" w:date="2023-11-10T15:52:00Z">
              <w:tcPr>
                <w:tcW w:w="3764" w:type="dxa"/>
              </w:tcPr>
            </w:tcPrChange>
          </w:tcPr>
          <w:p w14:paraId="2A6958A2" w14:textId="0710BD0F" w:rsidR="00FE76DD" w:rsidRPr="00A7586D" w:rsidRDefault="00E45F7A" w:rsidP="00CA0AE9">
            <w:pPr>
              <w:pStyle w:val="Tabel"/>
              <w:rPr>
                <w:bCs w:val="0"/>
                <w:szCs w:val="18"/>
              </w:rPr>
            </w:pPr>
            <w:r w:rsidRPr="00A7586D">
              <w:rPr>
                <w:bCs w:val="0"/>
                <w:szCs w:val="18"/>
              </w:rPr>
              <w:t>Identificatie van OW-object</w:t>
            </w:r>
            <w:r w:rsidR="00D23180">
              <w:rPr>
                <w:bCs w:val="0"/>
                <w:szCs w:val="18"/>
              </w:rPr>
              <w:t>, zie</w:t>
            </w:r>
            <w:r w:rsidR="009B2C0A">
              <w:rPr>
                <w:bCs w:val="0"/>
                <w:szCs w:val="18"/>
              </w:rPr>
              <w:t xml:space="preserve"> </w:t>
            </w:r>
            <w:r w:rsidR="009B2C0A">
              <w:rPr>
                <w:bCs w:val="0"/>
                <w:szCs w:val="18"/>
              </w:rPr>
              <w:fldChar w:fldCharType="begin"/>
            </w:r>
            <w:r w:rsidR="009B2C0A">
              <w:rPr>
                <w:bCs w:val="0"/>
                <w:szCs w:val="18"/>
              </w:rPr>
              <w:instrText xml:space="preserve"> REF _Ref75176935 \r \h </w:instrText>
            </w:r>
            <w:r w:rsidR="009B2C0A">
              <w:rPr>
                <w:bCs w:val="0"/>
                <w:szCs w:val="18"/>
              </w:rPr>
            </w:r>
            <w:r w:rsidR="009B2C0A">
              <w:rPr>
                <w:bCs w:val="0"/>
                <w:szCs w:val="18"/>
              </w:rPr>
              <w:fldChar w:fldCharType="separate"/>
            </w:r>
            <w:r w:rsidR="00F5100C">
              <w:rPr>
                <w:bCs w:val="0"/>
                <w:szCs w:val="18"/>
              </w:rPr>
              <w:t>3.2.1</w:t>
            </w:r>
            <w:r w:rsidR="009B2C0A">
              <w:rPr>
                <w:bCs w:val="0"/>
                <w:szCs w:val="18"/>
              </w:rPr>
              <w:fldChar w:fldCharType="end"/>
            </w:r>
            <w:r w:rsidR="00D23180">
              <w:rPr>
                <w:bCs w:val="0"/>
                <w:szCs w:val="18"/>
              </w:rPr>
              <w:t>.</w:t>
            </w:r>
          </w:p>
        </w:tc>
      </w:tr>
    </w:tbl>
    <w:p w14:paraId="23ADAFF0" w14:textId="25C3970F" w:rsidR="00E45F7A" w:rsidRDefault="00E45F7A" w:rsidP="00D7079F">
      <w:pPr>
        <w:pStyle w:val="Kop3"/>
      </w:pPr>
      <w:bookmarkStart w:id="548" w:name="_Ref49518162"/>
      <w:bookmarkStart w:id="549" w:name="_Toc152061446"/>
      <w:bookmarkStart w:id="550" w:name="XML_art_juridischeregel"/>
      <w:r>
        <w:t>Juridische regel</w:t>
      </w:r>
      <w:bookmarkEnd w:id="548"/>
      <w:bookmarkEnd w:id="549"/>
    </w:p>
    <w:bookmarkEnd w:id="550"/>
    <w:p w14:paraId="5B86CE26" w14:textId="3D234705" w:rsidR="00F13C5F" w:rsidRPr="00022065" w:rsidRDefault="00F13C5F" w:rsidP="00022065">
      <w:r w:rsidRPr="00022065">
        <w:t>Een Juridische regel is een abstract objecttype dat drie verschijningsvormen heeft</w:t>
      </w:r>
      <w:r w:rsidR="00F21004">
        <w:t xml:space="preserve">: </w:t>
      </w:r>
      <w:proofErr w:type="spellStart"/>
      <w:r w:rsidR="00F21004">
        <w:t>RegelVoorIedereen</w:t>
      </w:r>
      <w:proofErr w:type="spellEnd"/>
      <w:r w:rsidR="00F21004">
        <w:t>,</w:t>
      </w:r>
      <w:r w:rsidR="00F7457C">
        <w:t xml:space="preserve"> </w:t>
      </w:r>
      <w:r w:rsidR="00F21004">
        <w:t>Instructieregel en Omgevingswaarderegel.</w:t>
      </w:r>
      <w:r w:rsidR="00F7457C">
        <w:t xml:space="preserve"> </w:t>
      </w:r>
      <w:r w:rsidR="00F21004">
        <w:t>De</w:t>
      </w:r>
      <w:r w:rsidR="00F7457C">
        <w:t xml:space="preserve"> </w:t>
      </w:r>
      <w:r w:rsidR="004F7145" w:rsidRPr="00022065">
        <w:t xml:space="preserve">juridische regel is </w:t>
      </w:r>
      <w:r w:rsidR="00F21004">
        <w:t xml:space="preserve">nodig </w:t>
      </w:r>
      <w:r w:rsidR="004F7145" w:rsidRPr="00022065">
        <w:t xml:space="preserve">om verschillende inhoudelijke annotaties te kunnen </w:t>
      </w:r>
      <w:r w:rsidR="00F21004">
        <w:t>specificeren</w:t>
      </w:r>
      <w:r w:rsidR="004F7145" w:rsidRPr="00022065">
        <w:t xml:space="preserve">. </w:t>
      </w:r>
      <w:r w:rsidR="00B90BA7" w:rsidRPr="00022065">
        <w:t xml:space="preserve">Bij het gebruik van de juridische regel is het verplicht om </w:t>
      </w:r>
      <w:r w:rsidR="000B678E" w:rsidRPr="00022065">
        <w:t xml:space="preserve">hetzelfde type Juridische Regel </w:t>
      </w:r>
      <w:r w:rsidR="00154528" w:rsidRPr="00022065">
        <w:t>t</w:t>
      </w:r>
      <w:r w:rsidR="000B678E" w:rsidRPr="00022065">
        <w:t>e hanteren per Regeltekst.</w:t>
      </w:r>
    </w:p>
    <w:p w14:paraId="7248C3DC" w14:textId="17AB9226" w:rsidR="0026705F" w:rsidRDefault="0026705F" w:rsidP="00D7079F">
      <w:pPr>
        <w:pStyle w:val="Kop4"/>
      </w:pPr>
      <w:bookmarkStart w:id="551" w:name="_Ref39493910"/>
      <w:bookmarkStart w:id="552" w:name="XML_art_juridischeregel_rvi"/>
      <w:proofErr w:type="spellStart"/>
      <w:r>
        <w:lastRenderedPageBreak/>
        <w:t>RegelVoorIedereen</w:t>
      </w:r>
      <w:bookmarkEnd w:id="551"/>
      <w:proofErr w:type="spellEnd"/>
    </w:p>
    <w:p w14:paraId="2C126A30" w14:textId="77777777" w:rsidR="00CE2EB8" w:rsidRPr="00CE2EB8" w:rsidRDefault="00CE2EB8" w:rsidP="00CE2EB8">
      <w:pPr>
        <w:pStyle w:val="Tabeltitel"/>
      </w:pPr>
    </w:p>
    <w:tbl>
      <w:tblPr>
        <w:tblStyle w:val="Tabelraster"/>
        <w:tblW w:w="9634" w:type="dxa"/>
        <w:tblLayout w:type="fixed"/>
        <w:tblLook w:val="0620" w:firstRow="1" w:lastRow="0" w:firstColumn="0" w:lastColumn="0" w:noHBand="1" w:noVBand="1"/>
      </w:tblPr>
      <w:tblGrid>
        <w:gridCol w:w="3397"/>
        <w:gridCol w:w="1276"/>
        <w:gridCol w:w="992"/>
        <w:gridCol w:w="3969"/>
      </w:tblGrid>
      <w:tr w:rsidR="00B63A79" w:rsidRPr="00022065" w14:paraId="1376A359" w14:textId="77777777" w:rsidTr="00224E62">
        <w:trPr>
          <w:cnfStyle w:val="100000000000" w:firstRow="1" w:lastRow="0" w:firstColumn="0" w:lastColumn="0" w:oddVBand="0" w:evenVBand="0" w:oddHBand="0" w:evenHBand="0" w:firstRowFirstColumn="0" w:firstRowLastColumn="0" w:lastRowFirstColumn="0" w:lastRowLastColumn="0"/>
          <w:cantSplit/>
          <w:tblHeader/>
        </w:trPr>
        <w:tc>
          <w:tcPr>
            <w:tcW w:w="3397" w:type="dxa"/>
          </w:tcPr>
          <w:bookmarkEnd w:id="552"/>
          <w:p w14:paraId="78DE15A8" w14:textId="77777777" w:rsidR="00E45F7A" w:rsidRPr="00E45F7A" w:rsidRDefault="00E45F7A" w:rsidP="00CA0AE9">
            <w:pPr>
              <w:pStyle w:val="Tabel"/>
              <w:rPr>
                <w:szCs w:val="20"/>
              </w:rPr>
            </w:pPr>
            <w:r w:rsidRPr="00E45F7A">
              <w:rPr>
                <w:szCs w:val="20"/>
              </w:rPr>
              <w:t>Element</w:t>
            </w:r>
          </w:p>
        </w:tc>
        <w:tc>
          <w:tcPr>
            <w:tcW w:w="1276" w:type="dxa"/>
          </w:tcPr>
          <w:p w14:paraId="7AF1C145" w14:textId="77777777" w:rsidR="00E45F7A" w:rsidRPr="005515F1" w:rsidRDefault="00E45F7A" w:rsidP="00CA0AE9">
            <w:pPr>
              <w:pStyle w:val="Tabel"/>
              <w:rPr>
                <w:sz w:val="16"/>
              </w:rPr>
            </w:pPr>
            <w:r w:rsidRPr="005515F1">
              <w:rPr>
                <w:sz w:val="16"/>
              </w:rPr>
              <w:t>M(</w:t>
            </w:r>
            <w:proofErr w:type="spellStart"/>
            <w:r w:rsidRPr="005515F1">
              <w:rPr>
                <w:sz w:val="16"/>
              </w:rPr>
              <w:t>ultipliciteit</w:t>
            </w:r>
            <w:proofErr w:type="spellEnd"/>
            <w:r w:rsidRPr="005515F1">
              <w:rPr>
                <w:sz w:val="16"/>
              </w:rPr>
              <w:t>)</w:t>
            </w:r>
          </w:p>
        </w:tc>
        <w:tc>
          <w:tcPr>
            <w:tcW w:w="992" w:type="dxa"/>
          </w:tcPr>
          <w:p w14:paraId="27905BFE" w14:textId="77777777" w:rsidR="00E45F7A" w:rsidRPr="00E45F7A" w:rsidRDefault="00E45F7A" w:rsidP="00CA0AE9">
            <w:pPr>
              <w:pStyle w:val="Tabel"/>
              <w:rPr>
                <w:szCs w:val="20"/>
              </w:rPr>
            </w:pPr>
            <w:r w:rsidRPr="00E45F7A">
              <w:rPr>
                <w:szCs w:val="20"/>
              </w:rPr>
              <w:t>Type</w:t>
            </w:r>
          </w:p>
        </w:tc>
        <w:tc>
          <w:tcPr>
            <w:tcW w:w="3969" w:type="dxa"/>
          </w:tcPr>
          <w:p w14:paraId="6825F6B6" w14:textId="77777777" w:rsidR="00E45F7A" w:rsidRPr="00E45F7A" w:rsidRDefault="00E45F7A" w:rsidP="00CA0AE9">
            <w:pPr>
              <w:pStyle w:val="Tabel"/>
              <w:rPr>
                <w:szCs w:val="20"/>
              </w:rPr>
            </w:pPr>
            <w:r w:rsidRPr="00E45F7A">
              <w:rPr>
                <w:szCs w:val="20"/>
              </w:rPr>
              <w:t>Omschrijving</w:t>
            </w:r>
          </w:p>
        </w:tc>
      </w:tr>
      <w:tr w:rsidR="00B63A79" w:rsidRPr="00022065" w14:paraId="15A16B48" w14:textId="77777777" w:rsidTr="00224E62">
        <w:trPr>
          <w:cantSplit/>
        </w:trPr>
        <w:tc>
          <w:tcPr>
            <w:tcW w:w="3397" w:type="dxa"/>
          </w:tcPr>
          <w:p w14:paraId="6E77F23E" w14:textId="77777777" w:rsidR="00A7586D" w:rsidRPr="005E17A4" w:rsidRDefault="00A7586D" w:rsidP="00CA0AE9">
            <w:pPr>
              <w:pStyle w:val="Tabel"/>
              <w:rPr>
                <w:bCs w:val="0"/>
              </w:rPr>
            </w:pPr>
            <w:proofErr w:type="spellStart"/>
            <w:r w:rsidRPr="005E17A4">
              <w:rPr>
                <w:bCs w:val="0"/>
              </w:rPr>
              <w:t>owObject</w:t>
            </w:r>
            <w:proofErr w:type="spellEnd"/>
          </w:p>
        </w:tc>
        <w:tc>
          <w:tcPr>
            <w:tcW w:w="1276" w:type="dxa"/>
          </w:tcPr>
          <w:p w14:paraId="0A952E23" w14:textId="77777777" w:rsidR="00A7586D" w:rsidRPr="005E17A4" w:rsidRDefault="00A7586D" w:rsidP="00CA0AE9">
            <w:pPr>
              <w:pStyle w:val="Tabel"/>
              <w:rPr>
                <w:bCs w:val="0"/>
              </w:rPr>
            </w:pPr>
            <w:r w:rsidRPr="005E17A4">
              <w:rPr>
                <w:bCs w:val="0"/>
              </w:rPr>
              <w:t>[1..1]</w:t>
            </w:r>
          </w:p>
        </w:tc>
        <w:tc>
          <w:tcPr>
            <w:tcW w:w="992" w:type="dxa"/>
          </w:tcPr>
          <w:p w14:paraId="1817A0B3" w14:textId="77777777" w:rsidR="00A7586D" w:rsidRPr="005E17A4" w:rsidRDefault="00A7586D" w:rsidP="00CA0AE9">
            <w:pPr>
              <w:pStyle w:val="Tabel"/>
              <w:rPr>
                <w:bCs w:val="0"/>
              </w:rPr>
            </w:pPr>
          </w:p>
        </w:tc>
        <w:tc>
          <w:tcPr>
            <w:tcW w:w="3969" w:type="dxa"/>
          </w:tcPr>
          <w:p w14:paraId="5D7CBE67" w14:textId="314F948D" w:rsidR="00A7586D" w:rsidRPr="005E17A4" w:rsidRDefault="00A7586D" w:rsidP="00CA0AE9">
            <w:pPr>
              <w:pStyle w:val="Tabel"/>
              <w:rPr>
                <w:bCs w:val="0"/>
              </w:rPr>
            </w:pPr>
            <w:r>
              <w:rPr>
                <w:bCs w:val="0"/>
                <w:szCs w:val="18"/>
              </w:rPr>
              <w:t>Container van het specifieke OW-object.</w:t>
            </w:r>
          </w:p>
        </w:tc>
      </w:tr>
      <w:tr w:rsidR="00CA0AE9" w:rsidRPr="00022065" w14:paraId="5A68DE24" w14:textId="77777777" w:rsidTr="00224E62">
        <w:trPr>
          <w:cantSplit/>
        </w:trPr>
        <w:tc>
          <w:tcPr>
            <w:tcW w:w="3397" w:type="dxa"/>
          </w:tcPr>
          <w:p w14:paraId="518A234E" w14:textId="06EBF932" w:rsidR="00A7586D" w:rsidRPr="005E17A4" w:rsidRDefault="00A7586D" w:rsidP="00CA0AE9">
            <w:pPr>
              <w:pStyle w:val="Tabel"/>
              <w:ind w:left="284"/>
              <w:rPr>
                <w:bCs w:val="0"/>
              </w:rPr>
            </w:pPr>
            <w:proofErr w:type="spellStart"/>
            <w:r w:rsidRPr="005E17A4">
              <w:rPr>
                <w:bCs w:val="0"/>
              </w:rPr>
              <w:t>RegelVoorIedereen</w:t>
            </w:r>
            <w:proofErr w:type="spellEnd"/>
          </w:p>
        </w:tc>
        <w:tc>
          <w:tcPr>
            <w:tcW w:w="1276" w:type="dxa"/>
          </w:tcPr>
          <w:p w14:paraId="3B7942E6" w14:textId="34B14880" w:rsidR="00A7586D" w:rsidRPr="005E17A4" w:rsidRDefault="00A7586D" w:rsidP="00CA0AE9">
            <w:pPr>
              <w:pStyle w:val="Tabel"/>
              <w:rPr>
                <w:bCs w:val="0"/>
              </w:rPr>
            </w:pPr>
            <w:r w:rsidRPr="005E17A4">
              <w:rPr>
                <w:bCs w:val="0"/>
              </w:rPr>
              <w:t>[1..1]</w:t>
            </w:r>
          </w:p>
        </w:tc>
        <w:tc>
          <w:tcPr>
            <w:tcW w:w="992" w:type="dxa"/>
          </w:tcPr>
          <w:p w14:paraId="36084A0C" w14:textId="77777777" w:rsidR="00A7586D" w:rsidRPr="005E17A4" w:rsidRDefault="00A7586D" w:rsidP="00CA0AE9">
            <w:pPr>
              <w:pStyle w:val="Tabel"/>
              <w:rPr>
                <w:bCs w:val="0"/>
              </w:rPr>
            </w:pPr>
          </w:p>
        </w:tc>
        <w:tc>
          <w:tcPr>
            <w:tcW w:w="3969" w:type="dxa"/>
          </w:tcPr>
          <w:p w14:paraId="770D75B0" w14:textId="3EEA8C30" w:rsidR="00A7586D" w:rsidRPr="005E17A4" w:rsidRDefault="00A7586D" w:rsidP="00CA0AE9">
            <w:pPr>
              <w:pStyle w:val="Tabel"/>
              <w:rPr>
                <w:bCs w:val="0"/>
              </w:rPr>
            </w:pPr>
            <w:r>
              <w:rPr>
                <w:bCs w:val="0"/>
              </w:rPr>
              <w:t>Juridische regel die voor iedereen bedoeld is.</w:t>
            </w:r>
          </w:p>
        </w:tc>
      </w:tr>
      <w:tr w:rsidR="00CA0AE9" w:rsidRPr="00022065" w14:paraId="00E584BA" w14:textId="77777777" w:rsidTr="00224E62">
        <w:trPr>
          <w:cantSplit/>
        </w:trPr>
        <w:tc>
          <w:tcPr>
            <w:tcW w:w="3397" w:type="dxa"/>
          </w:tcPr>
          <w:p w14:paraId="6B84F562" w14:textId="795CBE6E" w:rsidR="00A7586D" w:rsidRPr="005E17A4" w:rsidRDefault="00A7586D" w:rsidP="00CA0AE9">
            <w:pPr>
              <w:pStyle w:val="Tabel"/>
              <w:ind w:left="568"/>
              <w:rPr>
                <w:bCs w:val="0"/>
              </w:rPr>
            </w:pPr>
            <w:r w:rsidRPr="005E17A4">
              <w:rPr>
                <w:bCs w:val="0"/>
              </w:rPr>
              <w:t>status</w:t>
            </w:r>
          </w:p>
        </w:tc>
        <w:tc>
          <w:tcPr>
            <w:tcW w:w="1276" w:type="dxa"/>
          </w:tcPr>
          <w:p w14:paraId="66C69754" w14:textId="760282D6" w:rsidR="00A7586D" w:rsidRPr="005E17A4" w:rsidRDefault="00A7586D" w:rsidP="00CA0AE9">
            <w:pPr>
              <w:pStyle w:val="Tabel"/>
              <w:rPr>
                <w:bCs w:val="0"/>
              </w:rPr>
            </w:pPr>
            <w:r w:rsidRPr="005E17A4">
              <w:rPr>
                <w:bCs w:val="0"/>
              </w:rPr>
              <w:t>[0..1]</w:t>
            </w:r>
          </w:p>
        </w:tc>
        <w:tc>
          <w:tcPr>
            <w:tcW w:w="992" w:type="dxa"/>
          </w:tcPr>
          <w:p w14:paraId="6BA84C8D" w14:textId="76394323" w:rsidR="00A7586D" w:rsidRPr="005E17A4" w:rsidRDefault="00A7586D" w:rsidP="00CA0AE9">
            <w:pPr>
              <w:pStyle w:val="Tabel"/>
              <w:rPr>
                <w:bCs w:val="0"/>
              </w:rPr>
            </w:pPr>
            <w:r w:rsidRPr="005E17A4">
              <w:rPr>
                <w:bCs w:val="0"/>
              </w:rPr>
              <w:t>String</w:t>
            </w:r>
            <w:r w:rsidR="005515F1">
              <w:rPr>
                <w:bCs w:val="0"/>
              </w:rPr>
              <w:t>(80)</w:t>
            </w:r>
          </w:p>
        </w:tc>
        <w:tc>
          <w:tcPr>
            <w:tcW w:w="3969" w:type="dxa"/>
          </w:tcPr>
          <w:p w14:paraId="328DB1AA" w14:textId="13E3F181" w:rsidR="00A7586D" w:rsidRPr="005E17A4" w:rsidRDefault="00A7586D" w:rsidP="00CA0AE9">
            <w:pPr>
              <w:pStyle w:val="Tabel"/>
              <w:rPr>
                <w:bCs w:val="0"/>
              </w:rPr>
            </w:pPr>
            <w:r w:rsidRPr="005E17A4">
              <w:rPr>
                <w:bCs w:val="0"/>
              </w:rPr>
              <w:t xml:space="preserve">Status van het OW-object, zie </w:t>
            </w:r>
            <w:r w:rsidRPr="005E17A4">
              <w:rPr>
                <w:bCs w:val="0"/>
              </w:rPr>
              <w:fldChar w:fldCharType="begin"/>
            </w:r>
            <w:r w:rsidRPr="005E17A4">
              <w:rPr>
                <w:bCs w:val="0"/>
              </w:rPr>
              <w:instrText xml:space="preserve"> REF _Ref36460877 \r \h </w:instrText>
            </w:r>
            <w:r>
              <w:rPr>
                <w:bCs w:val="0"/>
              </w:rPr>
              <w:instrText xml:space="preserve"> \* MERGEFORMAT </w:instrText>
            </w:r>
            <w:r w:rsidRPr="005E17A4">
              <w:rPr>
                <w:bCs w:val="0"/>
              </w:rPr>
            </w:r>
            <w:r w:rsidRPr="005E17A4">
              <w:rPr>
                <w:bCs w:val="0"/>
              </w:rPr>
              <w:fldChar w:fldCharType="separate"/>
            </w:r>
            <w:r w:rsidR="00F5100C">
              <w:rPr>
                <w:bCs w:val="0"/>
              </w:rPr>
              <w:t>3.2.2</w:t>
            </w:r>
            <w:r w:rsidRPr="005E17A4">
              <w:rPr>
                <w:bCs w:val="0"/>
              </w:rPr>
              <w:fldChar w:fldCharType="end"/>
            </w:r>
            <w:r>
              <w:rPr>
                <w:bCs w:val="0"/>
              </w:rPr>
              <w:t>.</w:t>
            </w:r>
          </w:p>
        </w:tc>
      </w:tr>
      <w:tr w:rsidR="00CA0AE9" w:rsidRPr="00022065" w14:paraId="2F783099" w14:textId="77777777" w:rsidTr="00224E62">
        <w:trPr>
          <w:cantSplit/>
        </w:trPr>
        <w:tc>
          <w:tcPr>
            <w:tcW w:w="3397" w:type="dxa"/>
          </w:tcPr>
          <w:p w14:paraId="3C7B768B" w14:textId="783A481D" w:rsidR="00A7586D" w:rsidRPr="005E17A4" w:rsidRDefault="00A7586D" w:rsidP="00CA0AE9">
            <w:pPr>
              <w:pStyle w:val="Tabel"/>
              <w:ind w:left="568"/>
              <w:rPr>
                <w:bCs w:val="0"/>
              </w:rPr>
            </w:pPr>
            <w:r w:rsidRPr="005E17A4">
              <w:rPr>
                <w:bCs w:val="0"/>
              </w:rPr>
              <w:t>procedurestatus</w:t>
            </w:r>
          </w:p>
        </w:tc>
        <w:tc>
          <w:tcPr>
            <w:tcW w:w="1276" w:type="dxa"/>
          </w:tcPr>
          <w:p w14:paraId="677F94F3" w14:textId="6EED7532" w:rsidR="00A7586D" w:rsidRPr="005E17A4" w:rsidRDefault="00A7586D" w:rsidP="00CA0AE9">
            <w:pPr>
              <w:pStyle w:val="Tabel"/>
              <w:rPr>
                <w:bCs w:val="0"/>
              </w:rPr>
            </w:pPr>
            <w:r w:rsidRPr="005E17A4">
              <w:rPr>
                <w:bCs w:val="0"/>
              </w:rPr>
              <w:t>[0..1]</w:t>
            </w:r>
          </w:p>
        </w:tc>
        <w:tc>
          <w:tcPr>
            <w:tcW w:w="992" w:type="dxa"/>
          </w:tcPr>
          <w:p w14:paraId="2482220B" w14:textId="0C424844" w:rsidR="00A7586D" w:rsidRPr="005E17A4" w:rsidRDefault="00A7586D" w:rsidP="00CA0AE9">
            <w:pPr>
              <w:pStyle w:val="Tabel"/>
              <w:rPr>
                <w:bCs w:val="0"/>
              </w:rPr>
            </w:pPr>
            <w:r w:rsidRPr="005E17A4">
              <w:rPr>
                <w:bCs w:val="0"/>
              </w:rPr>
              <w:t>String</w:t>
            </w:r>
            <w:r w:rsidR="005515F1">
              <w:rPr>
                <w:bCs w:val="0"/>
              </w:rPr>
              <w:t>(80)</w:t>
            </w:r>
          </w:p>
        </w:tc>
        <w:tc>
          <w:tcPr>
            <w:tcW w:w="3969" w:type="dxa"/>
          </w:tcPr>
          <w:p w14:paraId="2F60CBD3" w14:textId="6CB81D70" w:rsidR="00A7586D" w:rsidRPr="005E17A4" w:rsidRDefault="00A7586D" w:rsidP="00CA0AE9">
            <w:pPr>
              <w:pStyle w:val="Tabel"/>
              <w:rPr>
                <w:bCs w:val="0"/>
              </w:rPr>
            </w:pPr>
            <w:r w:rsidRPr="005E17A4">
              <w:rPr>
                <w:bCs w:val="0"/>
              </w:rPr>
              <w:t xml:space="preserve">Procedurestatus van het OW-object zie </w:t>
            </w:r>
            <w:r w:rsidRPr="005E17A4">
              <w:rPr>
                <w:bCs w:val="0"/>
              </w:rPr>
              <w:fldChar w:fldCharType="begin"/>
            </w:r>
            <w:r w:rsidRPr="005E17A4">
              <w:rPr>
                <w:bCs w:val="0"/>
              </w:rPr>
              <w:instrText xml:space="preserve"> REF _Ref36460902 \r \h </w:instrText>
            </w:r>
            <w:r>
              <w:rPr>
                <w:bCs w:val="0"/>
              </w:rPr>
              <w:instrText xml:space="preserve"> \* MERGEFORMAT </w:instrText>
            </w:r>
            <w:r w:rsidRPr="005E17A4">
              <w:rPr>
                <w:bCs w:val="0"/>
              </w:rPr>
            </w:r>
            <w:r w:rsidRPr="005E17A4">
              <w:rPr>
                <w:bCs w:val="0"/>
              </w:rPr>
              <w:fldChar w:fldCharType="separate"/>
            </w:r>
            <w:r w:rsidR="00F5100C">
              <w:rPr>
                <w:bCs w:val="0"/>
              </w:rPr>
              <w:t>3.2.3</w:t>
            </w:r>
            <w:r w:rsidRPr="005E17A4">
              <w:rPr>
                <w:bCs w:val="0"/>
              </w:rPr>
              <w:fldChar w:fldCharType="end"/>
            </w:r>
            <w:r>
              <w:rPr>
                <w:bCs w:val="0"/>
              </w:rPr>
              <w:t>.</w:t>
            </w:r>
          </w:p>
        </w:tc>
      </w:tr>
      <w:tr w:rsidR="00D23180" w:rsidRPr="00022065" w14:paraId="7621A5F7" w14:textId="77777777" w:rsidTr="00224E62">
        <w:trPr>
          <w:cantSplit/>
        </w:trPr>
        <w:tc>
          <w:tcPr>
            <w:tcW w:w="3397" w:type="dxa"/>
          </w:tcPr>
          <w:p w14:paraId="02619CE8" w14:textId="03859C23" w:rsidR="00D23180" w:rsidRPr="005E17A4" w:rsidRDefault="00D23180" w:rsidP="00D23180">
            <w:pPr>
              <w:pStyle w:val="Tabel"/>
              <w:ind w:left="568"/>
              <w:rPr>
                <w:bCs w:val="0"/>
              </w:rPr>
            </w:pPr>
            <w:r w:rsidRPr="005E17A4">
              <w:rPr>
                <w:bCs w:val="0"/>
              </w:rPr>
              <w:t>identificatie</w:t>
            </w:r>
          </w:p>
        </w:tc>
        <w:tc>
          <w:tcPr>
            <w:tcW w:w="1276" w:type="dxa"/>
          </w:tcPr>
          <w:p w14:paraId="75CD2973" w14:textId="49977456" w:rsidR="00D23180" w:rsidRPr="005E17A4" w:rsidRDefault="00D23180" w:rsidP="00D23180">
            <w:pPr>
              <w:pStyle w:val="Tabel"/>
              <w:rPr>
                <w:bCs w:val="0"/>
              </w:rPr>
            </w:pPr>
            <w:r w:rsidRPr="005E17A4">
              <w:rPr>
                <w:bCs w:val="0"/>
              </w:rPr>
              <w:t>[1..1]</w:t>
            </w:r>
          </w:p>
        </w:tc>
        <w:tc>
          <w:tcPr>
            <w:tcW w:w="992" w:type="dxa"/>
          </w:tcPr>
          <w:p w14:paraId="08258A44" w14:textId="77777777" w:rsidR="000E29FA" w:rsidRDefault="00D23180" w:rsidP="00D23180">
            <w:pPr>
              <w:pStyle w:val="Tabel"/>
              <w:rPr>
                <w:bCs w:val="0"/>
              </w:rPr>
            </w:pPr>
            <w:r w:rsidRPr="005E17A4">
              <w:rPr>
                <w:bCs w:val="0"/>
              </w:rPr>
              <w:t>NEN3610</w:t>
            </w:r>
          </w:p>
          <w:p w14:paraId="5ABC1152" w14:textId="1923A960" w:rsidR="00D23180" w:rsidRPr="005E17A4" w:rsidRDefault="00917E8C" w:rsidP="00D23180">
            <w:pPr>
              <w:pStyle w:val="Tabel"/>
              <w:rPr>
                <w:bCs w:val="0"/>
              </w:rPr>
            </w:pPr>
            <w:r>
              <w:rPr>
                <w:bCs w:val="0"/>
              </w:rPr>
              <w:t>(80)</w:t>
            </w:r>
          </w:p>
        </w:tc>
        <w:tc>
          <w:tcPr>
            <w:tcW w:w="3969" w:type="dxa"/>
          </w:tcPr>
          <w:p w14:paraId="7BF160F6" w14:textId="4D664C79" w:rsidR="00D23180" w:rsidRPr="005E17A4" w:rsidRDefault="00D23180" w:rsidP="00D23180">
            <w:pPr>
              <w:pStyle w:val="Tabel"/>
              <w:rPr>
                <w:bCs w:val="0"/>
              </w:rPr>
            </w:pPr>
            <w:r w:rsidRPr="00A7586D">
              <w:rPr>
                <w:bCs w:val="0"/>
                <w:szCs w:val="18"/>
              </w:rPr>
              <w:t>Identificatie van OW-object</w:t>
            </w:r>
            <w:r>
              <w:rPr>
                <w:bCs w:val="0"/>
                <w:szCs w:val="18"/>
              </w:rPr>
              <w:t>, zie</w:t>
            </w:r>
            <w:r w:rsidR="009B2C0A">
              <w:rPr>
                <w:bCs w:val="0"/>
                <w:szCs w:val="18"/>
              </w:rPr>
              <w:t xml:space="preserve"> </w:t>
            </w:r>
            <w:r w:rsidR="009B2C0A">
              <w:rPr>
                <w:bCs w:val="0"/>
                <w:szCs w:val="18"/>
              </w:rPr>
              <w:fldChar w:fldCharType="begin"/>
            </w:r>
            <w:r w:rsidR="009B2C0A">
              <w:rPr>
                <w:bCs w:val="0"/>
                <w:szCs w:val="18"/>
              </w:rPr>
              <w:instrText xml:space="preserve"> REF _Ref75176935 \r \h </w:instrText>
            </w:r>
            <w:r w:rsidR="009B2C0A">
              <w:rPr>
                <w:bCs w:val="0"/>
                <w:szCs w:val="18"/>
              </w:rPr>
            </w:r>
            <w:r w:rsidR="009B2C0A">
              <w:rPr>
                <w:bCs w:val="0"/>
                <w:szCs w:val="18"/>
              </w:rPr>
              <w:fldChar w:fldCharType="separate"/>
            </w:r>
            <w:r w:rsidR="00F5100C">
              <w:rPr>
                <w:bCs w:val="0"/>
                <w:szCs w:val="18"/>
              </w:rPr>
              <w:t>3.2.1</w:t>
            </w:r>
            <w:r w:rsidR="009B2C0A">
              <w:rPr>
                <w:bCs w:val="0"/>
                <w:szCs w:val="18"/>
              </w:rPr>
              <w:fldChar w:fldCharType="end"/>
            </w:r>
            <w:r>
              <w:rPr>
                <w:bCs w:val="0"/>
                <w:szCs w:val="18"/>
              </w:rPr>
              <w:t>.</w:t>
            </w:r>
          </w:p>
        </w:tc>
      </w:tr>
      <w:tr w:rsidR="00D23180" w:rsidRPr="00022065" w14:paraId="6587A822" w14:textId="77777777" w:rsidTr="00224E62">
        <w:trPr>
          <w:cantSplit/>
        </w:trPr>
        <w:tc>
          <w:tcPr>
            <w:tcW w:w="3397" w:type="dxa"/>
          </w:tcPr>
          <w:p w14:paraId="5A83A9D7" w14:textId="1E02ED6B" w:rsidR="00D23180" w:rsidRPr="005E17A4" w:rsidRDefault="00D23180" w:rsidP="00D23180">
            <w:pPr>
              <w:pStyle w:val="Tabel"/>
              <w:ind w:left="568"/>
              <w:rPr>
                <w:bCs w:val="0"/>
              </w:rPr>
            </w:pPr>
            <w:r w:rsidRPr="005E17A4">
              <w:rPr>
                <w:bCs w:val="0"/>
              </w:rPr>
              <w:t>idealisatie</w:t>
            </w:r>
          </w:p>
        </w:tc>
        <w:tc>
          <w:tcPr>
            <w:tcW w:w="1276" w:type="dxa"/>
          </w:tcPr>
          <w:p w14:paraId="08179239" w14:textId="00FC1FC8" w:rsidR="00D23180" w:rsidRPr="005E17A4" w:rsidRDefault="00D23180" w:rsidP="00D23180">
            <w:pPr>
              <w:pStyle w:val="Tabel"/>
              <w:rPr>
                <w:bCs w:val="0"/>
              </w:rPr>
            </w:pPr>
            <w:r w:rsidRPr="005E17A4">
              <w:rPr>
                <w:bCs w:val="0"/>
              </w:rPr>
              <w:t>[1..1]</w:t>
            </w:r>
          </w:p>
        </w:tc>
        <w:tc>
          <w:tcPr>
            <w:tcW w:w="992" w:type="dxa"/>
          </w:tcPr>
          <w:p w14:paraId="0B514484" w14:textId="20983CBF" w:rsidR="00D23180" w:rsidRPr="005E17A4" w:rsidRDefault="00D23180" w:rsidP="00D23180">
            <w:pPr>
              <w:pStyle w:val="Tabel"/>
              <w:rPr>
                <w:bCs w:val="0"/>
              </w:rPr>
            </w:pPr>
            <w:r w:rsidRPr="005E17A4">
              <w:rPr>
                <w:bCs w:val="0"/>
              </w:rPr>
              <w:t>String</w:t>
            </w:r>
            <w:r w:rsidR="00917E8C">
              <w:rPr>
                <w:bCs w:val="0"/>
              </w:rPr>
              <w:br/>
              <w:t>(255)</w:t>
            </w:r>
          </w:p>
        </w:tc>
        <w:tc>
          <w:tcPr>
            <w:tcW w:w="3969" w:type="dxa"/>
          </w:tcPr>
          <w:p w14:paraId="47BE2B15" w14:textId="4585F42D" w:rsidR="00D23180" w:rsidRPr="005E17A4" w:rsidRDefault="00D23180" w:rsidP="00D23180">
            <w:pPr>
              <w:pStyle w:val="Tabel"/>
              <w:rPr>
                <w:bCs w:val="0"/>
              </w:rPr>
            </w:pPr>
            <w:r>
              <w:rPr>
                <w:bCs w:val="0"/>
              </w:rPr>
              <w:t xml:space="preserve">Waarde uit </w:t>
            </w:r>
            <w:r w:rsidRPr="005E17A4">
              <w:rPr>
                <w:bCs w:val="0"/>
              </w:rPr>
              <w:t xml:space="preserve">de </w:t>
            </w:r>
            <w:proofErr w:type="spellStart"/>
            <w:r w:rsidRPr="005E17A4">
              <w:rPr>
                <w:bCs w:val="0"/>
              </w:rPr>
              <w:t>waardelijst</w:t>
            </w:r>
            <w:proofErr w:type="spellEnd"/>
            <w:r w:rsidRPr="005E17A4">
              <w:rPr>
                <w:bCs w:val="0"/>
              </w:rPr>
              <w:t xml:space="preserve"> </w:t>
            </w:r>
            <w:r>
              <w:rPr>
                <w:bCs w:val="0"/>
              </w:rPr>
              <w:t>‘idealisatie’.</w:t>
            </w:r>
          </w:p>
        </w:tc>
      </w:tr>
      <w:tr w:rsidR="00D23180" w:rsidRPr="00022065" w14:paraId="3E827B98" w14:textId="77777777" w:rsidTr="00224E62">
        <w:trPr>
          <w:cantSplit/>
        </w:trPr>
        <w:tc>
          <w:tcPr>
            <w:tcW w:w="3397" w:type="dxa"/>
          </w:tcPr>
          <w:p w14:paraId="2C130D1F" w14:textId="058C189C" w:rsidR="00D23180" w:rsidRPr="005E17A4" w:rsidRDefault="00D23180" w:rsidP="00D23180">
            <w:pPr>
              <w:pStyle w:val="Tabel"/>
              <w:ind w:left="568"/>
              <w:rPr>
                <w:bCs w:val="0"/>
              </w:rPr>
            </w:pPr>
            <w:proofErr w:type="spellStart"/>
            <w:r w:rsidRPr="005E17A4">
              <w:rPr>
                <w:bCs w:val="0"/>
              </w:rPr>
              <w:t>artikelOfLid</w:t>
            </w:r>
            <w:proofErr w:type="spellEnd"/>
          </w:p>
        </w:tc>
        <w:tc>
          <w:tcPr>
            <w:tcW w:w="1276" w:type="dxa"/>
          </w:tcPr>
          <w:p w14:paraId="71EB34F3" w14:textId="6C87148B" w:rsidR="00D23180" w:rsidRPr="005E17A4" w:rsidRDefault="00D23180" w:rsidP="00D23180">
            <w:pPr>
              <w:pStyle w:val="Tabel"/>
              <w:rPr>
                <w:bCs w:val="0"/>
              </w:rPr>
            </w:pPr>
            <w:r w:rsidRPr="005E17A4">
              <w:rPr>
                <w:bCs w:val="0"/>
              </w:rPr>
              <w:t>[1..1]</w:t>
            </w:r>
          </w:p>
        </w:tc>
        <w:tc>
          <w:tcPr>
            <w:tcW w:w="992" w:type="dxa"/>
          </w:tcPr>
          <w:p w14:paraId="675B548C" w14:textId="5A212AAC" w:rsidR="00D23180" w:rsidRPr="005E17A4" w:rsidRDefault="00D23180" w:rsidP="00D23180">
            <w:pPr>
              <w:pStyle w:val="Tabel"/>
              <w:rPr>
                <w:bCs w:val="0"/>
              </w:rPr>
            </w:pPr>
          </w:p>
        </w:tc>
        <w:tc>
          <w:tcPr>
            <w:tcW w:w="3969" w:type="dxa"/>
          </w:tcPr>
          <w:p w14:paraId="35C76BE2" w14:textId="670751DA" w:rsidR="00D23180" w:rsidRPr="005E17A4" w:rsidRDefault="00D23180" w:rsidP="00D23180">
            <w:pPr>
              <w:pStyle w:val="Tabel"/>
              <w:rPr>
                <w:bCs w:val="0"/>
              </w:rPr>
            </w:pPr>
            <w:r>
              <w:rPr>
                <w:bCs w:val="0"/>
              </w:rPr>
              <w:t>Het artikel of lid waar de Juridische regel bij hoort.</w:t>
            </w:r>
          </w:p>
        </w:tc>
      </w:tr>
      <w:tr w:rsidR="00D23180" w:rsidRPr="00022065" w14:paraId="4EE32DD0" w14:textId="77777777" w:rsidTr="00224E62">
        <w:trPr>
          <w:cantSplit/>
        </w:trPr>
        <w:tc>
          <w:tcPr>
            <w:tcW w:w="3397" w:type="dxa"/>
          </w:tcPr>
          <w:p w14:paraId="2DC4C87F" w14:textId="23B9515D" w:rsidR="00D23180" w:rsidRPr="005E17A4" w:rsidRDefault="00D23180" w:rsidP="00D23180">
            <w:pPr>
              <w:pStyle w:val="Tabel"/>
              <w:ind w:left="852"/>
              <w:rPr>
                <w:bCs w:val="0"/>
              </w:rPr>
            </w:pPr>
            <w:r w:rsidRPr="005E17A4">
              <w:rPr>
                <w:bCs w:val="0"/>
              </w:rPr>
              <w:t>[@Regeltekst</w:t>
            </w:r>
            <w:r>
              <w:rPr>
                <w:bCs w:val="0"/>
              </w:rPr>
              <w:t>R</w:t>
            </w:r>
            <w:r w:rsidRPr="005E17A4">
              <w:rPr>
                <w:bCs w:val="0"/>
              </w:rPr>
              <w:t>ef]</w:t>
            </w:r>
          </w:p>
        </w:tc>
        <w:tc>
          <w:tcPr>
            <w:tcW w:w="1276" w:type="dxa"/>
          </w:tcPr>
          <w:p w14:paraId="714C8447" w14:textId="41C25433" w:rsidR="00D23180" w:rsidRPr="005E17A4" w:rsidRDefault="00D23180" w:rsidP="00D23180">
            <w:pPr>
              <w:pStyle w:val="Tabel"/>
              <w:rPr>
                <w:bCs w:val="0"/>
              </w:rPr>
            </w:pPr>
            <w:r w:rsidRPr="005E17A4">
              <w:rPr>
                <w:bCs w:val="0"/>
              </w:rPr>
              <w:t>[1..1]</w:t>
            </w:r>
          </w:p>
        </w:tc>
        <w:tc>
          <w:tcPr>
            <w:tcW w:w="992" w:type="dxa"/>
          </w:tcPr>
          <w:p w14:paraId="1F7B9753" w14:textId="6F7651C6" w:rsidR="00D23180" w:rsidRPr="005E17A4" w:rsidRDefault="00917E8C" w:rsidP="00D23180">
            <w:pPr>
              <w:pStyle w:val="Tabel"/>
              <w:rPr>
                <w:bCs w:val="0"/>
              </w:rPr>
            </w:pPr>
            <w:proofErr w:type="spellStart"/>
            <w:r>
              <w:rPr>
                <w:bCs w:val="0"/>
              </w:rPr>
              <w:t>x</w:t>
            </w:r>
            <w:r w:rsidR="00D23180" w:rsidRPr="005E17A4">
              <w:rPr>
                <w:bCs w:val="0"/>
              </w:rPr>
              <w:t>link</w:t>
            </w:r>
            <w:proofErr w:type="spellEnd"/>
            <w:r>
              <w:rPr>
                <w:bCs w:val="0"/>
              </w:rPr>
              <w:t>(80)</w:t>
            </w:r>
          </w:p>
        </w:tc>
        <w:tc>
          <w:tcPr>
            <w:tcW w:w="3969" w:type="dxa"/>
          </w:tcPr>
          <w:p w14:paraId="6369049F" w14:textId="7A4DCD7E" w:rsidR="00D23180" w:rsidRPr="005E17A4" w:rsidRDefault="00D23180" w:rsidP="00D23180">
            <w:pPr>
              <w:pStyle w:val="Tabel"/>
              <w:rPr>
                <w:bCs w:val="0"/>
              </w:rPr>
            </w:pPr>
            <w:r w:rsidRPr="005E17A4">
              <w:rPr>
                <w:bCs w:val="0"/>
              </w:rPr>
              <w:t xml:space="preserve">Verwijzing naar de identificatie van de Regeltekst waar de </w:t>
            </w:r>
            <w:r>
              <w:rPr>
                <w:bCs w:val="0"/>
              </w:rPr>
              <w:t>J</w:t>
            </w:r>
            <w:r w:rsidRPr="005E17A4">
              <w:rPr>
                <w:bCs w:val="0"/>
              </w:rPr>
              <w:t>uridische regel bij hoort.</w:t>
            </w:r>
          </w:p>
        </w:tc>
      </w:tr>
      <w:tr w:rsidR="00D23180" w:rsidRPr="00022065" w14:paraId="497FA80F" w14:textId="77777777" w:rsidTr="00224E62">
        <w:trPr>
          <w:cantSplit/>
        </w:trPr>
        <w:tc>
          <w:tcPr>
            <w:tcW w:w="3397" w:type="dxa"/>
          </w:tcPr>
          <w:p w14:paraId="3EE21DF1" w14:textId="239729DC" w:rsidR="00D23180" w:rsidRPr="005E17A4" w:rsidRDefault="00D23180" w:rsidP="00D23180">
            <w:pPr>
              <w:pStyle w:val="Tabel"/>
              <w:ind w:left="568"/>
              <w:rPr>
                <w:bCs w:val="0"/>
              </w:rPr>
            </w:pPr>
            <w:r>
              <w:rPr>
                <w:bCs w:val="0"/>
              </w:rPr>
              <w:t>thema</w:t>
            </w:r>
          </w:p>
        </w:tc>
        <w:tc>
          <w:tcPr>
            <w:tcW w:w="1276" w:type="dxa"/>
          </w:tcPr>
          <w:p w14:paraId="03A37874" w14:textId="174DB09C" w:rsidR="00D23180" w:rsidRPr="005E17A4" w:rsidRDefault="00D23180" w:rsidP="00D23180">
            <w:pPr>
              <w:pStyle w:val="Tabel"/>
              <w:rPr>
                <w:bCs w:val="0"/>
              </w:rPr>
            </w:pPr>
            <w:r>
              <w:rPr>
                <w:bCs w:val="0"/>
              </w:rPr>
              <w:t>[0..*]</w:t>
            </w:r>
          </w:p>
        </w:tc>
        <w:tc>
          <w:tcPr>
            <w:tcW w:w="992" w:type="dxa"/>
          </w:tcPr>
          <w:p w14:paraId="31509BB6" w14:textId="6376F043" w:rsidR="00D23180" w:rsidRPr="005E17A4" w:rsidRDefault="00C9183A" w:rsidP="00D23180">
            <w:pPr>
              <w:pStyle w:val="Tabel"/>
              <w:rPr>
                <w:bCs w:val="0"/>
              </w:rPr>
            </w:pPr>
            <w:r>
              <w:rPr>
                <w:bCs w:val="0"/>
              </w:rPr>
              <w:t>URI</w:t>
            </w:r>
            <w:r w:rsidR="00917E8C">
              <w:rPr>
                <w:bCs w:val="0"/>
              </w:rPr>
              <w:t>(255)</w:t>
            </w:r>
          </w:p>
        </w:tc>
        <w:tc>
          <w:tcPr>
            <w:tcW w:w="3969" w:type="dxa"/>
          </w:tcPr>
          <w:p w14:paraId="7C7256FA" w14:textId="3005D492" w:rsidR="00D23180" w:rsidRPr="005E17A4" w:rsidRDefault="00D23180" w:rsidP="00D23180">
            <w:pPr>
              <w:pStyle w:val="Tabel"/>
              <w:rPr>
                <w:bCs w:val="0"/>
              </w:rPr>
            </w:pPr>
            <w:r>
              <w:rPr>
                <w:bCs w:val="0"/>
              </w:rPr>
              <w:t xml:space="preserve">Waarde uit de </w:t>
            </w:r>
            <w:proofErr w:type="spellStart"/>
            <w:r>
              <w:rPr>
                <w:bCs w:val="0"/>
              </w:rPr>
              <w:t>waardelijst</w:t>
            </w:r>
            <w:proofErr w:type="spellEnd"/>
            <w:r>
              <w:rPr>
                <w:bCs w:val="0"/>
              </w:rPr>
              <w:t xml:space="preserve"> ‘</w:t>
            </w:r>
            <w:r w:rsidR="00023A77">
              <w:rPr>
                <w:bCs w:val="0"/>
              </w:rPr>
              <w:t>T</w:t>
            </w:r>
            <w:r>
              <w:rPr>
                <w:bCs w:val="0"/>
              </w:rPr>
              <w:t>hema’.</w:t>
            </w:r>
          </w:p>
        </w:tc>
      </w:tr>
      <w:tr w:rsidR="00D23180" w:rsidRPr="00022065" w14:paraId="530D3E3C" w14:textId="77777777" w:rsidTr="00224E62">
        <w:trPr>
          <w:cantSplit/>
        </w:trPr>
        <w:tc>
          <w:tcPr>
            <w:tcW w:w="3397" w:type="dxa"/>
          </w:tcPr>
          <w:p w14:paraId="3C17C253" w14:textId="1353792E" w:rsidR="00D23180" w:rsidRPr="005E17A4" w:rsidRDefault="00D23180" w:rsidP="00D23180">
            <w:pPr>
              <w:pStyle w:val="Tabel"/>
              <w:ind w:left="568"/>
              <w:rPr>
                <w:bCs w:val="0"/>
              </w:rPr>
            </w:pPr>
            <w:r w:rsidRPr="005E17A4">
              <w:rPr>
                <w:bCs w:val="0"/>
              </w:rPr>
              <w:t xml:space="preserve">locatieaanduiding </w:t>
            </w:r>
          </w:p>
        </w:tc>
        <w:tc>
          <w:tcPr>
            <w:tcW w:w="1276" w:type="dxa"/>
          </w:tcPr>
          <w:p w14:paraId="7686C975" w14:textId="636F0653" w:rsidR="00D23180" w:rsidRPr="005E17A4" w:rsidRDefault="00D23180" w:rsidP="00D23180">
            <w:pPr>
              <w:pStyle w:val="Tabel"/>
              <w:rPr>
                <w:bCs w:val="0"/>
              </w:rPr>
            </w:pPr>
            <w:r w:rsidRPr="005E17A4">
              <w:rPr>
                <w:bCs w:val="0"/>
              </w:rPr>
              <w:t>[1..1]</w:t>
            </w:r>
          </w:p>
        </w:tc>
        <w:tc>
          <w:tcPr>
            <w:tcW w:w="992" w:type="dxa"/>
          </w:tcPr>
          <w:p w14:paraId="2BEB8F82" w14:textId="77777777" w:rsidR="00D23180" w:rsidRPr="005E17A4" w:rsidRDefault="00D23180" w:rsidP="00D23180">
            <w:pPr>
              <w:pStyle w:val="Tabel"/>
              <w:rPr>
                <w:bCs w:val="0"/>
              </w:rPr>
            </w:pPr>
          </w:p>
        </w:tc>
        <w:tc>
          <w:tcPr>
            <w:tcW w:w="3969" w:type="dxa"/>
          </w:tcPr>
          <w:p w14:paraId="06ED2767" w14:textId="5E3A2D95" w:rsidR="00D23180" w:rsidRPr="005E17A4" w:rsidRDefault="00D23180" w:rsidP="00D23180">
            <w:pPr>
              <w:pStyle w:val="Tabel"/>
              <w:rPr>
                <w:bCs w:val="0"/>
              </w:rPr>
            </w:pPr>
            <w:r>
              <w:rPr>
                <w:bCs w:val="0"/>
              </w:rPr>
              <w:t>De Locatie waar de Juridische regel van kracht is.</w:t>
            </w:r>
          </w:p>
        </w:tc>
      </w:tr>
      <w:tr w:rsidR="00D23180" w:rsidRPr="00022065" w14:paraId="6723551F" w14:textId="77777777" w:rsidTr="00224E62">
        <w:trPr>
          <w:cantSplit/>
        </w:trPr>
        <w:tc>
          <w:tcPr>
            <w:tcW w:w="3397" w:type="dxa"/>
          </w:tcPr>
          <w:p w14:paraId="010D7E70" w14:textId="7D5028F6" w:rsidR="00D23180" w:rsidRPr="005E17A4" w:rsidRDefault="00D23180" w:rsidP="00D23180">
            <w:pPr>
              <w:pStyle w:val="Tabel"/>
              <w:ind w:left="852"/>
              <w:rPr>
                <w:bCs w:val="0"/>
              </w:rPr>
            </w:pPr>
            <w:r w:rsidRPr="005E17A4">
              <w:rPr>
                <w:bCs w:val="0"/>
              </w:rPr>
              <w:t>[@Locatie</w:t>
            </w:r>
            <w:r>
              <w:rPr>
                <w:bCs w:val="0"/>
              </w:rPr>
              <w:t>R</w:t>
            </w:r>
            <w:r w:rsidRPr="005E17A4">
              <w:rPr>
                <w:bCs w:val="0"/>
              </w:rPr>
              <w:t>ef]</w:t>
            </w:r>
          </w:p>
        </w:tc>
        <w:tc>
          <w:tcPr>
            <w:tcW w:w="1276" w:type="dxa"/>
          </w:tcPr>
          <w:p w14:paraId="7DB83D37" w14:textId="6408040D" w:rsidR="00D23180" w:rsidRPr="005E17A4" w:rsidRDefault="00D23180" w:rsidP="00D23180">
            <w:pPr>
              <w:pStyle w:val="Tabel"/>
              <w:rPr>
                <w:bCs w:val="0"/>
              </w:rPr>
            </w:pPr>
            <w:r w:rsidRPr="005E17A4">
              <w:rPr>
                <w:bCs w:val="0"/>
              </w:rPr>
              <w:t>[1..*]</w:t>
            </w:r>
          </w:p>
        </w:tc>
        <w:tc>
          <w:tcPr>
            <w:tcW w:w="992" w:type="dxa"/>
          </w:tcPr>
          <w:p w14:paraId="20115F78" w14:textId="56C1FACD" w:rsidR="00D23180" w:rsidRPr="005E17A4" w:rsidRDefault="007F78BF" w:rsidP="00D23180">
            <w:pPr>
              <w:pStyle w:val="Tabel"/>
              <w:rPr>
                <w:bCs w:val="0"/>
              </w:rPr>
            </w:pPr>
            <w:proofErr w:type="spellStart"/>
            <w:r>
              <w:rPr>
                <w:bCs w:val="0"/>
              </w:rPr>
              <w:t>x</w:t>
            </w:r>
            <w:r w:rsidR="00D23180" w:rsidRPr="005E17A4">
              <w:rPr>
                <w:bCs w:val="0"/>
              </w:rPr>
              <w:t>link</w:t>
            </w:r>
            <w:proofErr w:type="spellEnd"/>
            <w:r>
              <w:rPr>
                <w:bCs w:val="0"/>
              </w:rPr>
              <w:t>(80)</w:t>
            </w:r>
          </w:p>
        </w:tc>
        <w:tc>
          <w:tcPr>
            <w:tcW w:w="3969" w:type="dxa"/>
          </w:tcPr>
          <w:p w14:paraId="5588409B" w14:textId="321A836E" w:rsidR="00D23180" w:rsidRPr="005E17A4" w:rsidRDefault="00D23180" w:rsidP="00D23180">
            <w:pPr>
              <w:pStyle w:val="Tabel"/>
              <w:rPr>
                <w:bCs w:val="0"/>
              </w:rPr>
            </w:pPr>
            <w:r w:rsidRPr="005E17A4">
              <w:rPr>
                <w:bCs w:val="0"/>
              </w:rPr>
              <w:t>Verwijzing naar de identificatie</w:t>
            </w:r>
            <w:r>
              <w:rPr>
                <w:bCs w:val="0"/>
              </w:rPr>
              <w:t>(s)</w:t>
            </w:r>
            <w:r w:rsidRPr="005E17A4">
              <w:rPr>
                <w:bCs w:val="0"/>
              </w:rPr>
              <w:t xml:space="preserve"> van de Locatie waar de </w:t>
            </w:r>
            <w:r>
              <w:rPr>
                <w:bCs w:val="0"/>
              </w:rPr>
              <w:t>J</w:t>
            </w:r>
            <w:r w:rsidRPr="005E17A4">
              <w:rPr>
                <w:bCs w:val="0"/>
              </w:rPr>
              <w:t xml:space="preserve">uridische regel van kracht is. </w:t>
            </w:r>
          </w:p>
        </w:tc>
      </w:tr>
      <w:tr w:rsidR="00D23180" w:rsidRPr="00022065" w14:paraId="06A05D6A" w14:textId="77777777" w:rsidTr="00224E62">
        <w:trPr>
          <w:cantSplit/>
        </w:trPr>
        <w:tc>
          <w:tcPr>
            <w:tcW w:w="3397" w:type="dxa"/>
          </w:tcPr>
          <w:p w14:paraId="4FE229F8" w14:textId="40F25F78" w:rsidR="00D23180" w:rsidRPr="005E17A4" w:rsidRDefault="00D23180" w:rsidP="00D23180">
            <w:pPr>
              <w:pStyle w:val="Tabel"/>
              <w:ind w:left="568"/>
              <w:rPr>
                <w:bCs w:val="0"/>
              </w:rPr>
            </w:pPr>
            <w:r>
              <w:rPr>
                <w:bCs w:val="0"/>
              </w:rPr>
              <w:t>g</w:t>
            </w:r>
            <w:r w:rsidRPr="005E17A4">
              <w:rPr>
                <w:bCs w:val="0"/>
              </w:rPr>
              <w:t>ebiedsaanwijzing</w:t>
            </w:r>
          </w:p>
        </w:tc>
        <w:tc>
          <w:tcPr>
            <w:tcW w:w="1276" w:type="dxa"/>
          </w:tcPr>
          <w:p w14:paraId="3270E1F7" w14:textId="30D2A726" w:rsidR="00D23180" w:rsidRPr="005E17A4" w:rsidRDefault="00D23180" w:rsidP="00D23180">
            <w:pPr>
              <w:pStyle w:val="Tabel"/>
              <w:rPr>
                <w:bCs w:val="0"/>
              </w:rPr>
            </w:pPr>
            <w:r>
              <w:rPr>
                <w:bCs w:val="0"/>
              </w:rPr>
              <w:t>[0..1]</w:t>
            </w:r>
          </w:p>
        </w:tc>
        <w:tc>
          <w:tcPr>
            <w:tcW w:w="992" w:type="dxa"/>
          </w:tcPr>
          <w:p w14:paraId="2F999686" w14:textId="77777777" w:rsidR="00D23180" w:rsidRPr="005E17A4" w:rsidRDefault="00D23180" w:rsidP="00D23180">
            <w:pPr>
              <w:pStyle w:val="Tabel"/>
              <w:rPr>
                <w:bCs w:val="0"/>
              </w:rPr>
            </w:pPr>
          </w:p>
        </w:tc>
        <w:tc>
          <w:tcPr>
            <w:tcW w:w="3969" w:type="dxa"/>
          </w:tcPr>
          <w:p w14:paraId="32306BB2" w14:textId="103A8358" w:rsidR="00D23180" w:rsidRPr="005E17A4" w:rsidRDefault="00D23180" w:rsidP="00D23180">
            <w:pPr>
              <w:pStyle w:val="Tabel"/>
              <w:rPr>
                <w:bCs w:val="0"/>
              </w:rPr>
            </w:pPr>
            <w:r>
              <w:rPr>
                <w:bCs w:val="0"/>
              </w:rPr>
              <w:t>De aanwijzing van een specifiek gebied.</w:t>
            </w:r>
          </w:p>
        </w:tc>
      </w:tr>
      <w:tr w:rsidR="00D23180" w:rsidRPr="00022065" w14:paraId="2A8BA336" w14:textId="77777777" w:rsidTr="00224E62">
        <w:trPr>
          <w:cantSplit/>
        </w:trPr>
        <w:tc>
          <w:tcPr>
            <w:tcW w:w="3397" w:type="dxa"/>
          </w:tcPr>
          <w:p w14:paraId="7DEE6F88" w14:textId="7F5B6409" w:rsidR="00D23180" w:rsidRPr="005E17A4" w:rsidRDefault="00D23180" w:rsidP="00D23180">
            <w:pPr>
              <w:pStyle w:val="Tabel"/>
              <w:ind w:left="852"/>
              <w:rPr>
                <w:bCs w:val="0"/>
              </w:rPr>
            </w:pPr>
            <w:r w:rsidRPr="005E17A4">
              <w:rPr>
                <w:bCs w:val="0"/>
              </w:rPr>
              <w:t>[@Gebiedsaanwijzing</w:t>
            </w:r>
            <w:r>
              <w:rPr>
                <w:bCs w:val="0"/>
              </w:rPr>
              <w:t>R</w:t>
            </w:r>
            <w:r w:rsidRPr="005E17A4">
              <w:rPr>
                <w:bCs w:val="0"/>
              </w:rPr>
              <w:t>ef]</w:t>
            </w:r>
          </w:p>
        </w:tc>
        <w:tc>
          <w:tcPr>
            <w:tcW w:w="1276" w:type="dxa"/>
          </w:tcPr>
          <w:p w14:paraId="3F39B12A" w14:textId="216D35D5" w:rsidR="00D23180" w:rsidRPr="005E17A4" w:rsidRDefault="00D23180" w:rsidP="00D23180">
            <w:pPr>
              <w:pStyle w:val="Tabel"/>
              <w:rPr>
                <w:bCs w:val="0"/>
              </w:rPr>
            </w:pPr>
            <w:r>
              <w:rPr>
                <w:bCs w:val="0"/>
              </w:rPr>
              <w:t>[1..*]</w:t>
            </w:r>
          </w:p>
        </w:tc>
        <w:tc>
          <w:tcPr>
            <w:tcW w:w="992" w:type="dxa"/>
          </w:tcPr>
          <w:p w14:paraId="234E5C5F" w14:textId="2B8066A9" w:rsidR="00D23180" w:rsidRPr="005E17A4" w:rsidRDefault="007F78BF" w:rsidP="00D23180">
            <w:pPr>
              <w:pStyle w:val="Tabel"/>
              <w:rPr>
                <w:bCs w:val="0"/>
              </w:rPr>
            </w:pPr>
            <w:proofErr w:type="spellStart"/>
            <w:r>
              <w:rPr>
                <w:bCs w:val="0"/>
              </w:rPr>
              <w:t>x</w:t>
            </w:r>
            <w:r w:rsidRPr="005E17A4">
              <w:rPr>
                <w:bCs w:val="0"/>
              </w:rPr>
              <w:t>link</w:t>
            </w:r>
            <w:proofErr w:type="spellEnd"/>
            <w:r>
              <w:rPr>
                <w:bCs w:val="0"/>
              </w:rPr>
              <w:t>(80)</w:t>
            </w:r>
          </w:p>
        </w:tc>
        <w:tc>
          <w:tcPr>
            <w:tcW w:w="3969" w:type="dxa"/>
          </w:tcPr>
          <w:p w14:paraId="103A6043" w14:textId="7466D83F" w:rsidR="00D23180" w:rsidRPr="005E17A4" w:rsidRDefault="00D23180" w:rsidP="00D23180">
            <w:pPr>
              <w:pStyle w:val="Tabel"/>
              <w:rPr>
                <w:bCs w:val="0"/>
              </w:rPr>
            </w:pPr>
            <w:r>
              <w:rPr>
                <w:bCs w:val="0"/>
              </w:rPr>
              <w:t>Verwijzing naar de identificatie(s) van de Gebieden die worden aangewezen in de Juridische regel.</w:t>
            </w:r>
          </w:p>
        </w:tc>
      </w:tr>
      <w:tr w:rsidR="00963A7E" w:rsidRPr="00022065" w14:paraId="11FB4410" w14:textId="77777777" w:rsidTr="00224E62">
        <w:trPr>
          <w:cantSplit/>
        </w:trPr>
        <w:tc>
          <w:tcPr>
            <w:tcW w:w="3397" w:type="dxa"/>
          </w:tcPr>
          <w:p w14:paraId="3921BA56" w14:textId="188358BA" w:rsidR="00963A7E" w:rsidRPr="005E17A4" w:rsidRDefault="00963A7E" w:rsidP="00963A7E">
            <w:pPr>
              <w:pStyle w:val="Tabel"/>
              <w:ind w:left="568"/>
              <w:rPr>
                <w:bCs w:val="0"/>
              </w:rPr>
            </w:pPr>
            <w:r>
              <w:rPr>
                <w:bCs w:val="0"/>
              </w:rPr>
              <w:t>kaartaanduiding</w:t>
            </w:r>
          </w:p>
        </w:tc>
        <w:tc>
          <w:tcPr>
            <w:tcW w:w="1276" w:type="dxa"/>
          </w:tcPr>
          <w:p w14:paraId="5DF64B09" w14:textId="3EB43518" w:rsidR="00963A7E" w:rsidRDefault="00963A7E" w:rsidP="00D23180">
            <w:pPr>
              <w:pStyle w:val="Tabel"/>
              <w:rPr>
                <w:bCs w:val="0"/>
              </w:rPr>
            </w:pPr>
            <w:r>
              <w:rPr>
                <w:bCs w:val="0"/>
              </w:rPr>
              <w:t>[0..1]</w:t>
            </w:r>
          </w:p>
        </w:tc>
        <w:tc>
          <w:tcPr>
            <w:tcW w:w="992" w:type="dxa"/>
          </w:tcPr>
          <w:p w14:paraId="4CA97149" w14:textId="77777777" w:rsidR="00963A7E" w:rsidRDefault="00963A7E" w:rsidP="00D23180">
            <w:pPr>
              <w:pStyle w:val="Tabel"/>
              <w:rPr>
                <w:bCs w:val="0"/>
              </w:rPr>
            </w:pPr>
          </w:p>
        </w:tc>
        <w:tc>
          <w:tcPr>
            <w:tcW w:w="3969" w:type="dxa"/>
          </w:tcPr>
          <w:p w14:paraId="1B6BCF45" w14:textId="2E7252C2" w:rsidR="00963A7E" w:rsidRDefault="00963A7E" w:rsidP="00D23180">
            <w:pPr>
              <w:pStyle w:val="Tabel"/>
              <w:rPr>
                <w:bCs w:val="0"/>
              </w:rPr>
            </w:pPr>
            <w:r>
              <w:rPr>
                <w:bCs w:val="0"/>
              </w:rPr>
              <w:t>Specifieke kaart die geduid wordt</w:t>
            </w:r>
          </w:p>
        </w:tc>
      </w:tr>
      <w:tr w:rsidR="00963A7E" w:rsidRPr="00022065" w14:paraId="124166E9" w14:textId="77777777" w:rsidTr="00224E62">
        <w:trPr>
          <w:cantSplit/>
        </w:trPr>
        <w:tc>
          <w:tcPr>
            <w:tcW w:w="3397" w:type="dxa"/>
          </w:tcPr>
          <w:p w14:paraId="3E60BF8D" w14:textId="2D2FAB01" w:rsidR="00963A7E" w:rsidRPr="005E17A4" w:rsidRDefault="00963A7E" w:rsidP="00D23180">
            <w:pPr>
              <w:pStyle w:val="Tabel"/>
              <w:ind w:left="852"/>
              <w:rPr>
                <w:bCs w:val="0"/>
              </w:rPr>
            </w:pPr>
            <w:r>
              <w:rPr>
                <w:bCs w:val="0"/>
              </w:rPr>
              <w:t>[@KaartRef]</w:t>
            </w:r>
          </w:p>
        </w:tc>
        <w:tc>
          <w:tcPr>
            <w:tcW w:w="1276" w:type="dxa"/>
          </w:tcPr>
          <w:p w14:paraId="20A14843" w14:textId="5332E02A" w:rsidR="00963A7E" w:rsidRDefault="00963A7E" w:rsidP="00D23180">
            <w:pPr>
              <w:pStyle w:val="Tabel"/>
              <w:rPr>
                <w:bCs w:val="0"/>
              </w:rPr>
            </w:pPr>
            <w:r>
              <w:rPr>
                <w:bCs w:val="0"/>
              </w:rPr>
              <w:t>[1..*]</w:t>
            </w:r>
          </w:p>
        </w:tc>
        <w:tc>
          <w:tcPr>
            <w:tcW w:w="992" w:type="dxa"/>
          </w:tcPr>
          <w:p w14:paraId="665DE31E" w14:textId="15523B09" w:rsidR="00963A7E" w:rsidRDefault="007F78BF" w:rsidP="00D23180">
            <w:pPr>
              <w:pStyle w:val="Tabel"/>
              <w:rPr>
                <w:bCs w:val="0"/>
              </w:rPr>
            </w:pPr>
            <w:proofErr w:type="spellStart"/>
            <w:r>
              <w:rPr>
                <w:bCs w:val="0"/>
              </w:rPr>
              <w:t>x</w:t>
            </w:r>
            <w:r w:rsidRPr="005E17A4">
              <w:rPr>
                <w:bCs w:val="0"/>
              </w:rPr>
              <w:t>link</w:t>
            </w:r>
            <w:proofErr w:type="spellEnd"/>
            <w:r>
              <w:rPr>
                <w:bCs w:val="0"/>
              </w:rPr>
              <w:t>(80)</w:t>
            </w:r>
          </w:p>
        </w:tc>
        <w:tc>
          <w:tcPr>
            <w:tcW w:w="3969" w:type="dxa"/>
          </w:tcPr>
          <w:p w14:paraId="3ADED941" w14:textId="7932C43B" w:rsidR="00963A7E" w:rsidRDefault="00963A7E" w:rsidP="00D23180">
            <w:pPr>
              <w:pStyle w:val="Tabel"/>
              <w:rPr>
                <w:bCs w:val="0"/>
              </w:rPr>
            </w:pPr>
            <w:r>
              <w:rPr>
                <w:bCs w:val="0"/>
              </w:rPr>
              <w:t>Verwijzing naar de identificatie(s) van de Kaarten die worden geduid in de Juridische regel.</w:t>
            </w:r>
          </w:p>
        </w:tc>
      </w:tr>
      <w:tr w:rsidR="00D23180" w:rsidRPr="00022065" w14:paraId="3A57FE99" w14:textId="77777777" w:rsidTr="00224E62">
        <w:trPr>
          <w:cantSplit/>
        </w:trPr>
        <w:tc>
          <w:tcPr>
            <w:tcW w:w="3397" w:type="dxa"/>
          </w:tcPr>
          <w:p w14:paraId="1D618108" w14:textId="55BABD79" w:rsidR="00D23180" w:rsidRPr="005E17A4" w:rsidRDefault="00D23180" w:rsidP="00D23180">
            <w:pPr>
              <w:pStyle w:val="Tabel"/>
              <w:ind w:left="568"/>
              <w:rPr>
                <w:bCs w:val="0"/>
              </w:rPr>
            </w:pPr>
            <w:r>
              <w:rPr>
                <w:bCs w:val="0"/>
              </w:rPr>
              <w:t>activiteitaanduiding</w:t>
            </w:r>
          </w:p>
        </w:tc>
        <w:tc>
          <w:tcPr>
            <w:tcW w:w="1276" w:type="dxa"/>
          </w:tcPr>
          <w:p w14:paraId="409FD5E4" w14:textId="0208959B" w:rsidR="00D23180" w:rsidRPr="005E17A4" w:rsidRDefault="00D23180" w:rsidP="00D23180">
            <w:pPr>
              <w:pStyle w:val="Tabel"/>
              <w:rPr>
                <w:bCs w:val="0"/>
              </w:rPr>
            </w:pPr>
            <w:r>
              <w:rPr>
                <w:bCs w:val="0"/>
              </w:rPr>
              <w:t>[0..</w:t>
            </w:r>
            <w:r w:rsidR="00352788">
              <w:rPr>
                <w:bCs w:val="0"/>
              </w:rPr>
              <w:t>*</w:t>
            </w:r>
            <w:r>
              <w:rPr>
                <w:bCs w:val="0"/>
              </w:rPr>
              <w:t>]</w:t>
            </w:r>
          </w:p>
        </w:tc>
        <w:tc>
          <w:tcPr>
            <w:tcW w:w="992" w:type="dxa"/>
          </w:tcPr>
          <w:p w14:paraId="4EDD5854" w14:textId="77777777" w:rsidR="00D23180" w:rsidRPr="005E17A4" w:rsidRDefault="00D23180" w:rsidP="00D23180">
            <w:pPr>
              <w:pStyle w:val="Tabel"/>
              <w:rPr>
                <w:bCs w:val="0"/>
              </w:rPr>
            </w:pPr>
          </w:p>
        </w:tc>
        <w:tc>
          <w:tcPr>
            <w:tcW w:w="3969" w:type="dxa"/>
          </w:tcPr>
          <w:p w14:paraId="1C9279D1" w14:textId="415D274B" w:rsidR="00D23180" w:rsidRPr="005E17A4" w:rsidRDefault="00D23180" w:rsidP="00D23180">
            <w:pPr>
              <w:pStyle w:val="Tabel"/>
              <w:rPr>
                <w:bCs w:val="0"/>
              </w:rPr>
            </w:pPr>
            <w:r>
              <w:rPr>
                <w:bCs w:val="0"/>
              </w:rPr>
              <w:t>De activiteit die gereguleerd wordt in de Juridische regel.</w:t>
            </w:r>
          </w:p>
        </w:tc>
      </w:tr>
      <w:tr w:rsidR="00D23180" w:rsidRPr="00022065" w14:paraId="07A38CE0" w14:textId="77777777" w:rsidTr="00224E62">
        <w:trPr>
          <w:cantSplit/>
        </w:trPr>
        <w:tc>
          <w:tcPr>
            <w:tcW w:w="3397" w:type="dxa"/>
          </w:tcPr>
          <w:p w14:paraId="6D039374" w14:textId="45A12CD0" w:rsidR="00D23180" w:rsidRDefault="00D23180" w:rsidP="00D23180">
            <w:pPr>
              <w:pStyle w:val="Tabel"/>
              <w:ind w:left="852"/>
              <w:rPr>
                <w:bCs w:val="0"/>
              </w:rPr>
            </w:pPr>
            <w:r>
              <w:rPr>
                <w:bCs w:val="0"/>
              </w:rPr>
              <w:t>[@ActiviteitRef]</w:t>
            </w:r>
          </w:p>
        </w:tc>
        <w:tc>
          <w:tcPr>
            <w:tcW w:w="1276" w:type="dxa"/>
          </w:tcPr>
          <w:p w14:paraId="3D3CBACF" w14:textId="68998A5F" w:rsidR="00D23180" w:rsidRPr="005E17A4" w:rsidRDefault="00D23180" w:rsidP="00D23180">
            <w:pPr>
              <w:pStyle w:val="Tabel"/>
              <w:rPr>
                <w:bCs w:val="0"/>
              </w:rPr>
            </w:pPr>
            <w:r>
              <w:rPr>
                <w:bCs w:val="0"/>
              </w:rPr>
              <w:t>[1..</w:t>
            </w:r>
            <w:r w:rsidR="00352788">
              <w:rPr>
                <w:bCs w:val="0"/>
              </w:rPr>
              <w:t>1</w:t>
            </w:r>
            <w:r>
              <w:rPr>
                <w:bCs w:val="0"/>
              </w:rPr>
              <w:t>]</w:t>
            </w:r>
          </w:p>
        </w:tc>
        <w:tc>
          <w:tcPr>
            <w:tcW w:w="992" w:type="dxa"/>
          </w:tcPr>
          <w:p w14:paraId="5DD75FCE" w14:textId="4867C9E8" w:rsidR="00D23180" w:rsidRPr="005E17A4" w:rsidRDefault="007F78BF" w:rsidP="00D23180">
            <w:pPr>
              <w:pStyle w:val="Tabel"/>
              <w:rPr>
                <w:bCs w:val="0"/>
              </w:rPr>
            </w:pPr>
            <w:proofErr w:type="spellStart"/>
            <w:r>
              <w:rPr>
                <w:bCs w:val="0"/>
              </w:rPr>
              <w:t>x</w:t>
            </w:r>
            <w:r w:rsidRPr="005E17A4">
              <w:rPr>
                <w:bCs w:val="0"/>
              </w:rPr>
              <w:t>link</w:t>
            </w:r>
            <w:proofErr w:type="spellEnd"/>
            <w:r>
              <w:rPr>
                <w:bCs w:val="0"/>
              </w:rPr>
              <w:t>(80)</w:t>
            </w:r>
          </w:p>
        </w:tc>
        <w:tc>
          <w:tcPr>
            <w:tcW w:w="3969" w:type="dxa"/>
          </w:tcPr>
          <w:p w14:paraId="2A833C0D" w14:textId="2DB93546" w:rsidR="00D23180" w:rsidRPr="005E17A4" w:rsidRDefault="00D23180" w:rsidP="00D23180">
            <w:pPr>
              <w:pStyle w:val="Tabel"/>
              <w:rPr>
                <w:bCs w:val="0"/>
              </w:rPr>
            </w:pPr>
            <w:r>
              <w:rPr>
                <w:bCs w:val="0"/>
              </w:rPr>
              <w:t>Verwijzing naar de identificatie van de Activiteit.</w:t>
            </w:r>
          </w:p>
        </w:tc>
      </w:tr>
      <w:tr w:rsidR="00D23180" w:rsidRPr="00022065" w14:paraId="6DA80A27" w14:textId="77777777" w:rsidTr="00224E62">
        <w:trPr>
          <w:cantSplit/>
        </w:trPr>
        <w:tc>
          <w:tcPr>
            <w:tcW w:w="3397" w:type="dxa"/>
          </w:tcPr>
          <w:p w14:paraId="0B131F45" w14:textId="35146B1B" w:rsidR="00D23180" w:rsidRDefault="00D23180" w:rsidP="00D23180">
            <w:pPr>
              <w:pStyle w:val="Tabel"/>
              <w:ind w:left="852"/>
              <w:rPr>
                <w:bCs w:val="0"/>
              </w:rPr>
            </w:pPr>
            <w:r>
              <w:rPr>
                <w:bCs w:val="0"/>
              </w:rPr>
              <w:t>ActiviteitLocatieaanduiding</w:t>
            </w:r>
          </w:p>
        </w:tc>
        <w:tc>
          <w:tcPr>
            <w:tcW w:w="1276" w:type="dxa"/>
          </w:tcPr>
          <w:p w14:paraId="77A3606C" w14:textId="76F842A5" w:rsidR="00D23180" w:rsidRDefault="00D23180" w:rsidP="00D23180">
            <w:pPr>
              <w:pStyle w:val="Tabel"/>
              <w:rPr>
                <w:bCs w:val="0"/>
              </w:rPr>
            </w:pPr>
            <w:r>
              <w:rPr>
                <w:bCs w:val="0"/>
              </w:rPr>
              <w:t>[1..</w:t>
            </w:r>
            <w:r w:rsidR="00352788">
              <w:rPr>
                <w:bCs w:val="0"/>
              </w:rPr>
              <w:t>1</w:t>
            </w:r>
            <w:r>
              <w:rPr>
                <w:bCs w:val="0"/>
              </w:rPr>
              <w:t>]</w:t>
            </w:r>
          </w:p>
        </w:tc>
        <w:tc>
          <w:tcPr>
            <w:tcW w:w="992" w:type="dxa"/>
          </w:tcPr>
          <w:p w14:paraId="51B6FE94" w14:textId="77777777" w:rsidR="00D23180" w:rsidRDefault="00D23180" w:rsidP="00D23180">
            <w:pPr>
              <w:pStyle w:val="Tabel"/>
              <w:rPr>
                <w:bCs w:val="0"/>
              </w:rPr>
            </w:pPr>
          </w:p>
        </w:tc>
        <w:tc>
          <w:tcPr>
            <w:tcW w:w="3969" w:type="dxa"/>
          </w:tcPr>
          <w:p w14:paraId="74514A9B" w14:textId="6B5DB762" w:rsidR="00D23180" w:rsidRPr="005E17A4" w:rsidRDefault="00D23180" w:rsidP="00D23180">
            <w:pPr>
              <w:pStyle w:val="Tabel"/>
              <w:rPr>
                <w:bCs w:val="0"/>
              </w:rPr>
            </w:pPr>
            <w:r>
              <w:rPr>
                <w:bCs w:val="0"/>
              </w:rPr>
              <w:t>De locatie waar de activiteit gereguleerd wordt.</w:t>
            </w:r>
            <w:r w:rsidR="009E0B85">
              <w:rPr>
                <w:bCs w:val="0"/>
              </w:rPr>
              <w:t xml:space="preserve"> Deze komt even vaak voor als de </w:t>
            </w:r>
            <w:proofErr w:type="spellStart"/>
            <w:r w:rsidR="009E0B85">
              <w:rPr>
                <w:bCs w:val="0"/>
              </w:rPr>
              <w:t>ActiviteitRef</w:t>
            </w:r>
            <w:proofErr w:type="spellEnd"/>
            <w:r w:rsidR="009E0B85">
              <w:rPr>
                <w:bCs w:val="0"/>
              </w:rPr>
              <w:t>.</w:t>
            </w:r>
          </w:p>
        </w:tc>
      </w:tr>
      <w:tr w:rsidR="004A2B1E" w:rsidRPr="00022065" w14:paraId="4DA0C5F7" w14:textId="77777777" w:rsidTr="00224E62">
        <w:trPr>
          <w:cantSplit/>
        </w:trPr>
        <w:tc>
          <w:tcPr>
            <w:tcW w:w="3397" w:type="dxa"/>
          </w:tcPr>
          <w:p w14:paraId="54409DAD" w14:textId="008BEB0F" w:rsidR="004A2B1E" w:rsidRDefault="004A2B1E" w:rsidP="004A2B1E">
            <w:pPr>
              <w:pStyle w:val="Tabel"/>
              <w:ind w:left="1136"/>
              <w:rPr>
                <w:bCs w:val="0"/>
              </w:rPr>
            </w:pPr>
            <w:r>
              <w:rPr>
                <w:bCs w:val="0"/>
              </w:rPr>
              <w:t>identificatie</w:t>
            </w:r>
          </w:p>
        </w:tc>
        <w:tc>
          <w:tcPr>
            <w:tcW w:w="1276" w:type="dxa"/>
          </w:tcPr>
          <w:p w14:paraId="4DEDC845" w14:textId="1007CA84" w:rsidR="004A2B1E" w:rsidRDefault="004A2B1E" w:rsidP="00D23180">
            <w:pPr>
              <w:pStyle w:val="Tabel"/>
              <w:rPr>
                <w:bCs w:val="0"/>
              </w:rPr>
            </w:pPr>
            <w:r>
              <w:rPr>
                <w:bCs w:val="0"/>
              </w:rPr>
              <w:t>[1..1]</w:t>
            </w:r>
          </w:p>
        </w:tc>
        <w:tc>
          <w:tcPr>
            <w:tcW w:w="992" w:type="dxa"/>
          </w:tcPr>
          <w:p w14:paraId="6A3628C7" w14:textId="77777777" w:rsidR="000E29FA" w:rsidRDefault="004A2B1E" w:rsidP="00D23180">
            <w:pPr>
              <w:pStyle w:val="Tabel"/>
              <w:rPr>
                <w:bCs w:val="0"/>
              </w:rPr>
            </w:pPr>
            <w:r>
              <w:rPr>
                <w:bCs w:val="0"/>
              </w:rPr>
              <w:t>NEN3610</w:t>
            </w:r>
          </w:p>
          <w:p w14:paraId="3628D16A" w14:textId="233603A2" w:rsidR="004A2B1E" w:rsidRDefault="007F78BF" w:rsidP="00D23180">
            <w:pPr>
              <w:pStyle w:val="Tabel"/>
              <w:rPr>
                <w:bCs w:val="0"/>
              </w:rPr>
            </w:pPr>
            <w:r>
              <w:rPr>
                <w:bCs w:val="0"/>
              </w:rPr>
              <w:t>(80)</w:t>
            </w:r>
          </w:p>
        </w:tc>
        <w:tc>
          <w:tcPr>
            <w:tcW w:w="3969" w:type="dxa"/>
          </w:tcPr>
          <w:p w14:paraId="56F69AE2" w14:textId="10C2A043" w:rsidR="004A2B1E" w:rsidRDefault="004A2B1E" w:rsidP="00D23180">
            <w:pPr>
              <w:pStyle w:val="Tabel"/>
              <w:rPr>
                <w:bCs w:val="0"/>
              </w:rPr>
            </w:pPr>
            <w:r>
              <w:rPr>
                <w:bCs w:val="0"/>
              </w:rPr>
              <w:t xml:space="preserve">Identificatie van </w:t>
            </w:r>
            <w:r w:rsidR="004965B4">
              <w:rPr>
                <w:bCs w:val="0"/>
              </w:rPr>
              <w:t>deze ActiviteitLocatieaanduiding</w:t>
            </w:r>
            <w:r>
              <w:rPr>
                <w:bCs w:val="0"/>
              </w:rPr>
              <w:t xml:space="preserve"> zie</w:t>
            </w:r>
            <w:r w:rsidR="001165BB">
              <w:rPr>
                <w:bCs w:val="0"/>
              </w:rPr>
              <w:t xml:space="preserve"> </w:t>
            </w:r>
            <w:r w:rsidR="001165BB">
              <w:rPr>
                <w:bCs w:val="0"/>
              </w:rPr>
              <w:fldChar w:fldCharType="begin"/>
            </w:r>
            <w:r w:rsidR="001165BB">
              <w:rPr>
                <w:bCs w:val="0"/>
              </w:rPr>
              <w:instrText xml:space="preserve"> REF _Ref75176935 \r \h </w:instrText>
            </w:r>
            <w:r w:rsidR="001165BB">
              <w:rPr>
                <w:bCs w:val="0"/>
              </w:rPr>
            </w:r>
            <w:r w:rsidR="001165BB">
              <w:rPr>
                <w:bCs w:val="0"/>
              </w:rPr>
              <w:fldChar w:fldCharType="separate"/>
            </w:r>
            <w:r w:rsidR="00F5100C">
              <w:rPr>
                <w:bCs w:val="0"/>
              </w:rPr>
              <w:t>3.2.1</w:t>
            </w:r>
            <w:r w:rsidR="001165BB">
              <w:rPr>
                <w:bCs w:val="0"/>
              </w:rPr>
              <w:fldChar w:fldCharType="end"/>
            </w:r>
            <w:r w:rsidR="00EE412F">
              <w:rPr>
                <w:bCs w:val="0"/>
                <w:szCs w:val="18"/>
              </w:rPr>
              <w:t>.</w:t>
            </w:r>
            <w:r w:rsidR="009E0B85">
              <w:rPr>
                <w:bCs w:val="0"/>
                <w:szCs w:val="18"/>
              </w:rPr>
              <w:t xml:space="preserve"> Een ActiviteitLocatieaanduiding hoort bij precies één combinatie van een Activiteit en een</w:t>
            </w:r>
            <w:r w:rsidR="00F7457C">
              <w:rPr>
                <w:bCs w:val="0"/>
                <w:szCs w:val="18"/>
              </w:rPr>
              <w:t xml:space="preserve"> </w:t>
            </w:r>
            <w:r w:rsidR="009E0B85">
              <w:rPr>
                <w:bCs w:val="0"/>
                <w:szCs w:val="18"/>
              </w:rPr>
              <w:t xml:space="preserve">Juridische regel. </w:t>
            </w:r>
            <w:r w:rsidR="004965B4">
              <w:rPr>
                <w:bCs w:val="0"/>
                <w:szCs w:val="18"/>
              </w:rPr>
              <w:t>Dit betekent dat i</w:t>
            </w:r>
            <w:r w:rsidR="006F3D15">
              <w:rPr>
                <w:bCs w:val="0"/>
                <w:szCs w:val="18"/>
              </w:rPr>
              <w:t xml:space="preserve">edere combinatie </w:t>
            </w:r>
            <w:r w:rsidR="00306C03">
              <w:rPr>
                <w:bCs w:val="0"/>
                <w:szCs w:val="18"/>
              </w:rPr>
              <w:t xml:space="preserve">van een Activiteit en een Juridische regel </w:t>
            </w:r>
            <w:r w:rsidR="006F3D15">
              <w:rPr>
                <w:bCs w:val="0"/>
                <w:szCs w:val="18"/>
              </w:rPr>
              <w:t xml:space="preserve">een eigen </w:t>
            </w:r>
            <w:r w:rsidR="004965B4">
              <w:rPr>
                <w:bCs w:val="0"/>
                <w:szCs w:val="18"/>
              </w:rPr>
              <w:t xml:space="preserve">unieke identificatie </w:t>
            </w:r>
            <w:r w:rsidR="00306C03">
              <w:rPr>
                <w:bCs w:val="0"/>
                <w:szCs w:val="18"/>
              </w:rPr>
              <w:t>moet krijgen</w:t>
            </w:r>
            <w:r w:rsidR="004965B4">
              <w:rPr>
                <w:bCs w:val="0"/>
                <w:szCs w:val="18"/>
              </w:rPr>
              <w:t>.</w:t>
            </w:r>
            <w:r w:rsidR="00306C03">
              <w:rPr>
                <w:bCs w:val="0"/>
                <w:szCs w:val="18"/>
              </w:rPr>
              <w:t xml:space="preserve"> In eerder versies van de standaard stond dit niet helder geformuleerd daarom wordt dit bij implementatie van de standaard nog niet afgedwongen. </w:t>
            </w:r>
            <w:r w:rsidR="00E26409">
              <w:rPr>
                <w:bCs w:val="0"/>
                <w:szCs w:val="18"/>
              </w:rPr>
              <w:t>In een toekomstige versie kan dit wel gebeuren.</w:t>
            </w:r>
          </w:p>
        </w:tc>
      </w:tr>
      <w:tr w:rsidR="00D23180" w:rsidRPr="00022065" w14:paraId="579CE708" w14:textId="77777777" w:rsidTr="00224E62">
        <w:trPr>
          <w:cantSplit/>
        </w:trPr>
        <w:tc>
          <w:tcPr>
            <w:tcW w:w="3397" w:type="dxa"/>
          </w:tcPr>
          <w:p w14:paraId="1E0F165B" w14:textId="2E8E4D4E" w:rsidR="00D23180" w:rsidRDefault="00D23180" w:rsidP="00D23180">
            <w:pPr>
              <w:pStyle w:val="Tabel"/>
              <w:ind w:left="1136"/>
              <w:rPr>
                <w:bCs w:val="0"/>
              </w:rPr>
            </w:pPr>
            <w:r>
              <w:rPr>
                <w:bCs w:val="0"/>
              </w:rPr>
              <w:t>activiteitregelkwalificatie</w:t>
            </w:r>
          </w:p>
        </w:tc>
        <w:tc>
          <w:tcPr>
            <w:tcW w:w="1276" w:type="dxa"/>
          </w:tcPr>
          <w:p w14:paraId="43D95356" w14:textId="3E85A677" w:rsidR="00D23180" w:rsidRDefault="00D23180" w:rsidP="00D23180">
            <w:pPr>
              <w:pStyle w:val="Tabel"/>
              <w:rPr>
                <w:bCs w:val="0"/>
              </w:rPr>
            </w:pPr>
            <w:r>
              <w:rPr>
                <w:bCs w:val="0"/>
              </w:rPr>
              <w:t>[1..1]</w:t>
            </w:r>
          </w:p>
        </w:tc>
        <w:tc>
          <w:tcPr>
            <w:tcW w:w="992" w:type="dxa"/>
          </w:tcPr>
          <w:p w14:paraId="035EDF84" w14:textId="2B820B4B" w:rsidR="00D23180" w:rsidRDefault="00D23180" w:rsidP="00D23180">
            <w:pPr>
              <w:pStyle w:val="Tabel"/>
              <w:rPr>
                <w:bCs w:val="0"/>
              </w:rPr>
            </w:pPr>
            <w:r>
              <w:rPr>
                <w:bCs w:val="0"/>
              </w:rPr>
              <w:t>String</w:t>
            </w:r>
            <w:r w:rsidR="00153279">
              <w:rPr>
                <w:bCs w:val="0"/>
              </w:rPr>
              <w:br/>
              <w:t>(255)</w:t>
            </w:r>
          </w:p>
        </w:tc>
        <w:tc>
          <w:tcPr>
            <w:tcW w:w="3969" w:type="dxa"/>
          </w:tcPr>
          <w:p w14:paraId="69B17330" w14:textId="1DC70FFA" w:rsidR="00D23180" w:rsidRPr="005E17A4" w:rsidRDefault="00D23180" w:rsidP="00D23180">
            <w:pPr>
              <w:pStyle w:val="Tabel"/>
              <w:rPr>
                <w:bCs w:val="0"/>
              </w:rPr>
            </w:pPr>
            <w:r>
              <w:rPr>
                <w:bCs w:val="0"/>
              </w:rPr>
              <w:t xml:space="preserve">Waarde uit de </w:t>
            </w:r>
            <w:proofErr w:type="spellStart"/>
            <w:r>
              <w:rPr>
                <w:bCs w:val="0"/>
              </w:rPr>
              <w:t>waardelijst</w:t>
            </w:r>
            <w:proofErr w:type="spellEnd"/>
            <w:r>
              <w:rPr>
                <w:bCs w:val="0"/>
              </w:rPr>
              <w:t xml:space="preserve"> ‘activiteitregelkwalificatie’.</w:t>
            </w:r>
          </w:p>
        </w:tc>
      </w:tr>
      <w:tr w:rsidR="00D23180" w:rsidRPr="00022065" w14:paraId="582880D6" w14:textId="77777777" w:rsidTr="00224E62">
        <w:trPr>
          <w:cantSplit/>
        </w:trPr>
        <w:tc>
          <w:tcPr>
            <w:tcW w:w="3397" w:type="dxa"/>
          </w:tcPr>
          <w:p w14:paraId="6DE209B0" w14:textId="333C0103" w:rsidR="00D23180" w:rsidRDefault="00D23180" w:rsidP="00D23180">
            <w:pPr>
              <w:pStyle w:val="Tabel"/>
              <w:ind w:left="1420"/>
              <w:rPr>
                <w:bCs w:val="0"/>
              </w:rPr>
            </w:pPr>
            <w:r>
              <w:rPr>
                <w:bCs w:val="0"/>
              </w:rPr>
              <w:t>Locatieaanduiding</w:t>
            </w:r>
          </w:p>
        </w:tc>
        <w:tc>
          <w:tcPr>
            <w:tcW w:w="1276" w:type="dxa"/>
          </w:tcPr>
          <w:p w14:paraId="139A95DC" w14:textId="095FA804" w:rsidR="00D23180" w:rsidRDefault="00D23180" w:rsidP="00D23180">
            <w:pPr>
              <w:pStyle w:val="Tabel"/>
              <w:rPr>
                <w:bCs w:val="0"/>
              </w:rPr>
            </w:pPr>
            <w:r>
              <w:rPr>
                <w:bCs w:val="0"/>
              </w:rPr>
              <w:t>[1..1]</w:t>
            </w:r>
          </w:p>
        </w:tc>
        <w:tc>
          <w:tcPr>
            <w:tcW w:w="992" w:type="dxa"/>
          </w:tcPr>
          <w:p w14:paraId="2C73D098" w14:textId="6ACBC593" w:rsidR="00D23180" w:rsidRDefault="00D23180" w:rsidP="00D23180">
            <w:pPr>
              <w:pStyle w:val="Tabel"/>
              <w:rPr>
                <w:bCs w:val="0"/>
              </w:rPr>
            </w:pPr>
          </w:p>
        </w:tc>
        <w:tc>
          <w:tcPr>
            <w:tcW w:w="3969" w:type="dxa"/>
          </w:tcPr>
          <w:p w14:paraId="72162F7B" w14:textId="04CA1BE9" w:rsidR="00D23180" w:rsidRPr="005E17A4" w:rsidRDefault="00D23180" w:rsidP="00D23180">
            <w:pPr>
              <w:pStyle w:val="Tabel"/>
              <w:rPr>
                <w:bCs w:val="0"/>
              </w:rPr>
            </w:pPr>
            <w:r>
              <w:rPr>
                <w:bCs w:val="0"/>
              </w:rPr>
              <w:t>De locatie die gekwalificeerd wordt door de activiteit.</w:t>
            </w:r>
          </w:p>
        </w:tc>
      </w:tr>
      <w:tr w:rsidR="00D23180" w:rsidRPr="00022065" w14:paraId="7871F0FE" w14:textId="77777777" w:rsidTr="00224E62">
        <w:trPr>
          <w:cantSplit/>
        </w:trPr>
        <w:tc>
          <w:tcPr>
            <w:tcW w:w="3397" w:type="dxa"/>
          </w:tcPr>
          <w:p w14:paraId="27109A9A" w14:textId="76390AF8" w:rsidR="00D23180" w:rsidRDefault="00D23180" w:rsidP="00D23180">
            <w:pPr>
              <w:pStyle w:val="Tabel"/>
              <w:ind w:left="1704"/>
              <w:rPr>
                <w:bCs w:val="0"/>
              </w:rPr>
            </w:pPr>
            <w:r>
              <w:rPr>
                <w:bCs w:val="0"/>
              </w:rPr>
              <w:lastRenderedPageBreak/>
              <w:t>[@LocatieRef]</w:t>
            </w:r>
          </w:p>
        </w:tc>
        <w:tc>
          <w:tcPr>
            <w:tcW w:w="1276" w:type="dxa"/>
          </w:tcPr>
          <w:p w14:paraId="4307BBBE" w14:textId="38FD5C54" w:rsidR="00D23180" w:rsidRDefault="00D23180" w:rsidP="00D23180">
            <w:pPr>
              <w:pStyle w:val="Tabel"/>
              <w:rPr>
                <w:bCs w:val="0"/>
              </w:rPr>
            </w:pPr>
            <w:r>
              <w:rPr>
                <w:bCs w:val="0"/>
              </w:rPr>
              <w:t>[1..*]</w:t>
            </w:r>
          </w:p>
        </w:tc>
        <w:tc>
          <w:tcPr>
            <w:tcW w:w="992" w:type="dxa"/>
          </w:tcPr>
          <w:p w14:paraId="1ABA51E6" w14:textId="64C20F31" w:rsidR="00D23180" w:rsidRDefault="00153279" w:rsidP="00D23180">
            <w:pPr>
              <w:pStyle w:val="Tabel"/>
              <w:rPr>
                <w:bCs w:val="0"/>
              </w:rPr>
            </w:pPr>
            <w:proofErr w:type="spellStart"/>
            <w:r>
              <w:rPr>
                <w:bCs w:val="0"/>
              </w:rPr>
              <w:t>x</w:t>
            </w:r>
            <w:r w:rsidRPr="005E17A4">
              <w:rPr>
                <w:bCs w:val="0"/>
              </w:rPr>
              <w:t>link</w:t>
            </w:r>
            <w:proofErr w:type="spellEnd"/>
            <w:r>
              <w:rPr>
                <w:bCs w:val="0"/>
              </w:rPr>
              <w:t>(80)</w:t>
            </w:r>
          </w:p>
        </w:tc>
        <w:tc>
          <w:tcPr>
            <w:tcW w:w="3969" w:type="dxa"/>
          </w:tcPr>
          <w:p w14:paraId="78E4B147" w14:textId="6F91043E" w:rsidR="00D23180" w:rsidRDefault="00D23180" w:rsidP="00D23180">
            <w:pPr>
              <w:pStyle w:val="Tabel"/>
              <w:rPr>
                <w:bCs w:val="0"/>
              </w:rPr>
            </w:pPr>
            <w:r>
              <w:rPr>
                <w:bCs w:val="0"/>
              </w:rPr>
              <w:t>Verwijzing naar de identificatie(s) van de locatie die gekwalificeerd wordt(/worden) door de activiteit.</w:t>
            </w:r>
          </w:p>
        </w:tc>
      </w:tr>
      <w:tr w:rsidR="00D23180" w:rsidRPr="00022065" w14:paraId="5C1DA2F2" w14:textId="77777777" w:rsidTr="00224E62">
        <w:trPr>
          <w:cantSplit/>
        </w:trPr>
        <w:tc>
          <w:tcPr>
            <w:tcW w:w="3397" w:type="dxa"/>
          </w:tcPr>
          <w:p w14:paraId="12890A96" w14:textId="569DE10D" w:rsidR="00D23180" w:rsidRDefault="00D23180" w:rsidP="00D23180">
            <w:pPr>
              <w:pStyle w:val="Tabel"/>
              <w:ind w:left="568"/>
              <w:rPr>
                <w:bCs w:val="0"/>
              </w:rPr>
            </w:pPr>
            <w:r>
              <w:rPr>
                <w:bCs w:val="0"/>
              </w:rPr>
              <w:t>omgevingsnormaanduiding</w:t>
            </w:r>
          </w:p>
        </w:tc>
        <w:tc>
          <w:tcPr>
            <w:tcW w:w="1276" w:type="dxa"/>
          </w:tcPr>
          <w:p w14:paraId="2E67D2BE" w14:textId="374D3143" w:rsidR="00D23180" w:rsidRPr="005E17A4" w:rsidRDefault="00D23180" w:rsidP="00D23180">
            <w:pPr>
              <w:pStyle w:val="Tabel"/>
              <w:rPr>
                <w:bCs w:val="0"/>
              </w:rPr>
            </w:pPr>
            <w:r>
              <w:rPr>
                <w:bCs w:val="0"/>
              </w:rPr>
              <w:t>[0..*]</w:t>
            </w:r>
          </w:p>
        </w:tc>
        <w:tc>
          <w:tcPr>
            <w:tcW w:w="992" w:type="dxa"/>
          </w:tcPr>
          <w:p w14:paraId="600C89FB" w14:textId="77777777" w:rsidR="00D23180" w:rsidRPr="005E17A4" w:rsidRDefault="00D23180" w:rsidP="00D23180">
            <w:pPr>
              <w:pStyle w:val="Tabel"/>
              <w:rPr>
                <w:bCs w:val="0"/>
              </w:rPr>
            </w:pPr>
          </w:p>
        </w:tc>
        <w:tc>
          <w:tcPr>
            <w:tcW w:w="3969" w:type="dxa"/>
          </w:tcPr>
          <w:p w14:paraId="5C163C8C" w14:textId="77B7F577" w:rsidR="00D23180" w:rsidRPr="005E17A4" w:rsidRDefault="00D23180" w:rsidP="00D23180">
            <w:pPr>
              <w:pStyle w:val="Tabel"/>
              <w:rPr>
                <w:bCs w:val="0"/>
              </w:rPr>
            </w:pPr>
            <w:r>
              <w:rPr>
                <w:bCs w:val="0"/>
              </w:rPr>
              <w:t>De omgevingsnorm die gesteld wordt.</w:t>
            </w:r>
          </w:p>
        </w:tc>
      </w:tr>
      <w:tr w:rsidR="00D23180" w:rsidRPr="00022065" w14:paraId="426D593B" w14:textId="77777777" w:rsidTr="00224E62">
        <w:trPr>
          <w:cantSplit/>
        </w:trPr>
        <w:tc>
          <w:tcPr>
            <w:tcW w:w="3397" w:type="dxa"/>
          </w:tcPr>
          <w:p w14:paraId="37692CEA" w14:textId="47281A35" w:rsidR="00D23180" w:rsidRDefault="00D23180" w:rsidP="00D23180">
            <w:pPr>
              <w:pStyle w:val="Tabel"/>
              <w:ind w:left="852"/>
              <w:rPr>
                <w:bCs w:val="0"/>
              </w:rPr>
            </w:pPr>
            <w:r>
              <w:rPr>
                <w:bCs w:val="0"/>
              </w:rPr>
              <w:t>[@OmgevingsnormRef]</w:t>
            </w:r>
          </w:p>
        </w:tc>
        <w:tc>
          <w:tcPr>
            <w:tcW w:w="1276" w:type="dxa"/>
          </w:tcPr>
          <w:p w14:paraId="58ECD65D" w14:textId="510B80FF" w:rsidR="00D23180" w:rsidRPr="005E17A4" w:rsidRDefault="00D23180" w:rsidP="00D23180">
            <w:pPr>
              <w:pStyle w:val="Tabel"/>
              <w:rPr>
                <w:bCs w:val="0"/>
              </w:rPr>
            </w:pPr>
            <w:r>
              <w:rPr>
                <w:bCs w:val="0"/>
              </w:rPr>
              <w:t>[1..*]</w:t>
            </w:r>
          </w:p>
        </w:tc>
        <w:tc>
          <w:tcPr>
            <w:tcW w:w="992" w:type="dxa"/>
          </w:tcPr>
          <w:p w14:paraId="10E880F5" w14:textId="55E31880" w:rsidR="00D23180" w:rsidRPr="005E17A4" w:rsidRDefault="00153279" w:rsidP="00D23180">
            <w:pPr>
              <w:pStyle w:val="Tabel"/>
              <w:rPr>
                <w:bCs w:val="0"/>
              </w:rPr>
            </w:pPr>
            <w:proofErr w:type="spellStart"/>
            <w:r>
              <w:rPr>
                <w:bCs w:val="0"/>
              </w:rPr>
              <w:t>x</w:t>
            </w:r>
            <w:r w:rsidRPr="005E17A4">
              <w:rPr>
                <w:bCs w:val="0"/>
              </w:rPr>
              <w:t>link</w:t>
            </w:r>
            <w:proofErr w:type="spellEnd"/>
            <w:r>
              <w:rPr>
                <w:bCs w:val="0"/>
              </w:rPr>
              <w:t>(80)</w:t>
            </w:r>
          </w:p>
        </w:tc>
        <w:tc>
          <w:tcPr>
            <w:tcW w:w="3969" w:type="dxa"/>
          </w:tcPr>
          <w:p w14:paraId="42A8024F" w14:textId="46EF2930" w:rsidR="00D23180" w:rsidRPr="005E17A4" w:rsidRDefault="00D23180" w:rsidP="00D23180">
            <w:pPr>
              <w:pStyle w:val="Tabel"/>
              <w:rPr>
                <w:bCs w:val="0"/>
              </w:rPr>
            </w:pPr>
            <w:r>
              <w:rPr>
                <w:bCs w:val="0"/>
              </w:rPr>
              <w:t xml:space="preserve">Verwijzing naar de identificatie(s) van de omgevingsnorm die gesteld wordt. </w:t>
            </w:r>
          </w:p>
        </w:tc>
      </w:tr>
    </w:tbl>
    <w:p w14:paraId="27DE0AAF" w14:textId="77777777" w:rsidR="00220FD2" w:rsidRPr="00022065" w:rsidRDefault="00220FD2" w:rsidP="00022065"/>
    <w:p w14:paraId="2B4148A7" w14:textId="5980779F" w:rsidR="007004E0" w:rsidRDefault="007004E0" w:rsidP="00D7079F">
      <w:pPr>
        <w:pStyle w:val="Kop4"/>
      </w:pPr>
      <w:bookmarkStart w:id="553" w:name="_Ref39493800"/>
      <w:bookmarkStart w:id="554" w:name="XML_art_juridischeregel_ins"/>
      <w:r w:rsidRPr="007004E0">
        <w:t>Instructieregel</w:t>
      </w:r>
      <w:bookmarkEnd w:id="553"/>
    </w:p>
    <w:p w14:paraId="3079F3D7" w14:textId="77777777" w:rsidR="00CE2EB8" w:rsidRPr="00CE2EB8" w:rsidRDefault="00CE2EB8" w:rsidP="00CE2EB8">
      <w:pPr>
        <w:pStyle w:val="Tabeltitel"/>
      </w:pPr>
    </w:p>
    <w:tbl>
      <w:tblPr>
        <w:tblStyle w:val="Tabelraster"/>
        <w:tblW w:w="9634" w:type="dxa"/>
        <w:tblLayout w:type="fixed"/>
        <w:tblLook w:val="0620" w:firstRow="1" w:lastRow="0" w:firstColumn="0" w:lastColumn="0" w:noHBand="1" w:noVBand="1"/>
      </w:tblPr>
      <w:tblGrid>
        <w:gridCol w:w="3397"/>
        <w:gridCol w:w="1276"/>
        <w:gridCol w:w="1134"/>
        <w:gridCol w:w="3827"/>
      </w:tblGrid>
      <w:tr w:rsidR="007004E0" w:rsidRPr="00022065" w14:paraId="44CD3258" w14:textId="77777777" w:rsidTr="003E3902">
        <w:trPr>
          <w:cnfStyle w:val="100000000000" w:firstRow="1" w:lastRow="0" w:firstColumn="0" w:lastColumn="0" w:oddVBand="0" w:evenVBand="0" w:oddHBand="0" w:evenHBand="0" w:firstRowFirstColumn="0" w:firstRowLastColumn="0" w:lastRowFirstColumn="0" w:lastRowLastColumn="0"/>
          <w:cantSplit/>
          <w:tblHeader/>
        </w:trPr>
        <w:tc>
          <w:tcPr>
            <w:tcW w:w="3397" w:type="dxa"/>
          </w:tcPr>
          <w:bookmarkEnd w:id="554"/>
          <w:p w14:paraId="1C12B05D" w14:textId="77777777" w:rsidR="007004E0" w:rsidRPr="00E45F7A" w:rsidRDefault="007004E0" w:rsidP="00FA25ED">
            <w:pPr>
              <w:pStyle w:val="Tabel"/>
              <w:rPr>
                <w:szCs w:val="20"/>
              </w:rPr>
            </w:pPr>
            <w:r w:rsidRPr="00E45F7A">
              <w:rPr>
                <w:szCs w:val="20"/>
              </w:rPr>
              <w:t>Element</w:t>
            </w:r>
          </w:p>
        </w:tc>
        <w:tc>
          <w:tcPr>
            <w:tcW w:w="1276" w:type="dxa"/>
          </w:tcPr>
          <w:p w14:paraId="1404A46C" w14:textId="77777777" w:rsidR="007004E0" w:rsidRPr="00153279" w:rsidRDefault="007004E0" w:rsidP="00FA25ED">
            <w:pPr>
              <w:pStyle w:val="Tabel"/>
              <w:rPr>
                <w:sz w:val="16"/>
              </w:rPr>
            </w:pPr>
            <w:r w:rsidRPr="00153279">
              <w:rPr>
                <w:sz w:val="16"/>
              </w:rPr>
              <w:t>M(</w:t>
            </w:r>
            <w:proofErr w:type="spellStart"/>
            <w:r w:rsidRPr="00153279">
              <w:rPr>
                <w:sz w:val="16"/>
              </w:rPr>
              <w:t>ultipliciteit</w:t>
            </w:r>
            <w:proofErr w:type="spellEnd"/>
            <w:r w:rsidRPr="00153279">
              <w:rPr>
                <w:sz w:val="16"/>
              </w:rPr>
              <w:t>)</w:t>
            </w:r>
          </w:p>
        </w:tc>
        <w:tc>
          <w:tcPr>
            <w:tcW w:w="1134" w:type="dxa"/>
          </w:tcPr>
          <w:p w14:paraId="11248566" w14:textId="77777777" w:rsidR="007004E0" w:rsidRPr="00E45F7A" w:rsidRDefault="007004E0" w:rsidP="00FA25ED">
            <w:pPr>
              <w:pStyle w:val="Tabel"/>
              <w:rPr>
                <w:szCs w:val="20"/>
              </w:rPr>
            </w:pPr>
            <w:r w:rsidRPr="00E45F7A">
              <w:rPr>
                <w:szCs w:val="20"/>
              </w:rPr>
              <w:t>Type</w:t>
            </w:r>
          </w:p>
        </w:tc>
        <w:tc>
          <w:tcPr>
            <w:tcW w:w="3827" w:type="dxa"/>
          </w:tcPr>
          <w:p w14:paraId="411E5C71" w14:textId="77777777" w:rsidR="007004E0" w:rsidRPr="00E45F7A" w:rsidRDefault="007004E0" w:rsidP="00FA25ED">
            <w:pPr>
              <w:pStyle w:val="Tabel"/>
              <w:rPr>
                <w:szCs w:val="20"/>
              </w:rPr>
            </w:pPr>
            <w:r w:rsidRPr="00E45F7A">
              <w:rPr>
                <w:szCs w:val="20"/>
              </w:rPr>
              <w:t>Omschrijving</w:t>
            </w:r>
          </w:p>
        </w:tc>
      </w:tr>
      <w:tr w:rsidR="007004E0" w:rsidRPr="00022065" w14:paraId="7B907943" w14:textId="77777777" w:rsidTr="003E3902">
        <w:trPr>
          <w:cantSplit/>
        </w:trPr>
        <w:tc>
          <w:tcPr>
            <w:tcW w:w="3397" w:type="dxa"/>
          </w:tcPr>
          <w:p w14:paraId="0F1124E6" w14:textId="77777777" w:rsidR="007004E0" w:rsidRPr="005E17A4" w:rsidRDefault="007004E0" w:rsidP="00FA25ED">
            <w:pPr>
              <w:pStyle w:val="Tabel"/>
              <w:rPr>
                <w:bCs w:val="0"/>
              </w:rPr>
            </w:pPr>
            <w:proofErr w:type="spellStart"/>
            <w:r w:rsidRPr="005E17A4">
              <w:rPr>
                <w:bCs w:val="0"/>
              </w:rPr>
              <w:t>owObject</w:t>
            </w:r>
            <w:proofErr w:type="spellEnd"/>
          </w:p>
        </w:tc>
        <w:tc>
          <w:tcPr>
            <w:tcW w:w="1276" w:type="dxa"/>
          </w:tcPr>
          <w:p w14:paraId="1FC1579C" w14:textId="77777777" w:rsidR="007004E0" w:rsidRPr="005E17A4" w:rsidRDefault="007004E0" w:rsidP="00FA25ED">
            <w:pPr>
              <w:pStyle w:val="Tabel"/>
              <w:rPr>
                <w:bCs w:val="0"/>
              </w:rPr>
            </w:pPr>
            <w:r w:rsidRPr="005E17A4">
              <w:rPr>
                <w:bCs w:val="0"/>
              </w:rPr>
              <w:t>[1..1]</w:t>
            </w:r>
          </w:p>
        </w:tc>
        <w:tc>
          <w:tcPr>
            <w:tcW w:w="1134" w:type="dxa"/>
          </w:tcPr>
          <w:p w14:paraId="574ABD28" w14:textId="77777777" w:rsidR="007004E0" w:rsidRPr="005E17A4" w:rsidRDefault="007004E0" w:rsidP="00FA25ED">
            <w:pPr>
              <w:pStyle w:val="Tabel"/>
              <w:rPr>
                <w:bCs w:val="0"/>
              </w:rPr>
            </w:pPr>
          </w:p>
        </w:tc>
        <w:tc>
          <w:tcPr>
            <w:tcW w:w="3827" w:type="dxa"/>
          </w:tcPr>
          <w:p w14:paraId="69479E4A" w14:textId="77777777" w:rsidR="007004E0" w:rsidRPr="005E17A4" w:rsidRDefault="007004E0" w:rsidP="00FA25ED">
            <w:pPr>
              <w:pStyle w:val="Tabel"/>
              <w:rPr>
                <w:bCs w:val="0"/>
              </w:rPr>
            </w:pPr>
            <w:r>
              <w:rPr>
                <w:bCs w:val="0"/>
                <w:szCs w:val="18"/>
              </w:rPr>
              <w:t>Container van het specifieke OW-object.</w:t>
            </w:r>
          </w:p>
        </w:tc>
      </w:tr>
      <w:tr w:rsidR="007004E0" w:rsidRPr="00022065" w14:paraId="7E23503C" w14:textId="77777777" w:rsidTr="003E3902">
        <w:trPr>
          <w:cantSplit/>
        </w:trPr>
        <w:tc>
          <w:tcPr>
            <w:tcW w:w="3397" w:type="dxa"/>
          </w:tcPr>
          <w:p w14:paraId="7088ED42" w14:textId="3DE2D577" w:rsidR="007004E0" w:rsidRPr="005E17A4" w:rsidRDefault="007004E0" w:rsidP="00FA25ED">
            <w:pPr>
              <w:pStyle w:val="Tabel"/>
              <w:ind w:left="284"/>
              <w:rPr>
                <w:bCs w:val="0"/>
              </w:rPr>
            </w:pPr>
            <w:r>
              <w:rPr>
                <w:bCs w:val="0"/>
              </w:rPr>
              <w:t>Instructieregel</w:t>
            </w:r>
          </w:p>
        </w:tc>
        <w:tc>
          <w:tcPr>
            <w:tcW w:w="1276" w:type="dxa"/>
          </w:tcPr>
          <w:p w14:paraId="5002E8CC" w14:textId="77777777" w:rsidR="007004E0" w:rsidRPr="005E17A4" w:rsidRDefault="007004E0" w:rsidP="00FA25ED">
            <w:pPr>
              <w:pStyle w:val="Tabel"/>
              <w:rPr>
                <w:bCs w:val="0"/>
              </w:rPr>
            </w:pPr>
            <w:r w:rsidRPr="005E17A4">
              <w:rPr>
                <w:bCs w:val="0"/>
              </w:rPr>
              <w:t>[1..1]</w:t>
            </w:r>
          </w:p>
        </w:tc>
        <w:tc>
          <w:tcPr>
            <w:tcW w:w="1134" w:type="dxa"/>
          </w:tcPr>
          <w:p w14:paraId="1AA9C2A3" w14:textId="77777777" w:rsidR="007004E0" w:rsidRPr="005E17A4" w:rsidRDefault="007004E0" w:rsidP="00FA25ED">
            <w:pPr>
              <w:pStyle w:val="Tabel"/>
              <w:rPr>
                <w:bCs w:val="0"/>
              </w:rPr>
            </w:pPr>
          </w:p>
        </w:tc>
        <w:tc>
          <w:tcPr>
            <w:tcW w:w="3827" w:type="dxa"/>
          </w:tcPr>
          <w:p w14:paraId="7D9CA999" w14:textId="5CEE38DF" w:rsidR="007004E0" w:rsidRPr="005E17A4" w:rsidRDefault="007004E0" w:rsidP="00FA25ED">
            <w:pPr>
              <w:pStyle w:val="Tabel"/>
              <w:rPr>
                <w:bCs w:val="0"/>
              </w:rPr>
            </w:pPr>
            <w:r>
              <w:rPr>
                <w:bCs w:val="0"/>
              </w:rPr>
              <w:t xml:space="preserve">Juridische regel die </w:t>
            </w:r>
            <w:r w:rsidR="00DB3B32">
              <w:rPr>
                <w:bCs w:val="0"/>
              </w:rPr>
              <w:t>bedoeld is voor een ander bevoegd gezag.</w:t>
            </w:r>
          </w:p>
        </w:tc>
      </w:tr>
      <w:tr w:rsidR="007004E0" w:rsidRPr="00022065" w14:paraId="4ED179D7" w14:textId="77777777" w:rsidTr="003E3902">
        <w:trPr>
          <w:cantSplit/>
        </w:trPr>
        <w:tc>
          <w:tcPr>
            <w:tcW w:w="3397" w:type="dxa"/>
          </w:tcPr>
          <w:p w14:paraId="2BC9FF2A" w14:textId="77777777" w:rsidR="007004E0" w:rsidRPr="005E17A4" w:rsidRDefault="007004E0" w:rsidP="00FA25ED">
            <w:pPr>
              <w:pStyle w:val="Tabel"/>
              <w:ind w:left="568"/>
              <w:rPr>
                <w:bCs w:val="0"/>
              </w:rPr>
            </w:pPr>
            <w:r w:rsidRPr="005E17A4">
              <w:rPr>
                <w:bCs w:val="0"/>
              </w:rPr>
              <w:t>status</w:t>
            </w:r>
          </w:p>
        </w:tc>
        <w:tc>
          <w:tcPr>
            <w:tcW w:w="1276" w:type="dxa"/>
          </w:tcPr>
          <w:p w14:paraId="7F4EC15A" w14:textId="77777777" w:rsidR="007004E0" w:rsidRPr="005E17A4" w:rsidRDefault="007004E0" w:rsidP="00FA25ED">
            <w:pPr>
              <w:pStyle w:val="Tabel"/>
              <w:rPr>
                <w:bCs w:val="0"/>
              </w:rPr>
            </w:pPr>
            <w:r w:rsidRPr="005E17A4">
              <w:rPr>
                <w:bCs w:val="0"/>
              </w:rPr>
              <w:t>[0..1]</w:t>
            </w:r>
          </w:p>
        </w:tc>
        <w:tc>
          <w:tcPr>
            <w:tcW w:w="1134" w:type="dxa"/>
          </w:tcPr>
          <w:p w14:paraId="0B5C8466" w14:textId="152A91A2" w:rsidR="007004E0" w:rsidRPr="005E17A4" w:rsidRDefault="007004E0" w:rsidP="00FA25ED">
            <w:pPr>
              <w:pStyle w:val="Tabel"/>
              <w:rPr>
                <w:bCs w:val="0"/>
              </w:rPr>
            </w:pPr>
            <w:r w:rsidRPr="005E17A4">
              <w:rPr>
                <w:bCs w:val="0"/>
              </w:rPr>
              <w:t>String</w:t>
            </w:r>
            <w:r w:rsidR="00153279">
              <w:rPr>
                <w:bCs w:val="0"/>
              </w:rPr>
              <w:t>(80)</w:t>
            </w:r>
          </w:p>
        </w:tc>
        <w:tc>
          <w:tcPr>
            <w:tcW w:w="3827" w:type="dxa"/>
          </w:tcPr>
          <w:p w14:paraId="774FE357" w14:textId="0F158271" w:rsidR="007004E0" w:rsidRPr="005E17A4" w:rsidRDefault="007004E0" w:rsidP="00FA25ED">
            <w:pPr>
              <w:pStyle w:val="Tabel"/>
              <w:rPr>
                <w:bCs w:val="0"/>
              </w:rPr>
            </w:pPr>
            <w:r w:rsidRPr="005E17A4">
              <w:rPr>
                <w:bCs w:val="0"/>
              </w:rPr>
              <w:t xml:space="preserve">Status van het OW-object, zie </w:t>
            </w:r>
            <w:r w:rsidRPr="005E17A4">
              <w:rPr>
                <w:bCs w:val="0"/>
              </w:rPr>
              <w:fldChar w:fldCharType="begin"/>
            </w:r>
            <w:r w:rsidRPr="005E17A4">
              <w:rPr>
                <w:bCs w:val="0"/>
              </w:rPr>
              <w:instrText xml:space="preserve"> REF _Ref36460877 \r \h </w:instrText>
            </w:r>
            <w:r>
              <w:rPr>
                <w:bCs w:val="0"/>
              </w:rPr>
              <w:instrText xml:space="preserve"> \* MERGEFORMAT </w:instrText>
            </w:r>
            <w:r w:rsidRPr="005E17A4">
              <w:rPr>
                <w:bCs w:val="0"/>
              </w:rPr>
            </w:r>
            <w:r w:rsidRPr="005E17A4">
              <w:rPr>
                <w:bCs w:val="0"/>
              </w:rPr>
              <w:fldChar w:fldCharType="separate"/>
            </w:r>
            <w:r w:rsidR="00F5100C">
              <w:rPr>
                <w:bCs w:val="0"/>
              </w:rPr>
              <w:t>3.2.2</w:t>
            </w:r>
            <w:r w:rsidRPr="005E17A4">
              <w:rPr>
                <w:bCs w:val="0"/>
              </w:rPr>
              <w:fldChar w:fldCharType="end"/>
            </w:r>
            <w:r>
              <w:rPr>
                <w:bCs w:val="0"/>
              </w:rPr>
              <w:t>.</w:t>
            </w:r>
          </w:p>
        </w:tc>
      </w:tr>
      <w:tr w:rsidR="007004E0" w:rsidRPr="00022065" w14:paraId="0BB878F4" w14:textId="77777777" w:rsidTr="003E3902">
        <w:trPr>
          <w:cantSplit/>
        </w:trPr>
        <w:tc>
          <w:tcPr>
            <w:tcW w:w="3397" w:type="dxa"/>
          </w:tcPr>
          <w:p w14:paraId="553C030C" w14:textId="77777777" w:rsidR="007004E0" w:rsidRPr="005E17A4" w:rsidRDefault="007004E0" w:rsidP="00FA25ED">
            <w:pPr>
              <w:pStyle w:val="Tabel"/>
              <w:ind w:left="568"/>
              <w:rPr>
                <w:bCs w:val="0"/>
              </w:rPr>
            </w:pPr>
            <w:r w:rsidRPr="005E17A4">
              <w:rPr>
                <w:bCs w:val="0"/>
              </w:rPr>
              <w:t>procedurestatus</w:t>
            </w:r>
          </w:p>
        </w:tc>
        <w:tc>
          <w:tcPr>
            <w:tcW w:w="1276" w:type="dxa"/>
          </w:tcPr>
          <w:p w14:paraId="7A4DCA4F" w14:textId="77777777" w:rsidR="007004E0" w:rsidRPr="005E17A4" w:rsidRDefault="007004E0" w:rsidP="00FA25ED">
            <w:pPr>
              <w:pStyle w:val="Tabel"/>
              <w:rPr>
                <w:bCs w:val="0"/>
              </w:rPr>
            </w:pPr>
            <w:r w:rsidRPr="005E17A4">
              <w:rPr>
                <w:bCs w:val="0"/>
              </w:rPr>
              <w:t>[0..1]</w:t>
            </w:r>
          </w:p>
        </w:tc>
        <w:tc>
          <w:tcPr>
            <w:tcW w:w="1134" w:type="dxa"/>
          </w:tcPr>
          <w:p w14:paraId="15572892" w14:textId="5914D4B3" w:rsidR="007004E0" w:rsidRPr="005E17A4" w:rsidRDefault="007004E0" w:rsidP="00FA25ED">
            <w:pPr>
              <w:pStyle w:val="Tabel"/>
              <w:rPr>
                <w:bCs w:val="0"/>
              </w:rPr>
            </w:pPr>
            <w:r w:rsidRPr="005E17A4">
              <w:rPr>
                <w:bCs w:val="0"/>
              </w:rPr>
              <w:t>String</w:t>
            </w:r>
            <w:r w:rsidR="00153279">
              <w:rPr>
                <w:bCs w:val="0"/>
              </w:rPr>
              <w:t>(80)</w:t>
            </w:r>
          </w:p>
        </w:tc>
        <w:tc>
          <w:tcPr>
            <w:tcW w:w="3827" w:type="dxa"/>
          </w:tcPr>
          <w:p w14:paraId="4BBC23DB" w14:textId="119FFACA" w:rsidR="007004E0" w:rsidRPr="005E17A4" w:rsidRDefault="007004E0" w:rsidP="00FA25ED">
            <w:pPr>
              <w:pStyle w:val="Tabel"/>
              <w:rPr>
                <w:bCs w:val="0"/>
              </w:rPr>
            </w:pPr>
            <w:r w:rsidRPr="005E17A4">
              <w:rPr>
                <w:bCs w:val="0"/>
              </w:rPr>
              <w:t xml:space="preserve">Procedurestatus van het OW-object zie </w:t>
            </w:r>
            <w:r w:rsidRPr="005E17A4">
              <w:rPr>
                <w:bCs w:val="0"/>
              </w:rPr>
              <w:fldChar w:fldCharType="begin"/>
            </w:r>
            <w:r w:rsidRPr="005E17A4">
              <w:rPr>
                <w:bCs w:val="0"/>
              </w:rPr>
              <w:instrText xml:space="preserve"> REF _Ref36460902 \r \h </w:instrText>
            </w:r>
            <w:r>
              <w:rPr>
                <w:bCs w:val="0"/>
              </w:rPr>
              <w:instrText xml:space="preserve"> \* MERGEFORMAT </w:instrText>
            </w:r>
            <w:r w:rsidRPr="005E17A4">
              <w:rPr>
                <w:bCs w:val="0"/>
              </w:rPr>
            </w:r>
            <w:r w:rsidRPr="005E17A4">
              <w:rPr>
                <w:bCs w:val="0"/>
              </w:rPr>
              <w:fldChar w:fldCharType="separate"/>
            </w:r>
            <w:r w:rsidR="00F5100C">
              <w:rPr>
                <w:bCs w:val="0"/>
              </w:rPr>
              <w:t>3.2.3</w:t>
            </w:r>
            <w:r w:rsidRPr="005E17A4">
              <w:rPr>
                <w:bCs w:val="0"/>
              </w:rPr>
              <w:fldChar w:fldCharType="end"/>
            </w:r>
            <w:r>
              <w:rPr>
                <w:bCs w:val="0"/>
              </w:rPr>
              <w:t>.</w:t>
            </w:r>
          </w:p>
        </w:tc>
      </w:tr>
      <w:tr w:rsidR="007004E0" w:rsidRPr="00022065" w14:paraId="06E2A047" w14:textId="77777777" w:rsidTr="003E3902">
        <w:trPr>
          <w:cantSplit/>
        </w:trPr>
        <w:tc>
          <w:tcPr>
            <w:tcW w:w="3397" w:type="dxa"/>
          </w:tcPr>
          <w:p w14:paraId="3F04EDCD" w14:textId="77777777" w:rsidR="007004E0" w:rsidRPr="005E17A4" w:rsidRDefault="007004E0" w:rsidP="00FA25ED">
            <w:pPr>
              <w:pStyle w:val="Tabel"/>
              <w:ind w:left="568"/>
              <w:rPr>
                <w:bCs w:val="0"/>
              </w:rPr>
            </w:pPr>
            <w:r w:rsidRPr="005E17A4">
              <w:rPr>
                <w:bCs w:val="0"/>
              </w:rPr>
              <w:t>identificatie</w:t>
            </w:r>
          </w:p>
        </w:tc>
        <w:tc>
          <w:tcPr>
            <w:tcW w:w="1276" w:type="dxa"/>
          </w:tcPr>
          <w:p w14:paraId="3B239E0D" w14:textId="77777777" w:rsidR="007004E0" w:rsidRPr="005E17A4" w:rsidRDefault="007004E0" w:rsidP="00FA25ED">
            <w:pPr>
              <w:pStyle w:val="Tabel"/>
              <w:rPr>
                <w:bCs w:val="0"/>
              </w:rPr>
            </w:pPr>
            <w:r w:rsidRPr="005E17A4">
              <w:rPr>
                <w:bCs w:val="0"/>
              </w:rPr>
              <w:t>[1..1]</w:t>
            </w:r>
          </w:p>
        </w:tc>
        <w:tc>
          <w:tcPr>
            <w:tcW w:w="1134" w:type="dxa"/>
          </w:tcPr>
          <w:p w14:paraId="607324A0" w14:textId="3F97CCF5" w:rsidR="007004E0" w:rsidRPr="005E17A4" w:rsidRDefault="007004E0" w:rsidP="00FA25ED">
            <w:pPr>
              <w:pStyle w:val="Tabel"/>
              <w:rPr>
                <w:bCs w:val="0"/>
              </w:rPr>
            </w:pPr>
            <w:r w:rsidRPr="005E17A4">
              <w:rPr>
                <w:bCs w:val="0"/>
              </w:rPr>
              <w:t>NEN3610</w:t>
            </w:r>
            <w:r w:rsidR="00C54D14">
              <w:rPr>
                <w:bCs w:val="0"/>
              </w:rPr>
              <w:t xml:space="preserve"> </w:t>
            </w:r>
            <w:r w:rsidR="0033631C">
              <w:rPr>
                <w:bCs w:val="0"/>
              </w:rPr>
              <w:t>(80)</w:t>
            </w:r>
          </w:p>
        </w:tc>
        <w:tc>
          <w:tcPr>
            <w:tcW w:w="3827" w:type="dxa"/>
          </w:tcPr>
          <w:p w14:paraId="3C50E80A" w14:textId="5117FEFE" w:rsidR="007004E0" w:rsidRPr="005E17A4" w:rsidRDefault="00D23180" w:rsidP="00FA25ED">
            <w:pPr>
              <w:pStyle w:val="Tabel"/>
              <w:rPr>
                <w:bCs w:val="0"/>
              </w:rPr>
            </w:pPr>
            <w:r w:rsidRPr="00A7586D">
              <w:rPr>
                <w:bCs w:val="0"/>
                <w:szCs w:val="18"/>
              </w:rPr>
              <w:t>Identificatie van OW-object</w:t>
            </w:r>
            <w:r>
              <w:rPr>
                <w:bCs w:val="0"/>
                <w:szCs w:val="18"/>
              </w:rPr>
              <w:t xml:space="preserve">, zie </w:t>
            </w:r>
            <w:r w:rsidR="00471E56">
              <w:rPr>
                <w:bCs w:val="0"/>
                <w:szCs w:val="18"/>
              </w:rPr>
              <w:fldChar w:fldCharType="begin"/>
            </w:r>
            <w:r w:rsidR="00471E56">
              <w:rPr>
                <w:bCs w:val="0"/>
                <w:szCs w:val="18"/>
              </w:rPr>
              <w:instrText xml:space="preserve"> REF _Ref75176935 \r \h </w:instrText>
            </w:r>
            <w:r w:rsidR="00471E56">
              <w:rPr>
                <w:bCs w:val="0"/>
                <w:szCs w:val="18"/>
              </w:rPr>
            </w:r>
            <w:r w:rsidR="00471E56">
              <w:rPr>
                <w:bCs w:val="0"/>
                <w:szCs w:val="18"/>
              </w:rPr>
              <w:fldChar w:fldCharType="separate"/>
            </w:r>
            <w:r w:rsidR="00F5100C">
              <w:rPr>
                <w:bCs w:val="0"/>
                <w:szCs w:val="18"/>
              </w:rPr>
              <w:t>3.2.1</w:t>
            </w:r>
            <w:r w:rsidR="00471E56">
              <w:rPr>
                <w:bCs w:val="0"/>
                <w:szCs w:val="18"/>
              </w:rPr>
              <w:fldChar w:fldCharType="end"/>
            </w:r>
            <w:r>
              <w:rPr>
                <w:bCs w:val="0"/>
                <w:szCs w:val="18"/>
              </w:rPr>
              <w:t>.</w:t>
            </w:r>
          </w:p>
        </w:tc>
      </w:tr>
      <w:tr w:rsidR="007004E0" w:rsidRPr="00022065" w14:paraId="1E9A2B06" w14:textId="77777777" w:rsidTr="003E3902">
        <w:trPr>
          <w:cantSplit/>
        </w:trPr>
        <w:tc>
          <w:tcPr>
            <w:tcW w:w="3397" w:type="dxa"/>
          </w:tcPr>
          <w:p w14:paraId="3F2B72B3" w14:textId="77777777" w:rsidR="007004E0" w:rsidRPr="005E17A4" w:rsidRDefault="007004E0" w:rsidP="00FA25ED">
            <w:pPr>
              <w:pStyle w:val="Tabel"/>
              <w:ind w:left="568"/>
              <w:rPr>
                <w:bCs w:val="0"/>
              </w:rPr>
            </w:pPr>
            <w:r w:rsidRPr="005E17A4">
              <w:rPr>
                <w:bCs w:val="0"/>
              </w:rPr>
              <w:t>idealisatie</w:t>
            </w:r>
          </w:p>
        </w:tc>
        <w:tc>
          <w:tcPr>
            <w:tcW w:w="1276" w:type="dxa"/>
          </w:tcPr>
          <w:p w14:paraId="00DC0BA2" w14:textId="77777777" w:rsidR="007004E0" w:rsidRPr="005E17A4" w:rsidRDefault="007004E0" w:rsidP="00FA25ED">
            <w:pPr>
              <w:pStyle w:val="Tabel"/>
              <w:rPr>
                <w:bCs w:val="0"/>
              </w:rPr>
            </w:pPr>
            <w:r w:rsidRPr="005E17A4">
              <w:rPr>
                <w:bCs w:val="0"/>
              </w:rPr>
              <w:t>[1..1]</w:t>
            </w:r>
          </w:p>
        </w:tc>
        <w:tc>
          <w:tcPr>
            <w:tcW w:w="1134" w:type="dxa"/>
          </w:tcPr>
          <w:p w14:paraId="14B6E7B9" w14:textId="692E152F" w:rsidR="007004E0" w:rsidRPr="005E17A4" w:rsidRDefault="007004E0" w:rsidP="00FA25ED">
            <w:pPr>
              <w:pStyle w:val="Tabel"/>
              <w:rPr>
                <w:bCs w:val="0"/>
              </w:rPr>
            </w:pPr>
            <w:r w:rsidRPr="005E17A4">
              <w:rPr>
                <w:bCs w:val="0"/>
              </w:rPr>
              <w:t>String</w:t>
            </w:r>
            <w:r w:rsidR="0033631C">
              <w:rPr>
                <w:bCs w:val="0"/>
              </w:rPr>
              <w:br/>
              <w:t>(255)</w:t>
            </w:r>
          </w:p>
        </w:tc>
        <w:tc>
          <w:tcPr>
            <w:tcW w:w="3827" w:type="dxa"/>
          </w:tcPr>
          <w:p w14:paraId="47E45B94" w14:textId="77777777" w:rsidR="007004E0" w:rsidRPr="005E17A4" w:rsidRDefault="007004E0" w:rsidP="00FA25ED">
            <w:pPr>
              <w:pStyle w:val="Tabel"/>
              <w:rPr>
                <w:bCs w:val="0"/>
              </w:rPr>
            </w:pPr>
            <w:r>
              <w:rPr>
                <w:bCs w:val="0"/>
              </w:rPr>
              <w:t xml:space="preserve">Waarde uit </w:t>
            </w:r>
            <w:r w:rsidRPr="005E17A4">
              <w:rPr>
                <w:bCs w:val="0"/>
              </w:rPr>
              <w:t xml:space="preserve">de </w:t>
            </w:r>
            <w:proofErr w:type="spellStart"/>
            <w:r w:rsidRPr="005E17A4">
              <w:rPr>
                <w:bCs w:val="0"/>
              </w:rPr>
              <w:t>waardelijst</w:t>
            </w:r>
            <w:proofErr w:type="spellEnd"/>
            <w:r w:rsidRPr="005E17A4">
              <w:rPr>
                <w:bCs w:val="0"/>
              </w:rPr>
              <w:t xml:space="preserve"> </w:t>
            </w:r>
            <w:r>
              <w:rPr>
                <w:bCs w:val="0"/>
              </w:rPr>
              <w:t>‘idealisatie’.</w:t>
            </w:r>
          </w:p>
        </w:tc>
      </w:tr>
      <w:tr w:rsidR="007004E0" w:rsidRPr="00022065" w14:paraId="208082D3" w14:textId="77777777" w:rsidTr="003E3902">
        <w:trPr>
          <w:cantSplit/>
        </w:trPr>
        <w:tc>
          <w:tcPr>
            <w:tcW w:w="3397" w:type="dxa"/>
          </w:tcPr>
          <w:p w14:paraId="1B7156B4" w14:textId="77777777" w:rsidR="007004E0" w:rsidRPr="005E17A4" w:rsidRDefault="007004E0" w:rsidP="00FA25ED">
            <w:pPr>
              <w:pStyle w:val="Tabel"/>
              <w:ind w:left="568"/>
              <w:rPr>
                <w:bCs w:val="0"/>
              </w:rPr>
            </w:pPr>
            <w:proofErr w:type="spellStart"/>
            <w:r w:rsidRPr="005E17A4">
              <w:rPr>
                <w:bCs w:val="0"/>
              </w:rPr>
              <w:t>artikelOfLid</w:t>
            </w:r>
            <w:proofErr w:type="spellEnd"/>
          </w:p>
        </w:tc>
        <w:tc>
          <w:tcPr>
            <w:tcW w:w="1276" w:type="dxa"/>
          </w:tcPr>
          <w:p w14:paraId="661802D7" w14:textId="77777777" w:rsidR="007004E0" w:rsidRPr="005E17A4" w:rsidRDefault="007004E0" w:rsidP="00FA25ED">
            <w:pPr>
              <w:pStyle w:val="Tabel"/>
              <w:rPr>
                <w:bCs w:val="0"/>
              </w:rPr>
            </w:pPr>
            <w:r w:rsidRPr="005E17A4">
              <w:rPr>
                <w:bCs w:val="0"/>
              </w:rPr>
              <w:t>[1..1]</w:t>
            </w:r>
          </w:p>
        </w:tc>
        <w:tc>
          <w:tcPr>
            <w:tcW w:w="1134" w:type="dxa"/>
          </w:tcPr>
          <w:p w14:paraId="4231EEF0" w14:textId="77777777" w:rsidR="007004E0" w:rsidRPr="005E17A4" w:rsidRDefault="007004E0" w:rsidP="00FA25ED">
            <w:pPr>
              <w:pStyle w:val="Tabel"/>
              <w:rPr>
                <w:bCs w:val="0"/>
              </w:rPr>
            </w:pPr>
          </w:p>
        </w:tc>
        <w:tc>
          <w:tcPr>
            <w:tcW w:w="3827" w:type="dxa"/>
          </w:tcPr>
          <w:p w14:paraId="10A83832" w14:textId="77777777" w:rsidR="007004E0" w:rsidRPr="005E17A4" w:rsidRDefault="007004E0" w:rsidP="00FA25ED">
            <w:pPr>
              <w:pStyle w:val="Tabel"/>
              <w:rPr>
                <w:bCs w:val="0"/>
              </w:rPr>
            </w:pPr>
            <w:r>
              <w:rPr>
                <w:bCs w:val="0"/>
              </w:rPr>
              <w:t>Het artikel of lid waar de Juridische regel bij hoort.</w:t>
            </w:r>
          </w:p>
        </w:tc>
      </w:tr>
      <w:tr w:rsidR="007004E0" w:rsidRPr="00022065" w14:paraId="2B1DBD00" w14:textId="77777777" w:rsidTr="003E3902">
        <w:trPr>
          <w:cantSplit/>
        </w:trPr>
        <w:tc>
          <w:tcPr>
            <w:tcW w:w="3397" w:type="dxa"/>
          </w:tcPr>
          <w:p w14:paraId="7D279604" w14:textId="77777777" w:rsidR="007004E0" w:rsidRPr="005E17A4" w:rsidRDefault="007004E0" w:rsidP="00FA25ED">
            <w:pPr>
              <w:pStyle w:val="Tabel"/>
              <w:ind w:left="852"/>
              <w:rPr>
                <w:bCs w:val="0"/>
              </w:rPr>
            </w:pPr>
            <w:r w:rsidRPr="005E17A4">
              <w:rPr>
                <w:bCs w:val="0"/>
              </w:rPr>
              <w:t>[@Regeltekst</w:t>
            </w:r>
            <w:r>
              <w:rPr>
                <w:bCs w:val="0"/>
              </w:rPr>
              <w:t>R</w:t>
            </w:r>
            <w:r w:rsidRPr="005E17A4">
              <w:rPr>
                <w:bCs w:val="0"/>
              </w:rPr>
              <w:t>ef]</w:t>
            </w:r>
          </w:p>
        </w:tc>
        <w:tc>
          <w:tcPr>
            <w:tcW w:w="1276" w:type="dxa"/>
          </w:tcPr>
          <w:p w14:paraId="72B30E96" w14:textId="77777777" w:rsidR="007004E0" w:rsidRPr="005E17A4" w:rsidRDefault="007004E0" w:rsidP="00FA25ED">
            <w:pPr>
              <w:pStyle w:val="Tabel"/>
              <w:rPr>
                <w:bCs w:val="0"/>
              </w:rPr>
            </w:pPr>
            <w:r w:rsidRPr="005E17A4">
              <w:rPr>
                <w:bCs w:val="0"/>
              </w:rPr>
              <w:t>[1..1]</w:t>
            </w:r>
          </w:p>
        </w:tc>
        <w:tc>
          <w:tcPr>
            <w:tcW w:w="1134" w:type="dxa"/>
          </w:tcPr>
          <w:p w14:paraId="5A438980" w14:textId="3EA1B245" w:rsidR="007004E0" w:rsidRPr="005E17A4" w:rsidRDefault="0033631C" w:rsidP="00FA25ED">
            <w:pPr>
              <w:pStyle w:val="Tabel"/>
              <w:rPr>
                <w:bCs w:val="0"/>
              </w:rPr>
            </w:pPr>
            <w:proofErr w:type="spellStart"/>
            <w:r>
              <w:rPr>
                <w:bCs w:val="0"/>
              </w:rPr>
              <w:t>x</w:t>
            </w:r>
            <w:r w:rsidRPr="005E17A4">
              <w:rPr>
                <w:bCs w:val="0"/>
              </w:rPr>
              <w:t>link</w:t>
            </w:r>
            <w:proofErr w:type="spellEnd"/>
            <w:r>
              <w:rPr>
                <w:bCs w:val="0"/>
              </w:rPr>
              <w:t>(80)</w:t>
            </w:r>
          </w:p>
        </w:tc>
        <w:tc>
          <w:tcPr>
            <w:tcW w:w="3827" w:type="dxa"/>
          </w:tcPr>
          <w:p w14:paraId="6BFEDAD3" w14:textId="77777777" w:rsidR="007004E0" w:rsidRPr="005E17A4" w:rsidRDefault="007004E0" w:rsidP="00FA25ED">
            <w:pPr>
              <w:pStyle w:val="Tabel"/>
              <w:rPr>
                <w:bCs w:val="0"/>
              </w:rPr>
            </w:pPr>
            <w:r w:rsidRPr="005E17A4">
              <w:rPr>
                <w:bCs w:val="0"/>
              </w:rPr>
              <w:t xml:space="preserve">Verwijzing naar de identificatie van de Regeltekst waar de </w:t>
            </w:r>
            <w:r>
              <w:rPr>
                <w:bCs w:val="0"/>
              </w:rPr>
              <w:t>J</w:t>
            </w:r>
            <w:r w:rsidRPr="005E17A4">
              <w:rPr>
                <w:bCs w:val="0"/>
              </w:rPr>
              <w:t>uridische regel bij hoort.</w:t>
            </w:r>
          </w:p>
        </w:tc>
      </w:tr>
      <w:tr w:rsidR="007004E0" w:rsidRPr="00022065" w14:paraId="58979048" w14:textId="77777777" w:rsidTr="003E3902">
        <w:trPr>
          <w:cantSplit/>
        </w:trPr>
        <w:tc>
          <w:tcPr>
            <w:tcW w:w="3397" w:type="dxa"/>
          </w:tcPr>
          <w:p w14:paraId="2EE875A7" w14:textId="77777777" w:rsidR="007004E0" w:rsidRPr="005E17A4" w:rsidRDefault="007004E0" w:rsidP="00FA25ED">
            <w:pPr>
              <w:pStyle w:val="Tabel"/>
              <w:ind w:left="568"/>
              <w:rPr>
                <w:bCs w:val="0"/>
              </w:rPr>
            </w:pPr>
            <w:r>
              <w:rPr>
                <w:bCs w:val="0"/>
              </w:rPr>
              <w:t>thema</w:t>
            </w:r>
          </w:p>
        </w:tc>
        <w:tc>
          <w:tcPr>
            <w:tcW w:w="1276" w:type="dxa"/>
          </w:tcPr>
          <w:p w14:paraId="26F65A8A" w14:textId="5A3DA687" w:rsidR="007004E0" w:rsidRPr="005E17A4" w:rsidRDefault="007004E0" w:rsidP="00FA25ED">
            <w:pPr>
              <w:pStyle w:val="Tabel"/>
              <w:rPr>
                <w:bCs w:val="0"/>
              </w:rPr>
            </w:pPr>
            <w:r>
              <w:rPr>
                <w:bCs w:val="0"/>
              </w:rPr>
              <w:t>[</w:t>
            </w:r>
            <w:r w:rsidR="006C2650">
              <w:rPr>
                <w:bCs w:val="0"/>
              </w:rPr>
              <w:t>0</w:t>
            </w:r>
            <w:r>
              <w:rPr>
                <w:bCs w:val="0"/>
              </w:rPr>
              <w:t>..</w:t>
            </w:r>
            <w:r w:rsidR="006C2650">
              <w:rPr>
                <w:bCs w:val="0"/>
              </w:rPr>
              <w:t>*</w:t>
            </w:r>
            <w:r>
              <w:rPr>
                <w:bCs w:val="0"/>
              </w:rPr>
              <w:t>]</w:t>
            </w:r>
          </w:p>
        </w:tc>
        <w:tc>
          <w:tcPr>
            <w:tcW w:w="1134" w:type="dxa"/>
          </w:tcPr>
          <w:p w14:paraId="53FC35ED" w14:textId="5AB98746" w:rsidR="007004E0" w:rsidRPr="005E17A4" w:rsidRDefault="00C54D14" w:rsidP="00FA25ED">
            <w:pPr>
              <w:pStyle w:val="Tabel"/>
              <w:rPr>
                <w:bCs w:val="0"/>
              </w:rPr>
            </w:pPr>
            <w:r>
              <w:rPr>
                <w:bCs w:val="0"/>
              </w:rPr>
              <w:t>String</w:t>
            </w:r>
            <w:r w:rsidR="0033631C">
              <w:rPr>
                <w:bCs w:val="0"/>
              </w:rPr>
              <w:t>(255)</w:t>
            </w:r>
          </w:p>
        </w:tc>
        <w:tc>
          <w:tcPr>
            <w:tcW w:w="3827" w:type="dxa"/>
          </w:tcPr>
          <w:p w14:paraId="0DAD9E1E" w14:textId="3F6BCADE" w:rsidR="007004E0" w:rsidRPr="005E17A4" w:rsidRDefault="007004E0" w:rsidP="00FA25ED">
            <w:pPr>
              <w:pStyle w:val="Tabel"/>
              <w:rPr>
                <w:bCs w:val="0"/>
              </w:rPr>
            </w:pPr>
            <w:r>
              <w:rPr>
                <w:bCs w:val="0"/>
              </w:rPr>
              <w:t xml:space="preserve">Waarde uit de </w:t>
            </w:r>
            <w:proofErr w:type="spellStart"/>
            <w:r>
              <w:rPr>
                <w:bCs w:val="0"/>
              </w:rPr>
              <w:t>waardelijst</w:t>
            </w:r>
            <w:proofErr w:type="spellEnd"/>
            <w:r>
              <w:rPr>
                <w:bCs w:val="0"/>
              </w:rPr>
              <w:t xml:space="preserve"> ‘</w:t>
            </w:r>
            <w:r w:rsidR="00283C36">
              <w:rPr>
                <w:bCs w:val="0"/>
              </w:rPr>
              <w:t>T</w:t>
            </w:r>
            <w:r>
              <w:rPr>
                <w:bCs w:val="0"/>
              </w:rPr>
              <w:t>hema’.</w:t>
            </w:r>
          </w:p>
        </w:tc>
      </w:tr>
      <w:tr w:rsidR="007004E0" w:rsidRPr="00022065" w14:paraId="1BB64BFD" w14:textId="77777777" w:rsidTr="003E3902">
        <w:trPr>
          <w:cantSplit/>
        </w:trPr>
        <w:tc>
          <w:tcPr>
            <w:tcW w:w="3397" w:type="dxa"/>
          </w:tcPr>
          <w:p w14:paraId="4986FA84" w14:textId="77777777" w:rsidR="007004E0" w:rsidRPr="005E17A4" w:rsidRDefault="007004E0" w:rsidP="00FA25ED">
            <w:pPr>
              <w:pStyle w:val="Tabel"/>
              <w:ind w:left="568"/>
              <w:rPr>
                <w:bCs w:val="0"/>
              </w:rPr>
            </w:pPr>
            <w:r w:rsidRPr="005E17A4">
              <w:rPr>
                <w:bCs w:val="0"/>
              </w:rPr>
              <w:t xml:space="preserve">locatieaanduiding </w:t>
            </w:r>
          </w:p>
        </w:tc>
        <w:tc>
          <w:tcPr>
            <w:tcW w:w="1276" w:type="dxa"/>
          </w:tcPr>
          <w:p w14:paraId="5A45640E" w14:textId="77777777" w:rsidR="007004E0" w:rsidRPr="005E17A4" w:rsidRDefault="007004E0" w:rsidP="00FA25ED">
            <w:pPr>
              <w:pStyle w:val="Tabel"/>
              <w:rPr>
                <w:bCs w:val="0"/>
              </w:rPr>
            </w:pPr>
            <w:r w:rsidRPr="005E17A4">
              <w:rPr>
                <w:bCs w:val="0"/>
              </w:rPr>
              <w:t>[1..1]</w:t>
            </w:r>
          </w:p>
        </w:tc>
        <w:tc>
          <w:tcPr>
            <w:tcW w:w="1134" w:type="dxa"/>
          </w:tcPr>
          <w:p w14:paraId="331C5F94" w14:textId="77777777" w:rsidR="007004E0" w:rsidRPr="005E17A4" w:rsidRDefault="007004E0" w:rsidP="00FA25ED">
            <w:pPr>
              <w:pStyle w:val="Tabel"/>
              <w:rPr>
                <w:bCs w:val="0"/>
              </w:rPr>
            </w:pPr>
          </w:p>
        </w:tc>
        <w:tc>
          <w:tcPr>
            <w:tcW w:w="3827" w:type="dxa"/>
          </w:tcPr>
          <w:p w14:paraId="628B7938" w14:textId="77777777" w:rsidR="007004E0" w:rsidRPr="005E17A4" w:rsidRDefault="007004E0" w:rsidP="00FA25ED">
            <w:pPr>
              <w:pStyle w:val="Tabel"/>
              <w:rPr>
                <w:bCs w:val="0"/>
              </w:rPr>
            </w:pPr>
            <w:r>
              <w:rPr>
                <w:bCs w:val="0"/>
              </w:rPr>
              <w:t>De Locatie waar de Juridische regel van kracht is.</w:t>
            </w:r>
          </w:p>
        </w:tc>
      </w:tr>
      <w:tr w:rsidR="007004E0" w:rsidRPr="00022065" w14:paraId="27CA5D8D" w14:textId="77777777" w:rsidTr="003E3902">
        <w:trPr>
          <w:cantSplit/>
        </w:trPr>
        <w:tc>
          <w:tcPr>
            <w:tcW w:w="3397" w:type="dxa"/>
          </w:tcPr>
          <w:p w14:paraId="3B8DD8F1" w14:textId="77777777" w:rsidR="007004E0" w:rsidRPr="005E17A4" w:rsidRDefault="007004E0" w:rsidP="00FA25ED">
            <w:pPr>
              <w:pStyle w:val="Tabel"/>
              <w:ind w:left="852"/>
              <w:rPr>
                <w:bCs w:val="0"/>
              </w:rPr>
            </w:pPr>
            <w:r w:rsidRPr="005E17A4">
              <w:rPr>
                <w:bCs w:val="0"/>
              </w:rPr>
              <w:t>[@Locatie</w:t>
            </w:r>
            <w:r>
              <w:rPr>
                <w:bCs w:val="0"/>
              </w:rPr>
              <w:t>R</w:t>
            </w:r>
            <w:r w:rsidRPr="005E17A4">
              <w:rPr>
                <w:bCs w:val="0"/>
              </w:rPr>
              <w:t>ef]</w:t>
            </w:r>
          </w:p>
        </w:tc>
        <w:tc>
          <w:tcPr>
            <w:tcW w:w="1276" w:type="dxa"/>
          </w:tcPr>
          <w:p w14:paraId="4BC85996" w14:textId="77777777" w:rsidR="007004E0" w:rsidRPr="005E17A4" w:rsidRDefault="007004E0" w:rsidP="00FA25ED">
            <w:pPr>
              <w:pStyle w:val="Tabel"/>
              <w:rPr>
                <w:bCs w:val="0"/>
              </w:rPr>
            </w:pPr>
            <w:r w:rsidRPr="005E17A4">
              <w:rPr>
                <w:bCs w:val="0"/>
              </w:rPr>
              <w:t>[1..*]</w:t>
            </w:r>
          </w:p>
        </w:tc>
        <w:tc>
          <w:tcPr>
            <w:tcW w:w="1134" w:type="dxa"/>
          </w:tcPr>
          <w:p w14:paraId="6021A6A2" w14:textId="3FCFDFCE" w:rsidR="007004E0" w:rsidRPr="005E17A4" w:rsidRDefault="0033631C" w:rsidP="00FA25ED">
            <w:pPr>
              <w:pStyle w:val="Tabel"/>
              <w:rPr>
                <w:bCs w:val="0"/>
              </w:rPr>
            </w:pPr>
            <w:proofErr w:type="spellStart"/>
            <w:r>
              <w:rPr>
                <w:bCs w:val="0"/>
              </w:rPr>
              <w:t>x</w:t>
            </w:r>
            <w:r w:rsidRPr="005E17A4">
              <w:rPr>
                <w:bCs w:val="0"/>
              </w:rPr>
              <w:t>link</w:t>
            </w:r>
            <w:proofErr w:type="spellEnd"/>
            <w:r>
              <w:rPr>
                <w:bCs w:val="0"/>
              </w:rPr>
              <w:t>(80)</w:t>
            </w:r>
          </w:p>
        </w:tc>
        <w:tc>
          <w:tcPr>
            <w:tcW w:w="3827" w:type="dxa"/>
          </w:tcPr>
          <w:p w14:paraId="06027836" w14:textId="77777777" w:rsidR="007004E0" w:rsidRPr="005E17A4" w:rsidRDefault="007004E0" w:rsidP="00FA25ED">
            <w:pPr>
              <w:pStyle w:val="Tabel"/>
              <w:rPr>
                <w:bCs w:val="0"/>
              </w:rPr>
            </w:pPr>
            <w:r w:rsidRPr="005E17A4">
              <w:rPr>
                <w:bCs w:val="0"/>
              </w:rPr>
              <w:t>Verwijzing naar de identificatie</w:t>
            </w:r>
            <w:r>
              <w:rPr>
                <w:bCs w:val="0"/>
              </w:rPr>
              <w:t>(s)</w:t>
            </w:r>
            <w:r w:rsidRPr="005E17A4">
              <w:rPr>
                <w:bCs w:val="0"/>
              </w:rPr>
              <w:t xml:space="preserve"> van de Locatie waar de </w:t>
            </w:r>
            <w:r>
              <w:rPr>
                <w:bCs w:val="0"/>
              </w:rPr>
              <w:t>J</w:t>
            </w:r>
            <w:r w:rsidRPr="005E17A4">
              <w:rPr>
                <w:bCs w:val="0"/>
              </w:rPr>
              <w:t xml:space="preserve">uridische regel van kracht is. </w:t>
            </w:r>
          </w:p>
        </w:tc>
      </w:tr>
      <w:tr w:rsidR="007004E0" w:rsidRPr="00022065" w14:paraId="593FFB25" w14:textId="77777777" w:rsidTr="003E3902">
        <w:trPr>
          <w:cantSplit/>
        </w:trPr>
        <w:tc>
          <w:tcPr>
            <w:tcW w:w="3397" w:type="dxa"/>
          </w:tcPr>
          <w:p w14:paraId="1973AAF7" w14:textId="77777777" w:rsidR="007004E0" w:rsidRPr="005E17A4" w:rsidRDefault="007004E0" w:rsidP="00FA25ED">
            <w:pPr>
              <w:pStyle w:val="Tabel"/>
              <w:ind w:left="568"/>
              <w:rPr>
                <w:bCs w:val="0"/>
              </w:rPr>
            </w:pPr>
            <w:r>
              <w:rPr>
                <w:bCs w:val="0"/>
              </w:rPr>
              <w:t>g</w:t>
            </w:r>
            <w:r w:rsidRPr="005E17A4">
              <w:rPr>
                <w:bCs w:val="0"/>
              </w:rPr>
              <w:t>ebiedsaanwijzing</w:t>
            </w:r>
          </w:p>
        </w:tc>
        <w:tc>
          <w:tcPr>
            <w:tcW w:w="1276" w:type="dxa"/>
          </w:tcPr>
          <w:p w14:paraId="057276D0" w14:textId="77777777" w:rsidR="007004E0" w:rsidRPr="005E17A4" w:rsidRDefault="007004E0" w:rsidP="00FA25ED">
            <w:pPr>
              <w:pStyle w:val="Tabel"/>
              <w:rPr>
                <w:bCs w:val="0"/>
              </w:rPr>
            </w:pPr>
            <w:r>
              <w:rPr>
                <w:bCs w:val="0"/>
              </w:rPr>
              <w:t>[0..1]</w:t>
            </w:r>
          </w:p>
        </w:tc>
        <w:tc>
          <w:tcPr>
            <w:tcW w:w="1134" w:type="dxa"/>
          </w:tcPr>
          <w:p w14:paraId="1344BC11" w14:textId="77777777" w:rsidR="007004E0" w:rsidRPr="005E17A4" w:rsidRDefault="007004E0" w:rsidP="00FA25ED">
            <w:pPr>
              <w:pStyle w:val="Tabel"/>
              <w:rPr>
                <w:bCs w:val="0"/>
              </w:rPr>
            </w:pPr>
          </w:p>
        </w:tc>
        <w:tc>
          <w:tcPr>
            <w:tcW w:w="3827" w:type="dxa"/>
          </w:tcPr>
          <w:p w14:paraId="4EEF9BFC" w14:textId="77777777" w:rsidR="007004E0" w:rsidRPr="005E17A4" w:rsidRDefault="007004E0" w:rsidP="00FA25ED">
            <w:pPr>
              <w:pStyle w:val="Tabel"/>
              <w:rPr>
                <w:bCs w:val="0"/>
              </w:rPr>
            </w:pPr>
            <w:r>
              <w:rPr>
                <w:bCs w:val="0"/>
              </w:rPr>
              <w:t>De aanwijzing van een specifiek gebied.</w:t>
            </w:r>
          </w:p>
        </w:tc>
      </w:tr>
      <w:tr w:rsidR="007004E0" w:rsidRPr="00022065" w14:paraId="741DFD39" w14:textId="77777777" w:rsidTr="003E3902">
        <w:trPr>
          <w:cantSplit/>
        </w:trPr>
        <w:tc>
          <w:tcPr>
            <w:tcW w:w="3397" w:type="dxa"/>
          </w:tcPr>
          <w:p w14:paraId="0692AA2A" w14:textId="77777777" w:rsidR="007004E0" w:rsidRPr="005E17A4" w:rsidRDefault="007004E0" w:rsidP="00FA25ED">
            <w:pPr>
              <w:pStyle w:val="Tabel"/>
              <w:ind w:left="852"/>
              <w:rPr>
                <w:bCs w:val="0"/>
              </w:rPr>
            </w:pPr>
            <w:r w:rsidRPr="005E17A4">
              <w:rPr>
                <w:bCs w:val="0"/>
              </w:rPr>
              <w:t>[@Gebiedsaanwijzing</w:t>
            </w:r>
            <w:r>
              <w:rPr>
                <w:bCs w:val="0"/>
              </w:rPr>
              <w:t>R</w:t>
            </w:r>
            <w:r w:rsidRPr="005E17A4">
              <w:rPr>
                <w:bCs w:val="0"/>
              </w:rPr>
              <w:t>ef]</w:t>
            </w:r>
          </w:p>
        </w:tc>
        <w:tc>
          <w:tcPr>
            <w:tcW w:w="1276" w:type="dxa"/>
          </w:tcPr>
          <w:p w14:paraId="4396BA11" w14:textId="77777777" w:rsidR="007004E0" w:rsidRPr="005E17A4" w:rsidRDefault="007004E0" w:rsidP="00FA25ED">
            <w:pPr>
              <w:pStyle w:val="Tabel"/>
              <w:rPr>
                <w:bCs w:val="0"/>
              </w:rPr>
            </w:pPr>
            <w:r>
              <w:rPr>
                <w:bCs w:val="0"/>
              </w:rPr>
              <w:t>[1..*]</w:t>
            </w:r>
          </w:p>
        </w:tc>
        <w:tc>
          <w:tcPr>
            <w:tcW w:w="1134" w:type="dxa"/>
          </w:tcPr>
          <w:p w14:paraId="086CE97C" w14:textId="63A55DFF" w:rsidR="007004E0" w:rsidRPr="005E17A4" w:rsidRDefault="0033631C" w:rsidP="00FA25ED">
            <w:pPr>
              <w:pStyle w:val="Tabel"/>
              <w:rPr>
                <w:bCs w:val="0"/>
              </w:rPr>
            </w:pPr>
            <w:proofErr w:type="spellStart"/>
            <w:r>
              <w:rPr>
                <w:bCs w:val="0"/>
              </w:rPr>
              <w:t>x</w:t>
            </w:r>
            <w:r w:rsidRPr="005E17A4">
              <w:rPr>
                <w:bCs w:val="0"/>
              </w:rPr>
              <w:t>link</w:t>
            </w:r>
            <w:proofErr w:type="spellEnd"/>
            <w:r>
              <w:rPr>
                <w:bCs w:val="0"/>
              </w:rPr>
              <w:t>(80)</w:t>
            </w:r>
          </w:p>
        </w:tc>
        <w:tc>
          <w:tcPr>
            <w:tcW w:w="3827" w:type="dxa"/>
          </w:tcPr>
          <w:p w14:paraId="5545DC37" w14:textId="77777777" w:rsidR="007004E0" w:rsidRPr="005E17A4" w:rsidRDefault="007004E0" w:rsidP="00FA25ED">
            <w:pPr>
              <w:pStyle w:val="Tabel"/>
              <w:rPr>
                <w:bCs w:val="0"/>
              </w:rPr>
            </w:pPr>
            <w:r>
              <w:rPr>
                <w:bCs w:val="0"/>
              </w:rPr>
              <w:t>Verwijzing naar de identificatie(s) van de Gebieden die worden aangewezen in de Juridische regel.</w:t>
            </w:r>
          </w:p>
        </w:tc>
      </w:tr>
      <w:tr w:rsidR="00963A7E" w:rsidRPr="00022065" w14:paraId="2C100C71" w14:textId="77777777" w:rsidTr="003E3902">
        <w:trPr>
          <w:cantSplit/>
        </w:trPr>
        <w:tc>
          <w:tcPr>
            <w:tcW w:w="3397" w:type="dxa"/>
          </w:tcPr>
          <w:p w14:paraId="2C59F0BD" w14:textId="3AA019B3" w:rsidR="00963A7E" w:rsidRPr="005E17A4" w:rsidRDefault="00963A7E" w:rsidP="00963A7E">
            <w:pPr>
              <w:pStyle w:val="Tabel"/>
              <w:ind w:left="568"/>
              <w:rPr>
                <w:bCs w:val="0"/>
              </w:rPr>
            </w:pPr>
            <w:r>
              <w:rPr>
                <w:bCs w:val="0"/>
              </w:rPr>
              <w:t>kaartaanduiding</w:t>
            </w:r>
          </w:p>
        </w:tc>
        <w:tc>
          <w:tcPr>
            <w:tcW w:w="1276" w:type="dxa"/>
          </w:tcPr>
          <w:p w14:paraId="11753FCE" w14:textId="2B06B25C" w:rsidR="00963A7E" w:rsidRDefault="00963A7E" w:rsidP="00963A7E">
            <w:pPr>
              <w:pStyle w:val="Tabel"/>
              <w:rPr>
                <w:bCs w:val="0"/>
              </w:rPr>
            </w:pPr>
            <w:r>
              <w:rPr>
                <w:bCs w:val="0"/>
              </w:rPr>
              <w:t>[0..1]</w:t>
            </w:r>
          </w:p>
        </w:tc>
        <w:tc>
          <w:tcPr>
            <w:tcW w:w="1134" w:type="dxa"/>
          </w:tcPr>
          <w:p w14:paraId="5A1D7DB4" w14:textId="77777777" w:rsidR="00963A7E" w:rsidRDefault="00963A7E" w:rsidP="00963A7E">
            <w:pPr>
              <w:pStyle w:val="Tabel"/>
              <w:rPr>
                <w:bCs w:val="0"/>
              </w:rPr>
            </w:pPr>
          </w:p>
        </w:tc>
        <w:tc>
          <w:tcPr>
            <w:tcW w:w="3827" w:type="dxa"/>
          </w:tcPr>
          <w:p w14:paraId="386C4140" w14:textId="3AF52E17" w:rsidR="00963A7E" w:rsidRDefault="00963A7E" w:rsidP="00963A7E">
            <w:pPr>
              <w:pStyle w:val="Tabel"/>
              <w:rPr>
                <w:bCs w:val="0"/>
              </w:rPr>
            </w:pPr>
            <w:r>
              <w:rPr>
                <w:bCs w:val="0"/>
              </w:rPr>
              <w:t>Specifieke kaart die geduid wordt</w:t>
            </w:r>
          </w:p>
        </w:tc>
      </w:tr>
      <w:tr w:rsidR="00963A7E" w:rsidRPr="00022065" w14:paraId="6F0D5BCD" w14:textId="77777777" w:rsidTr="003E3902">
        <w:trPr>
          <w:cantSplit/>
        </w:trPr>
        <w:tc>
          <w:tcPr>
            <w:tcW w:w="3397" w:type="dxa"/>
          </w:tcPr>
          <w:p w14:paraId="12B08E40" w14:textId="6AF60ACF" w:rsidR="00963A7E" w:rsidRPr="005E17A4" w:rsidRDefault="00963A7E" w:rsidP="00963A7E">
            <w:pPr>
              <w:pStyle w:val="Tabel"/>
              <w:ind w:left="852"/>
              <w:rPr>
                <w:bCs w:val="0"/>
              </w:rPr>
            </w:pPr>
            <w:r>
              <w:rPr>
                <w:bCs w:val="0"/>
              </w:rPr>
              <w:t>[@KaartRef]</w:t>
            </w:r>
          </w:p>
        </w:tc>
        <w:tc>
          <w:tcPr>
            <w:tcW w:w="1276" w:type="dxa"/>
          </w:tcPr>
          <w:p w14:paraId="1A4DE560" w14:textId="7C099AF6" w:rsidR="00963A7E" w:rsidRDefault="00963A7E" w:rsidP="00963A7E">
            <w:pPr>
              <w:pStyle w:val="Tabel"/>
              <w:rPr>
                <w:bCs w:val="0"/>
              </w:rPr>
            </w:pPr>
            <w:r>
              <w:rPr>
                <w:bCs w:val="0"/>
              </w:rPr>
              <w:t>[1..*]</w:t>
            </w:r>
          </w:p>
        </w:tc>
        <w:tc>
          <w:tcPr>
            <w:tcW w:w="1134" w:type="dxa"/>
          </w:tcPr>
          <w:p w14:paraId="3965493A" w14:textId="4B36B931" w:rsidR="00963A7E" w:rsidRDefault="0033631C" w:rsidP="00963A7E">
            <w:pPr>
              <w:pStyle w:val="Tabel"/>
              <w:rPr>
                <w:bCs w:val="0"/>
              </w:rPr>
            </w:pPr>
            <w:proofErr w:type="spellStart"/>
            <w:r>
              <w:rPr>
                <w:bCs w:val="0"/>
              </w:rPr>
              <w:t>x</w:t>
            </w:r>
            <w:r w:rsidRPr="005E17A4">
              <w:rPr>
                <w:bCs w:val="0"/>
              </w:rPr>
              <w:t>link</w:t>
            </w:r>
            <w:proofErr w:type="spellEnd"/>
            <w:r>
              <w:rPr>
                <w:bCs w:val="0"/>
              </w:rPr>
              <w:t>(80)</w:t>
            </w:r>
          </w:p>
        </w:tc>
        <w:tc>
          <w:tcPr>
            <w:tcW w:w="3827" w:type="dxa"/>
          </w:tcPr>
          <w:p w14:paraId="7DB6F621" w14:textId="41333DD7" w:rsidR="00963A7E" w:rsidRDefault="00963A7E" w:rsidP="00963A7E">
            <w:pPr>
              <w:pStyle w:val="Tabel"/>
              <w:rPr>
                <w:bCs w:val="0"/>
              </w:rPr>
            </w:pPr>
            <w:r>
              <w:rPr>
                <w:bCs w:val="0"/>
              </w:rPr>
              <w:t>Verwijzing naar de identificatie(s) van de Kaarten die worden geduid in de Juridische regel.</w:t>
            </w:r>
          </w:p>
        </w:tc>
      </w:tr>
      <w:tr w:rsidR="00963A7E" w:rsidRPr="00022065" w14:paraId="7054B682" w14:textId="77777777" w:rsidTr="003E3902">
        <w:trPr>
          <w:cantSplit/>
        </w:trPr>
        <w:tc>
          <w:tcPr>
            <w:tcW w:w="3397" w:type="dxa"/>
          </w:tcPr>
          <w:p w14:paraId="7EEBD5AD" w14:textId="74328C5A" w:rsidR="00963A7E" w:rsidRPr="005E17A4" w:rsidRDefault="00963A7E" w:rsidP="00963A7E">
            <w:pPr>
              <w:pStyle w:val="Tabel"/>
              <w:ind w:left="568"/>
              <w:rPr>
                <w:bCs w:val="0"/>
              </w:rPr>
            </w:pPr>
            <w:proofErr w:type="spellStart"/>
            <w:r>
              <w:rPr>
                <w:bCs w:val="0"/>
              </w:rPr>
              <w:t>instructieregelInstrument</w:t>
            </w:r>
            <w:proofErr w:type="spellEnd"/>
          </w:p>
        </w:tc>
        <w:tc>
          <w:tcPr>
            <w:tcW w:w="1276" w:type="dxa"/>
          </w:tcPr>
          <w:p w14:paraId="3871376C" w14:textId="44715E45" w:rsidR="00963A7E" w:rsidRDefault="00963A7E" w:rsidP="00963A7E">
            <w:pPr>
              <w:pStyle w:val="Tabel"/>
              <w:rPr>
                <w:bCs w:val="0"/>
              </w:rPr>
            </w:pPr>
            <w:r>
              <w:rPr>
                <w:bCs w:val="0"/>
              </w:rPr>
              <w:t>[0..*]</w:t>
            </w:r>
          </w:p>
        </w:tc>
        <w:tc>
          <w:tcPr>
            <w:tcW w:w="1134" w:type="dxa"/>
          </w:tcPr>
          <w:p w14:paraId="6A680186" w14:textId="0D04E1C7" w:rsidR="00963A7E" w:rsidRDefault="00963A7E" w:rsidP="00963A7E">
            <w:pPr>
              <w:pStyle w:val="Tabel"/>
              <w:rPr>
                <w:bCs w:val="0"/>
              </w:rPr>
            </w:pPr>
            <w:r>
              <w:rPr>
                <w:bCs w:val="0"/>
              </w:rPr>
              <w:t>String</w:t>
            </w:r>
            <w:r w:rsidR="00821D95">
              <w:rPr>
                <w:bCs w:val="0"/>
              </w:rPr>
              <w:t xml:space="preserve"> </w:t>
            </w:r>
            <w:r w:rsidR="00B67473">
              <w:rPr>
                <w:bCs w:val="0"/>
              </w:rPr>
              <w:t>(255)</w:t>
            </w:r>
          </w:p>
        </w:tc>
        <w:tc>
          <w:tcPr>
            <w:tcW w:w="3827" w:type="dxa"/>
          </w:tcPr>
          <w:p w14:paraId="330F62F9" w14:textId="32C264B5" w:rsidR="00963A7E" w:rsidRDefault="00963A7E" w:rsidP="00963A7E">
            <w:pPr>
              <w:pStyle w:val="Tabel"/>
              <w:rPr>
                <w:bCs w:val="0"/>
              </w:rPr>
            </w:pPr>
            <w:r>
              <w:rPr>
                <w:bCs w:val="0"/>
              </w:rPr>
              <w:t xml:space="preserve">Waarde uit </w:t>
            </w:r>
            <w:proofErr w:type="spellStart"/>
            <w:r>
              <w:rPr>
                <w:bCs w:val="0"/>
              </w:rPr>
              <w:t>waardelijst</w:t>
            </w:r>
            <w:proofErr w:type="spellEnd"/>
            <w:r>
              <w:rPr>
                <w:bCs w:val="0"/>
              </w:rPr>
              <w:t xml:space="preserve"> ‘instrument’.*</w:t>
            </w:r>
          </w:p>
        </w:tc>
      </w:tr>
      <w:tr w:rsidR="00963A7E" w:rsidRPr="00022065" w14:paraId="7BCCE6DD" w14:textId="77777777" w:rsidTr="003E3902">
        <w:trPr>
          <w:cantSplit/>
        </w:trPr>
        <w:tc>
          <w:tcPr>
            <w:tcW w:w="3397" w:type="dxa"/>
          </w:tcPr>
          <w:p w14:paraId="0C5BC758" w14:textId="2426639D" w:rsidR="00963A7E" w:rsidRPr="005E17A4" w:rsidRDefault="00963A7E" w:rsidP="00963A7E">
            <w:pPr>
              <w:pStyle w:val="Tabel"/>
              <w:ind w:left="568"/>
              <w:rPr>
                <w:bCs w:val="0"/>
              </w:rPr>
            </w:pPr>
            <w:proofErr w:type="spellStart"/>
            <w:r>
              <w:rPr>
                <w:bCs w:val="0"/>
              </w:rPr>
              <w:t>instructieregelTaakuitoefening</w:t>
            </w:r>
            <w:proofErr w:type="spellEnd"/>
          </w:p>
        </w:tc>
        <w:tc>
          <w:tcPr>
            <w:tcW w:w="1276" w:type="dxa"/>
          </w:tcPr>
          <w:p w14:paraId="37FB2F92" w14:textId="2F11FA25" w:rsidR="00963A7E" w:rsidRDefault="00963A7E" w:rsidP="00963A7E">
            <w:pPr>
              <w:pStyle w:val="Tabel"/>
              <w:rPr>
                <w:bCs w:val="0"/>
              </w:rPr>
            </w:pPr>
            <w:r>
              <w:rPr>
                <w:bCs w:val="0"/>
              </w:rPr>
              <w:t>[0..*]</w:t>
            </w:r>
          </w:p>
        </w:tc>
        <w:tc>
          <w:tcPr>
            <w:tcW w:w="1134" w:type="dxa"/>
          </w:tcPr>
          <w:p w14:paraId="3A5CBB26" w14:textId="3194FB17" w:rsidR="00963A7E" w:rsidRDefault="00963A7E" w:rsidP="00963A7E">
            <w:pPr>
              <w:pStyle w:val="Tabel"/>
              <w:rPr>
                <w:bCs w:val="0"/>
              </w:rPr>
            </w:pPr>
            <w:r>
              <w:rPr>
                <w:bCs w:val="0"/>
              </w:rPr>
              <w:t>String</w:t>
            </w:r>
            <w:r w:rsidR="00B67473">
              <w:rPr>
                <w:bCs w:val="0"/>
              </w:rPr>
              <w:t xml:space="preserve"> (255)</w:t>
            </w:r>
          </w:p>
        </w:tc>
        <w:tc>
          <w:tcPr>
            <w:tcW w:w="3827" w:type="dxa"/>
          </w:tcPr>
          <w:p w14:paraId="128462BF" w14:textId="669E4A4B" w:rsidR="00963A7E" w:rsidRDefault="00963A7E" w:rsidP="00963A7E">
            <w:pPr>
              <w:pStyle w:val="Tabel"/>
              <w:rPr>
                <w:bCs w:val="0"/>
              </w:rPr>
            </w:pPr>
            <w:r>
              <w:rPr>
                <w:bCs w:val="0"/>
              </w:rPr>
              <w:t xml:space="preserve">Waarde uit </w:t>
            </w:r>
            <w:proofErr w:type="spellStart"/>
            <w:r>
              <w:rPr>
                <w:bCs w:val="0"/>
              </w:rPr>
              <w:t>waardelijst</w:t>
            </w:r>
            <w:proofErr w:type="spellEnd"/>
            <w:r>
              <w:rPr>
                <w:bCs w:val="0"/>
              </w:rPr>
              <w:t xml:space="preserve"> ‘adressaat’.*</w:t>
            </w:r>
          </w:p>
        </w:tc>
      </w:tr>
      <w:tr w:rsidR="00963A7E" w:rsidRPr="00022065" w14:paraId="771796B2" w14:textId="77777777" w:rsidTr="003E3902">
        <w:trPr>
          <w:cantSplit/>
        </w:trPr>
        <w:tc>
          <w:tcPr>
            <w:tcW w:w="3397" w:type="dxa"/>
          </w:tcPr>
          <w:p w14:paraId="5EE71401" w14:textId="73C956F0" w:rsidR="00963A7E" w:rsidRPr="005E17A4" w:rsidRDefault="00963A7E" w:rsidP="00963A7E">
            <w:pPr>
              <w:pStyle w:val="Tabel"/>
              <w:ind w:left="568"/>
              <w:rPr>
                <w:bCs w:val="0"/>
              </w:rPr>
            </w:pPr>
            <w:r>
              <w:rPr>
                <w:bCs w:val="0"/>
              </w:rPr>
              <w:t>omgevingsnormaanduiding</w:t>
            </w:r>
          </w:p>
        </w:tc>
        <w:tc>
          <w:tcPr>
            <w:tcW w:w="1276" w:type="dxa"/>
          </w:tcPr>
          <w:p w14:paraId="61F74673" w14:textId="7417B670" w:rsidR="00963A7E" w:rsidRDefault="00963A7E" w:rsidP="00963A7E">
            <w:pPr>
              <w:pStyle w:val="Tabel"/>
              <w:rPr>
                <w:bCs w:val="0"/>
              </w:rPr>
            </w:pPr>
            <w:r>
              <w:rPr>
                <w:bCs w:val="0"/>
              </w:rPr>
              <w:t>[0..1]</w:t>
            </w:r>
          </w:p>
        </w:tc>
        <w:tc>
          <w:tcPr>
            <w:tcW w:w="1134" w:type="dxa"/>
          </w:tcPr>
          <w:p w14:paraId="66568CAE" w14:textId="77777777" w:rsidR="00963A7E" w:rsidRDefault="00963A7E" w:rsidP="00963A7E">
            <w:pPr>
              <w:pStyle w:val="Tabel"/>
              <w:rPr>
                <w:bCs w:val="0"/>
              </w:rPr>
            </w:pPr>
          </w:p>
        </w:tc>
        <w:tc>
          <w:tcPr>
            <w:tcW w:w="3827" w:type="dxa"/>
          </w:tcPr>
          <w:p w14:paraId="215FE66D" w14:textId="21E966AE" w:rsidR="00963A7E" w:rsidRDefault="00963A7E" w:rsidP="00963A7E">
            <w:pPr>
              <w:pStyle w:val="Tabel"/>
              <w:rPr>
                <w:bCs w:val="0"/>
              </w:rPr>
            </w:pPr>
            <w:r>
              <w:rPr>
                <w:bCs w:val="0"/>
              </w:rPr>
              <w:t>De omgevingsnorm die gesteld wordt.</w:t>
            </w:r>
          </w:p>
        </w:tc>
      </w:tr>
      <w:tr w:rsidR="00963A7E" w:rsidRPr="00022065" w14:paraId="3B8C7050" w14:textId="77777777" w:rsidTr="003E3902">
        <w:trPr>
          <w:cantSplit/>
        </w:trPr>
        <w:tc>
          <w:tcPr>
            <w:tcW w:w="3397" w:type="dxa"/>
          </w:tcPr>
          <w:p w14:paraId="3F0472E0" w14:textId="296A9937" w:rsidR="00963A7E" w:rsidRPr="005E17A4" w:rsidRDefault="00963A7E" w:rsidP="00963A7E">
            <w:pPr>
              <w:pStyle w:val="Tabel"/>
              <w:ind w:left="852"/>
              <w:rPr>
                <w:bCs w:val="0"/>
              </w:rPr>
            </w:pPr>
            <w:r>
              <w:rPr>
                <w:bCs w:val="0"/>
              </w:rPr>
              <w:t>[@OmgevingsnormRef]</w:t>
            </w:r>
          </w:p>
        </w:tc>
        <w:tc>
          <w:tcPr>
            <w:tcW w:w="1276" w:type="dxa"/>
          </w:tcPr>
          <w:p w14:paraId="28B7D631" w14:textId="7984A566" w:rsidR="00963A7E" w:rsidRDefault="00963A7E" w:rsidP="00963A7E">
            <w:pPr>
              <w:pStyle w:val="Tabel"/>
              <w:rPr>
                <w:bCs w:val="0"/>
              </w:rPr>
            </w:pPr>
            <w:r>
              <w:rPr>
                <w:bCs w:val="0"/>
              </w:rPr>
              <w:t>[1..*]</w:t>
            </w:r>
          </w:p>
        </w:tc>
        <w:tc>
          <w:tcPr>
            <w:tcW w:w="1134" w:type="dxa"/>
          </w:tcPr>
          <w:p w14:paraId="2FA0CEF9" w14:textId="3785A4B0" w:rsidR="00963A7E" w:rsidRDefault="000441F1" w:rsidP="00963A7E">
            <w:pPr>
              <w:pStyle w:val="Tabel"/>
              <w:rPr>
                <w:bCs w:val="0"/>
              </w:rPr>
            </w:pPr>
            <w:proofErr w:type="spellStart"/>
            <w:r>
              <w:rPr>
                <w:bCs w:val="0"/>
              </w:rPr>
              <w:t>x</w:t>
            </w:r>
            <w:r w:rsidRPr="005E17A4">
              <w:rPr>
                <w:bCs w:val="0"/>
              </w:rPr>
              <w:t>link</w:t>
            </w:r>
            <w:proofErr w:type="spellEnd"/>
            <w:r>
              <w:rPr>
                <w:bCs w:val="0"/>
              </w:rPr>
              <w:t>(80)</w:t>
            </w:r>
          </w:p>
        </w:tc>
        <w:tc>
          <w:tcPr>
            <w:tcW w:w="3827" w:type="dxa"/>
          </w:tcPr>
          <w:p w14:paraId="4730F0A3" w14:textId="0274366A" w:rsidR="00963A7E" w:rsidRDefault="00963A7E" w:rsidP="00963A7E">
            <w:pPr>
              <w:pStyle w:val="Tabel"/>
              <w:rPr>
                <w:bCs w:val="0"/>
              </w:rPr>
            </w:pPr>
            <w:r>
              <w:rPr>
                <w:bCs w:val="0"/>
              </w:rPr>
              <w:t xml:space="preserve">Verwijzing naar de identificatie(s) van de omgevingsnorm(en) die gesteld wordt(/worden). </w:t>
            </w:r>
          </w:p>
        </w:tc>
      </w:tr>
    </w:tbl>
    <w:p w14:paraId="3424CB8F" w14:textId="4A1828A5" w:rsidR="00654C26" w:rsidRPr="00022065" w:rsidRDefault="00654C26" w:rsidP="00022065">
      <w:r w:rsidRPr="00022065">
        <w:t xml:space="preserve">*De waarde voor </w:t>
      </w:r>
      <w:proofErr w:type="spellStart"/>
      <w:r w:rsidRPr="00022065">
        <w:t>instructieregelInstrument</w:t>
      </w:r>
      <w:proofErr w:type="spellEnd"/>
      <w:r w:rsidRPr="00022065">
        <w:t xml:space="preserve"> en </w:t>
      </w:r>
      <w:proofErr w:type="spellStart"/>
      <w:r w:rsidRPr="00022065">
        <w:t>instructieregelTaakuitoefening</w:t>
      </w:r>
      <w:proofErr w:type="spellEnd"/>
      <w:r w:rsidRPr="00022065">
        <w:t xml:space="preserve"> mogen niet in dezelfde Juridische regel voorkomen.</w:t>
      </w:r>
    </w:p>
    <w:p w14:paraId="112C5785" w14:textId="518C5A38" w:rsidR="007004E0" w:rsidRDefault="007004E0" w:rsidP="00D7079F">
      <w:pPr>
        <w:pStyle w:val="Kop4"/>
      </w:pPr>
      <w:bookmarkStart w:id="555" w:name="_Ref39493893"/>
      <w:bookmarkStart w:id="556" w:name="XML_art_juridischeregel_omgwaarde"/>
      <w:r w:rsidRPr="00B505F2">
        <w:lastRenderedPageBreak/>
        <w:t>Omgevingswaarderegel</w:t>
      </w:r>
      <w:bookmarkEnd w:id="555"/>
    </w:p>
    <w:p w14:paraId="106DEB64" w14:textId="77777777" w:rsidR="00CE2EB8" w:rsidRPr="00CE2EB8" w:rsidRDefault="00CE2EB8" w:rsidP="00CE2EB8">
      <w:pPr>
        <w:pStyle w:val="Tabeltitel"/>
      </w:pPr>
    </w:p>
    <w:tbl>
      <w:tblPr>
        <w:tblStyle w:val="Tabelraster"/>
        <w:tblW w:w="9634" w:type="dxa"/>
        <w:tblLayout w:type="fixed"/>
        <w:tblLook w:val="0620" w:firstRow="1" w:lastRow="0" w:firstColumn="0" w:lastColumn="0" w:noHBand="1" w:noVBand="1"/>
      </w:tblPr>
      <w:tblGrid>
        <w:gridCol w:w="3397"/>
        <w:gridCol w:w="1276"/>
        <w:gridCol w:w="1134"/>
        <w:gridCol w:w="3827"/>
      </w:tblGrid>
      <w:tr w:rsidR="00DB3B32" w:rsidRPr="00022065" w14:paraId="625AD044" w14:textId="77777777" w:rsidTr="003E3902">
        <w:trPr>
          <w:cnfStyle w:val="100000000000" w:firstRow="1" w:lastRow="0" w:firstColumn="0" w:lastColumn="0" w:oddVBand="0" w:evenVBand="0" w:oddHBand="0" w:evenHBand="0" w:firstRowFirstColumn="0" w:firstRowLastColumn="0" w:lastRowFirstColumn="0" w:lastRowLastColumn="0"/>
          <w:cantSplit/>
          <w:tblHeader/>
        </w:trPr>
        <w:tc>
          <w:tcPr>
            <w:tcW w:w="3397" w:type="dxa"/>
          </w:tcPr>
          <w:bookmarkEnd w:id="556"/>
          <w:p w14:paraId="00DE2BC1" w14:textId="77777777" w:rsidR="00DB3B32" w:rsidRPr="00E45F7A" w:rsidRDefault="00DB3B32" w:rsidP="00FA25ED">
            <w:pPr>
              <w:pStyle w:val="Tabel"/>
            </w:pPr>
            <w:r w:rsidRPr="00E45F7A">
              <w:t>Element</w:t>
            </w:r>
          </w:p>
        </w:tc>
        <w:tc>
          <w:tcPr>
            <w:tcW w:w="1276" w:type="dxa"/>
          </w:tcPr>
          <w:p w14:paraId="664129AF" w14:textId="77777777" w:rsidR="00DB3B32" w:rsidRPr="00B60C13" w:rsidRDefault="00DB3B32" w:rsidP="00FA25ED">
            <w:pPr>
              <w:pStyle w:val="Tabel"/>
              <w:rPr>
                <w:sz w:val="16"/>
              </w:rPr>
            </w:pPr>
            <w:r w:rsidRPr="00B60C13">
              <w:rPr>
                <w:sz w:val="16"/>
              </w:rPr>
              <w:t>M(</w:t>
            </w:r>
            <w:proofErr w:type="spellStart"/>
            <w:r w:rsidRPr="00B60C13">
              <w:rPr>
                <w:sz w:val="16"/>
              </w:rPr>
              <w:t>ultipliciteit</w:t>
            </w:r>
            <w:proofErr w:type="spellEnd"/>
            <w:r w:rsidRPr="00B60C13">
              <w:rPr>
                <w:sz w:val="16"/>
              </w:rPr>
              <w:t>)</w:t>
            </w:r>
          </w:p>
        </w:tc>
        <w:tc>
          <w:tcPr>
            <w:tcW w:w="1134" w:type="dxa"/>
          </w:tcPr>
          <w:p w14:paraId="6CE8FC9C" w14:textId="77777777" w:rsidR="00DB3B32" w:rsidRPr="00E45F7A" w:rsidRDefault="00DB3B32" w:rsidP="00FA25ED">
            <w:pPr>
              <w:pStyle w:val="Tabel"/>
            </w:pPr>
            <w:r w:rsidRPr="00E45F7A">
              <w:t>Type</w:t>
            </w:r>
          </w:p>
        </w:tc>
        <w:tc>
          <w:tcPr>
            <w:tcW w:w="3827" w:type="dxa"/>
          </w:tcPr>
          <w:p w14:paraId="412FD067" w14:textId="77777777" w:rsidR="00DB3B32" w:rsidRPr="00E45F7A" w:rsidRDefault="00DB3B32" w:rsidP="00FA25ED">
            <w:pPr>
              <w:pStyle w:val="Tabel"/>
            </w:pPr>
            <w:r w:rsidRPr="00E45F7A">
              <w:t>Omschrijving</w:t>
            </w:r>
          </w:p>
        </w:tc>
      </w:tr>
      <w:tr w:rsidR="00DB3B32" w:rsidRPr="00022065" w14:paraId="1FF03256" w14:textId="77777777" w:rsidTr="003E3902">
        <w:trPr>
          <w:cantSplit/>
        </w:trPr>
        <w:tc>
          <w:tcPr>
            <w:tcW w:w="3397" w:type="dxa"/>
          </w:tcPr>
          <w:p w14:paraId="50F49A2B" w14:textId="77777777" w:rsidR="00DB3B32" w:rsidRPr="005E17A4" w:rsidRDefault="00DB3B32" w:rsidP="00FA25ED">
            <w:pPr>
              <w:pStyle w:val="Tabel"/>
            </w:pPr>
            <w:proofErr w:type="spellStart"/>
            <w:r w:rsidRPr="005E17A4">
              <w:t>owObject</w:t>
            </w:r>
            <w:proofErr w:type="spellEnd"/>
          </w:p>
        </w:tc>
        <w:tc>
          <w:tcPr>
            <w:tcW w:w="1276" w:type="dxa"/>
          </w:tcPr>
          <w:p w14:paraId="52CB38D0" w14:textId="77777777" w:rsidR="00DB3B32" w:rsidRPr="005E17A4" w:rsidRDefault="00DB3B32" w:rsidP="00FA25ED">
            <w:pPr>
              <w:pStyle w:val="Tabel"/>
            </w:pPr>
            <w:r w:rsidRPr="005E17A4">
              <w:t>[1..1]</w:t>
            </w:r>
          </w:p>
        </w:tc>
        <w:tc>
          <w:tcPr>
            <w:tcW w:w="1134" w:type="dxa"/>
          </w:tcPr>
          <w:p w14:paraId="594F718E" w14:textId="77777777" w:rsidR="00DB3B32" w:rsidRPr="005E17A4" w:rsidRDefault="00DB3B32" w:rsidP="00FA25ED">
            <w:pPr>
              <w:pStyle w:val="Tabel"/>
            </w:pPr>
          </w:p>
        </w:tc>
        <w:tc>
          <w:tcPr>
            <w:tcW w:w="3827" w:type="dxa"/>
          </w:tcPr>
          <w:p w14:paraId="57C4474D" w14:textId="77777777" w:rsidR="00DB3B32" w:rsidRPr="005E17A4" w:rsidRDefault="00DB3B32" w:rsidP="00FA25ED">
            <w:pPr>
              <w:pStyle w:val="Tabel"/>
            </w:pPr>
            <w:r>
              <w:t>Container van het specifieke OW-object.</w:t>
            </w:r>
          </w:p>
        </w:tc>
      </w:tr>
      <w:tr w:rsidR="00DB3B32" w:rsidRPr="00022065" w14:paraId="3D41340A" w14:textId="77777777" w:rsidTr="003E3902">
        <w:trPr>
          <w:cantSplit/>
        </w:trPr>
        <w:tc>
          <w:tcPr>
            <w:tcW w:w="3397" w:type="dxa"/>
          </w:tcPr>
          <w:p w14:paraId="5CC7CD28" w14:textId="6C555313" w:rsidR="00DB3B32" w:rsidRPr="005E17A4" w:rsidRDefault="00DB3B32" w:rsidP="00FA25ED">
            <w:pPr>
              <w:pStyle w:val="Tabel"/>
              <w:ind w:left="284"/>
            </w:pPr>
            <w:r>
              <w:t>Omgevingswaarderegel</w:t>
            </w:r>
          </w:p>
        </w:tc>
        <w:tc>
          <w:tcPr>
            <w:tcW w:w="1276" w:type="dxa"/>
          </w:tcPr>
          <w:p w14:paraId="78164F0B" w14:textId="77777777" w:rsidR="00DB3B32" w:rsidRPr="005E17A4" w:rsidRDefault="00DB3B32" w:rsidP="00FA25ED">
            <w:pPr>
              <w:pStyle w:val="Tabel"/>
            </w:pPr>
            <w:r w:rsidRPr="005E17A4">
              <w:t>[1..1]</w:t>
            </w:r>
          </w:p>
        </w:tc>
        <w:tc>
          <w:tcPr>
            <w:tcW w:w="1134" w:type="dxa"/>
          </w:tcPr>
          <w:p w14:paraId="0AE35F32" w14:textId="77777777" w:rsidR="00DB3B32" w:rsidRPr="005E17A4" w:rsidRDefault="00DB3B32" w:rsidP="00FA25ED">
            <w:pPr>
              <w:pStyle w:val="Tabel"/>
            </w:pPr>
          </w:p>
        </w:tc>
        <w:tc>
          <w:tcPr>
            <w:tcW w:w="3827" w:type="dxa"/>
          </w:tcPr>
          <w:p w14:paraId="4FC7C0ED" w14:textId="7A5819D6" w:rsidR="00DB3B32" w:rsidRPr="005E17A4" w:rsidRDefault="00DB3B32" w:rsidP="00FA25ED">
            <w:pPr>
              <w:pStyle w:val="Tabel"/>
            </w:pPr>
            <w:r>
              <w:t>Juridische regel die bedoeld is voor het eigen bevoegd gezag.</w:t>
            </w:r>
          </w:p>
        </w:tc>
      </w:tr>
      <w:tr w:rsidR="00DB3B32" w:rsidRPr="00022065" w14:paraId="1B980598" w14:textId="77777777" w:rsidTr="003E3902">
        <w:trPr>
          <w:cantSplit/>
        </w:trPr>
        <w:tc>
          <w:tcPr>
            <w:tcW w:w="3397" w:type="dxa"/>
          </w:tcPr>
          <w:p w14:paraId="09764BB6" w14:textId="77777777" w:rsidR="00DB3B32" w:rsidRPr="005E17A4" w:rsidRDefault="00DB3B32" w:rsidP="00FA25ED">
            <w:pPr>
              <w:pStyle w:val="Tabel"/>
              <w:ind w:left="568"/>
            </w:pPr>
            <w:r w:rsidRPr="005E17A4">
              <w:t>status</w:t>
            </w:r>
          </w:p>
        </w:tc>
        <w:tc>
          <w:tcPr>
            <w:tcW w:w="1276" w:type="dxa"/>
          </w:tcPr>
          <w:p w14:paraId="1A43440F" w14:textId="77777777" w:rsidR="00DB3B32" w:rsidRPr="005E17A4" w:rsidRDefault="00DB3B32" w:rsidP="00FA25ED">
            <w:pPr>
              <w:pStyle w:val="Tabel"/>
            </w:pPr>
            <w:r w:rsidRPr="005E17A4">
              <w:t>[0..1]</w:t>
            </w:r>
          </w:p>
        </w:tc>
        <w:tc>
          <w:tcPr>
            <w:tcW w:w="1134" w:type="dxa"/>
          </w:tcPr>
          <w:p w14:paraId="2196BD1B" w14:textId="2093C617" w:rsidR="00DB3B32" w:rsidRPr="005E17A4" w:rsidRDefault="00DB3B32" w:rsidP="00FA25ED">
            <w:pPr>
              <w:pStyle w:val="Tabel"/>
            </w:pPr>
            <w:r w:rsidRPr="005E17A4">
              <w:t>String</w:t>
            </w:r>
            <w:r w:rsidR="00B60C13">
              <w:t>(80)</w:t>
            </w:r>
          </w:p>
        </w:tc>
        <w:tc>
          <w:tcPr>
            <w:tcW w:w="3827" w:type="dxa"/>
          </w:tcPr>
          <w:p w14:paraId="2EE17D7E" w14:textId="703E137B" w:rsidR="00DB3B32" w:rsidRPr="005E17A4" w:rsidRDefault="00DB3B32" w:rsidP="00FA25ED">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F5100C">
              <w:t>3.2.2</w:t>
            </w:r>
            <w:r w:rsidRPr="005E17A4">
              <w:fldChar w:fldCharType="end"/>
            </w:r>
            <w:r>
              <w:t>.</w:t>
            </w:r>
          </w:p>
        </w:tc>
      </w:tr>
      <w:tr w:rsidR="00DB3B32" w:rsidRPr="00022065" w14:paraId="4E6EF329" w14:textId="77777777" w:rsidTr="003E3902">
        <w:trPr>
          <w:cantSplit/>
        </w:trPr>
        <w:tc>
          <w:tcPr>
            <w:tcW w:w="3397" w:type="dxa"/>
          </w:tcPr>
          <w:p w14:paraId="321B6240" w14:textId="77777777" w:rsidR="00DB3B32" w:rsidRPr="005E17A4" w:rsidRDefault="00DB3B32" w:rsidP="00FA25ED">
            <w:pPr>
              <w:pStyle w:val="Tabel"/>
              <w:ind w:left="568"/>
            </w:pPr>
            <w:r w:rsidRPr="005E17A4">
              <w:t>procedurestatus</w:t>
            </w:r>
          </w:p>
        </w:tc>
        <w:tc>
          <w:tcPr>
            <w:tcW w:w="1276" w:type="dxa"/>
          </w:tcPr>
          <w:p w14:paraId="5F94F668" w14:textId="77777777" w:rsidR="00DB3B32" w:rsidRPr="005E17A4" w:rsidRDefault="00DB3B32" w:rsidP="00FA25ED">
            <w:pPr>
              <w:pStyle w:val="Tabel"/>
            </w:pPr>
            <w:r w:rsidRPr="005E17A4">
              <w:t>[0..1]</w:t>
            </w:r>
          </w:p>
        </w:tc>
        <w:tc>
          <w:tcPr>
            <w:tcW w:w="1134" w:type="dxa"/>
          </w:tcPr>
          <w:p w14:paraId="70BDE6B8" w14:textId="6023170D" w:rsidR="00DB3B32" w:rsidRPr="005E17A4" w:rsidRDefault="00DB3B32" w:rsidP="00FA25ED">
            <w:pPr>
              <w:pStyle w:val="Tabel"/>
            </w:pPr>
            <w:r w:rsidRPr="005E17A4">
              <w:t>String</w:t>
            </w:r>
            <w:r w:rsidR="00B60C13">
              <w:t>(80)</w:t>
            </w:r>
          </w:p>
        </w:tc>
        <w:tc>
          <w:tcPr>
            <w:tcW w:w="3827" w:type="dxa"/>
          </w:tcPr>
          <w:p w14:paraId="4049131C" w14:textId="3E421EC9" w:rsidR="00DB3B32" w:rsidRPr="005E17A4" w:rsidRDefault="00DB3B32" w:rsidP="00FA25ED">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F5100C">
              <w:t>3.2.3</w:t>
            </w:r>
            <w:r w:rsidRPr="005E17A4">
              <w:fldChar w:fldCharType="end"/>
            </w:r>
            <w:r>
              <w:t>.</w:t>
            </w:r>
          </w:p>
        </w:tc>
      </w:tr>
      <w:tr w:rsidR="00DB3B32" w:rsidRPr="00022065" w14:paraId="745FA898" w14:textId="77777777" w:rsidTr="003E3902">
        <w:trPr>
          <w:cantSplit/>
        </w:trPr>
        <w:tc>
          <w:tcPr>
            <w:tcW w:w="3397" w:type="dxa"/>
          </w:tcPr>
          <w:p w14:paraId="11734B82" w14:textId="77777777" w:rsidR="00DB3B32" w:rsidRPr="005E17A4" w:rsidRDefault="00DB3B32" w:rsidP="00FA25ED">
            <w:pPr>
              <w:pStyle w:val="Tabel"/>
              <w:ind w:left="568"/>
            </w:pPr>
            <w:r w:rsidRPr="005E17A4">
              <w:t>identificatie</w:t>
            </w:r>
          </w:p>
        </w:tc>
        <w:tc>
          <w:tcPr>
            <w:tcW w:w="1276" w:type="dxa"/>
          </w:tcPr>
          <w:p w14:paraId="0F246504" w14:textId="77777777" w:rsidR="00DB3B32" w:rsidRPr="005E17A4" w:rsidRDefault="00DB3B32" w:rsidP="00FA25ED">
            <w:pPr>
              <w:pStyle w:val="Tabel"/>
            </w:pPr>
            <w:r w:rsidRPr="005E17A4">
              <w:t>[1..1]</w:t>
            </w:r>
          </w:p>
        </w:tc>
        <w:tc>
          <w:tcPr>
            <w:tcW w:w="1134" w:type="dxa"/>
          </w:tcPr>
          <w:p w14:paraId="0243F311" w14:textId="2FE0FF8D" w:rsidR="00DB3B32" w:rsidRPr="005E17A4" w:rsidRDefault="00DB3B32" w:rsidP="00FA25ED">
            <w:pPr>
              <w:pStyle w:val="Tabel"/>
            </w:pPr>
            <w:r w:rsidRPr="005E17A4">
              <w:t>NEN3610</w:t>
            </w:r>
            <w:r w:rsidR="00821D95">
              <w:t xml:space="preserve"> (80)</w:t>
            </w:r>
          </w:p>
        </w:tc>
        <w:tc>
          <w:tcPr>
            <w:tcW w:w="3827" w:type="dxa"/>
          </w:tcPr>
          <w:p w14:paraId="03D097E4" w14:textId="6EE5CCE0" w:rsidR="00DB3B32" w:rsidRPr="005E17A4" w:rsidRDefault="00D23180" w:rsidP="00FA25ED">
            <w:pPr>
              <w:pStyle w:val="Tabel"/>
            </w:pPr>
            <w:r w:rsidRPr="00A7586D">
              <w:t>Identificatie van OW-object</w:t>
            </w:r>
            <w:r>
              <w:t xml:space="preserve">, zie </w:t>
            </w:r>
            <w:r w:rsidR="00471E56">
              <w:fldChar w:fldCharType="begin"/>
            </w:r>
            <w:r w:rsidR="00471E56">
              <w:instrText xml:space="preserve"> REF _Ref75176935 \r \h </w:instrText>
            </w:r>
            <w:r w:rsidR="00471E56">
              <w:fldChar w:fldCharType="separate"/>
            </w:r>
            <w:r w:rsidR="00F5100C">
              <w:t>3.2.1</w:t>
            </w:r>
            <w:r w:rsidR="00471E56">
              <w:fldChar w:fldCharType="end"/>
            </w:r>
            <w:r>
              <w:t>.</w:t>
            </w:r>
          </w:p>
        </w:tc>
      </w:tr>
      <w:tr w:rsidR="00DB3B32" w:rsidRPr="00022065" w14:paraId="3D69AFC5" w14:textId="77777777" w:rsidTr="003E3902">
        <w:trPr>
          <w:cantSplit/>
        </w:trPr>
        <w:tc>
          <w:tcPr>
            <w:tcW w:w="3397" w:type="dxa"/>
          </w:tcPr>
          <w:p w14:paraId="14D3CAD8" w14:textId="77777777" w:rsidR="00DB3B32" w:rsidRPr="005E17A4" w:rsidRDefault="00DB3B32" w:rsidP="00FA25ED">
            <w:pPr>
              <w:pStyle w:val="Tabel"/>
              <w:ind w:left="568"/>
            </w:pPr>
            <w:r w:rsidRPr="005E17A4">
              <w:t>idealisatie</w:t>
            </w:r>
          </w:p>
        </w:tc>
        <w:tc>
          <w:tcPr>
            <w:tcW w:w="1276" w:type="dxa"/>
          </w:tcPr>
          <w:p w14:paraId="1C197FEF" w14:textId="77777777" w:rsidR="00DB3B32" w:rsidRPr="005E17A4" w:rsidRDefault="00DB3B32" w:rsidP="00FA25ED">
            <w:pPr>
              <w:pStyle w:val="Tabel"/>
            </w:pPr>
            <w:r w:rsidRPr="005E17A4">
              <w:t>[1..1]</w:t>
            </w:r>
          </w:p>
        </w:tc>
        <w:tc>
          <w:tcPr>
            <w:tcW w:w="1134" w:type="dxa"/>
          </w:tcPr>
          <w:p w14:paraId="194DC7E5" w14:textId="4CF77C90" w:rsidR="00DB3B32" w:rsidRPr="005E17A4" w:rsidRDefault="00DB3B32" w:rsidP="00FA25ED">
            <w:pPr>
              <w:pStyle w:val="Tabel"/>
            </w:pPr>
            <w:r w:rsidRPr="005E17A4">
              <w:t>String</w:t>
            </w:r>
            <w:r w:rsidR="00821D95">
              <w:t>(255)</w:t>
            </w:r>
          </w:p>
        </w:tc>
        <w:tc>
          <w:tcPr>
            <w:tcW w:w="3827" w:type="dxa"/>
          </w:tcPr>
          <w:p w14:paraId="57FA6E63" w14:textId="77777777" w:rsidR="00DB3B32" w:rsidRPr="005E17A4" w:rsidRDefault="00DB3B32" w:rsidP="00FA25ED">
            <w:pPr>
              <w:pStyle w:val="Tabel"/>
            </w:pPr>
            <w:r>
              <w:t xml:space="preserve">Waarde uit </w:t>
            </w:r>
            <w:r w:rsidRPr="005E17A4">
              <w:t xml:space="preserve">de </w:t>
            </w:r>
            <w:proofErr w:type="spellStart"/>
            <w:r w:rsidRPr="005E17A4">
              <w:t>waardelijst</w:t>
            </w:r>
            <w:proofErr w:type="spellEnd"/>
            <w:r w:rsidRPr="005E17A4">
              <w:t xml:space="preserve"> </w:t>
            </w:r>
            <w:r>
              <w:t>‘idealisatie’.</w:t>
            </w:r>
          </w:p>
        </w:tc>
      </w:tr>
      <w:tr w:rsidR="00DB3B32" w:rsidRPr="00022065" w14:paraId="6B127F45" w14:textId="77777777" w:rsidTr="003E3902">
        <w:trPr>
          <w:cantSplit/>
        </w:trPr>
        <w:tc>
          <w:tcPr>
            <w:tcW w:w="3397" w:type="dxa"/>
          </w:tcPr>
          <w:p w14:paraId="1A88F04F" w14:textId="77777777" w:rsidR="00DB3B32" w:rsidRPr="005E17A4" w:rsidRDefault="00DB3B32" w:rsidP="00FA25ED">
            <w:pPr>
              <w:pStyle w:val="Tabel"/>
              <w:ind w:left="568"/>
            </w:pPr>
            <w:proofErr w:type="spellStart"/>
            <w:r w:rsidRPr="005E17A4">
              <w:t>artikelOfLid</w:t>
            </w:r>
            <w:proofErr w:type="spellEnd"/>
          </w:p>
        </w:tc>
        <w:tc>
          <w:tcPr>
            <w:tcW w:w="1276" w:type="dxa"/>
          </w:tcPr>
          <w:p w14:paraId="1277D514" w14:textId="77777777" w:rsidR="00DB3B32" w:rsidRPr="005E17A4" w:rsidRDefault="00DB3B32" w:rsidP="00FA25ED">
            <w:pPr>
              <w:pStyle w:val="Tabel"/>
            </w:pPr>
            <w:r w:rsidRPr="005E17A4">
              <w:t>[1..1]</w:t>
            </w:r>
          </w:p>
        </w:tc>
        <w:tc>
          <w:tcPr>
            <w:tcW w:w="1134" w:type="dxa"/>
          </w:tcPr>
          <w:p w14:paraId="1A361398" w14:textId="77777777" w:rsidR="00DB3B32" w:rsidRPr="005E17A4" w:rsidRDefault="00DB3B32" w:rsidP="00FA25ED">
            <w:pPr>
              <w:pStyle w:val="Tabel"/>
            </w:pPr>
          </w:p>
        </w:tc>
        <w:tc>
          <w:tcPr>
            <w:tcW w:w="3827" w:type="dxa"/>
          </w:tcPr>
          <w:p w14:paraId="279A71F5" w14:textId="77777777" w:rsidR="00DB3B32" w:rsidRPr="005E17A4" w:rsidRDefault="00DB3B32" w:rsidP="00FA25ED">
            <w:pPr>
              <w:pStyle w:val="Tabel"/>
            </w:pPr>
            <w:r>
              <w:t>Het artikel of lid waar de Juridische regel bij hoort.</w:t>
            </w:r>
          </w:p>
        </w:tc>
      </w:tr>
      <w:tr w:rsidR="00DB3B32" w:rsidRPr="00022065" w14:paraId="6DF0B4A0" w14:textId="77777777" w:rsidTr="003E3902">
        <w:trPr>
          <w:cantSplit/>
        </w:trPr>
        <w:tc>
          <w:tcPr>
            <w:tcW w:w="3397" w:type="dxa"/>
          </w:tcPr>
          <w:p w14:paraId="3FA96DE8" w14:textId="77777777" w:rsidR="00DB3B32" w:rsidRPr="005E17A4" w:rsidRDefault="00DB3B32" w:rsidP="00FA25ED">
            <w:pPr>
              <w:pStyle w:val="Tabel"/>
              <w:ind w:left="852"/>
            </w:pPr>
            <w:r w:rsidRPr="005E17A4">
              <w:t>[@Regeltekst</w:t>
            </w:r>
            <w:r>
              <w:t>R</w:t>
            </w:r>
            <w:r w:rsidRPr="005E17A4">
              <w:t>ef]</w:t>
            </w:r>
          </w:p>
        </w:tc>
        <w:tc>
          <w:tcPr>
            <w:tcW w:w="1276" w:type="dxa"/>
          </w:tcPr>
          <w:p w14:paraId="61EA303A" w14:textId="77777777" w:rsidR="00DB3B32" w:rsidRPr="005E17A4" w:rsidRDefault="00DB3B32" w:rsidP="00FA25ED">
            <w:pPr>
              <w:pStyle w:val="Tabel"/>
            </w:pPr>
            <w:r w:rsidRPr="005E17A4">
              <w:t>[1..1]</w:t>
            </w:r>
          </w:p>
        </w:tc>
        <w:tc>
          <w:tcPr>
            <w:tcW w:w="1134" w:type="dxa"/>
          </w:tcPr>
          <w:p w14:paraId="7048FDD4" w14:textId="0B59AC25" w:rsidR="00DB3B32" w:rsidRPr="005E17A4" w:rsidRDefault="00C54D14" w:rsidP="00FA25ED">
            <w:pPr>
              <w:pStyle w:val="Tabel"/>
            </w:pPr>
            <w:proofErr w:type="spellStart"/>
            <w:r>
              <w:rPr>
                <w:bCs w:val="0"/>
              </w:rPr>
              <w:t>x</w:t>
            </w:r>
            <w:r w:rsidRPr="005E17A4">
              <w:rPr>
                <w:bCs w:val="0"/>
              </w:rPr>
              <w:t>link</w:t>
            </w:r>
            <w:proofErr w:type="spellEnd"/>
            <w:r>
              <w:rPr>
                <w:bCs w:val="0"/>
              </w:rPr>
              <w:t>(80)</w:t>
            </w:r>
          </w:p>
        </w:tc>
        <w:tc>
          <w:tcPr>
            <w:tcW w:w="3827" w:type="dxa"/>
          </w:tcPr>
          <w:p w14:paraId="3B3EA946" w14:textId="77777777" w:rsidR="00DB3B32" w:rsidRPr="005E17A4" w:rsidRDefault="00DB3B32" w:rsidP="00FA25ED">
            <w:pPr>
              <w:pStyle w:val="Tabel"/>
            </w:pPr>
            <w:r w:rsidRPr="005E17A4">
              <w:t xml:space="preserve">Verwijzing naar de identificatie van de Regeltekst waar de </w:t>
            </w:r>
            <w:r>
              <w:t>J</w:t>
            </w:r>
            <w:r w:rsidRPr="005E17A4">
              <w:t>uridische regel bij hoort.</w:t>
            </w:r>
          </w:p>
        </w:tc>
      </w:tr>
      <w:tr w:rsidR="00DB3B32" w:rsidRPr="00022065" w14:paraId="12A4446E" w14:textId="77777777" w:rsidTr="003E3902">
        <w:trPr>
          <w:cantSplit/>
        </w:trPr>
        <w:tc>
          <w:tcPr>
            <w:tcW w:w="3397" w:type="dxa"/>
          </w:tcPr>
          <w:p w14:paraId="464E41EE" w14:textId="77777777" w:rsidR="00DB3B32" w:rsidRPr="005E17A4" w:rsidRDefault="00DB3B32" w:rsidP="00FA25ED">
            <w:pPr>
              <w:pStyle w:val="Tabel"/>
              <w:ind w:left="568"/>
            </w:pPr>
            <w:r>
              <w:t>thema</w:t>
            </w:r>
          </w:p>
        </w:tc>
        <w:tc>
          <w:tcPr>
            <w:tcW w:w="1276" w:type="dxa"/>
          </w:tcPr>
          <w:p w14:paraId="43441F34" w14:textId="3BAD3389" w:rsidR="00DB3B32" w:rsidRPr="005E17A4" w:rsidRDefault="00DB3B32" w:rsidP="00FA25ED">
            <w:pPr>
              <w:pStyle w:val="Tabel"/>
            </w:pPr>
            <w:r>
              <w:t>[</w:t>
            </w:r>
            <w:r w:rsidR="006C2650">
              <w:t>0</w:t>
            </w:r>
            <w:r>
              <w:t>..</w:t>
            </w:r>
            <w:r w:rsidR="006C2650">
              <w:t>*</w:t>
            </w:r>
            <w:r>
              <w:t>]</w:t>
            </w:r>
          </w:p>
        </w:tc>
        <w:tc>
          <w:tcPr>
            <w:tcW w:w="1134" w:type="dxa"/>
          </w:tcPr>
          <w:p w14:paraId="276DDC44" w14:textId="2CF434A2" w:rsidR="00DB3B32" w:rsidRPr="005E17A4" w:rsidRDefault="00C54D14" w:rsidP="00FA25ED">
            <w:pPr>
              <w:pStyle w:val="Tabel"/>
            </w:pPr>
            <w:r>
              <w:t>String(255)</w:t>
            </w:r>
          </w:p>
        </w:tc>
        <w:tc>
          <w:tcPr>
            <w:tcW w:w="3827" w:type="dxa"/>
          </w:tcPr>
          <w:p w14:paraId="3CA7F665" w14:textId="25528AFB" w:rsidR="00DB3B32" w:rsidRPr="005E17A4" w:rsidRDefault="00DB3B32" w:rsidP="00FA25ED">
            <w:pPr>
              <w:pStyle w:val="Tabel"/>
            </w:pPr>
            <w:r>
              <w:t xml:space="preserve">Waarde uit de </w:t>
            </w:r>
            <w:proofErr w:type="spellStart"/>
            <w:r>
              <w:t>waardelijst</w:t>
            </w:r>
            <w:proofErr w:type="spellEnd"/>
            <w:r>
              <w:t xml:space="preserve"> ‘</w:t>
            </w:r>
            <w:r w:rsidR="00283C36">
              <w:t>T</w:t>
            </w:r>
            <w:r>
              <w:t>hema’.</w:t>
            </w:r>
          </w:p>
        </w:tc>
      </w:tr>
      <w:tr w:rsidR="00DB3B32" w:rsidRPr="00022065" w14:paraId="749B6B61" w14:textId="77777777" w:rsidTr="003E3902">
        <w:trPr>
          <w:cantSplit/>
        </w:trPr>
        <w:tc>
          <w:tcPr>
            <w:tcW w:w="3397" w:type="dxa"/>
          </w:tcPr>
          <w:p w14:paraId="42E1EB3B" w14:textId="77777777" w:rsidR="00DB3B32" w:rsidRPr="005E17A4" w:rsidRDefault="00DB3B32" w:rsidP="00FA25ED">
            <w:pPr>
              <w:pStyle w:val="Tabel"/>
              <w:ind w:left="568"/>
            </w:pPr>
            <w:r w:rsidRPr="005E17A4">
              <w:t xml:space="preserve">locatieaanduiding </w:t>
            </w:r>
          </w:p>
        </w:tc>
        <w:tc>
          <w:tcPr>
            <w:tcW w:w="1276" w:type="dxa"/>
          </w:tcPr>
          <w:p w14:paraId="700A03E8" w14:textId="77777777" w:rsidR="00DB3B32" w:rsidRPr="005E17A4" w:rsidRDefault="00DB3B32" w:rsidP="00FA25ED">
            <w:pPr>
              <w:pStyle w:val="Tabel"/>
            </w:pPr>
            <w:r w:rsidRPr="005E17A4">
              <w:t>[1..1]</w:t>
            </w:r>
          </w:p>
        </w:tc>
        <w:tc>
          <w:tcPr>
            <w:tcW w:w="1134" w:type="dxa"/>
          </w:tcPr>
          <w:p w14:paraId="4B44D471" w14:textId="77777777" w:rsidR="00DB3B32" w:rsidRPr="005E17A4" w:rsidRDefault="00DB3B32" w:rsidP="00FA25ED">
            <w:pPr>
              <w:pStyle w:val="Tabel"/>
            </w:pPr>
          </w:p>
        </w:tc>
        <w:tc>
          <w:tcPr>
            <w:tcW w:w="3827" w:type="dxa"/>
          </w:tcPr>
          <w:p w14:paraId="2A96C1F4" w14:textId="77777777" w:rsidR="00DB3B32" w:rsidRPr="005E17A4" w:rsidRDefault="00DB3B32" w:rsidP="00FA25ED">
            <w:pPr>
              <w:pStyle w:val="Tabel"/>
            </w:pPr>
            <w:r>
              <w:t>De Locatie waar de Juridische regel van kracht is.</w:t>
            </w:r>
          </w:p>
        </w:tc>
      </w:tr>
      <w:tr w:rsidR="00DB3B32" w:rsidRPr="00022065" w14:paraId="4EF1042A" w14:textId="77777777" w:rsidTr="003E3902">
        <w:trPr>
          <w:cantSplit/>
        </w:trPr>
        <w:tc>
          <w:tcPr>
            <w:tcW w:w="3397" w:type="dxa"/>
          </w:tcPr>
          <w:p w14:paraId="09735BDB" w14:textId="77777777" w:rsidR="00DB3B32" w:rsidRPr="005E17A4" w:rsidRDefault="00DB3B32" w:rsidP="00FA25ED">
            <w:pPr>
              <w:pStyle w:val="Tabel"/>
              <w:ind w:left="852"/>
            </w:pPr>
            <w:r w:rsidRPr="005E17A4">
              <w:t>[@Locatie</w:t>
            </w:r>
            <w:r>
              <w:t>R</w:t>
            </w:r>
            <w:r w:rsidRPr="005E17A4">
              <w:t>ef]</w:t>
            </w:r>
          </w:p>
        </w:tc>
        <w:tc>
          <w:tcPr>
            <w:tcW w:w="1276" w:type="dxa"/>
          </w:tcPr>
          <w:p w14:paraId="29979E87" w14:textId="77777777" w:rsidR="00DB3B32" w:rsidRPr="005E17A4" w:rsidRDefault="00DB3B32" w:rsidP="00FA25ED">
            <w:pPr>
              <w:pStyle w:val="Tabel"/>
            </w:pPr>
            <w:r w:rsidRPr="005E17A4">
              <w:t>[1..*]</w:t>
            </w:r>
          </w:p>
        </w:tc>
        <w:tc>
          <w:tcPr>
            <w:tcW w:w="1134" w:type="dxa"/>
          </w:tcPr>
          <w:p w14:paraId="38A95CD6" w14:textId="1C84ECAB" w:rsidR="00DB3B32" w:rsidRPr="005E17A4" w:rsidRDefault="00B02C9F" w:rsidP="00FA25ED">
            <w:pPr>
              <w:pStyle w:val="Tabel"/>
            </w:pPr>
            <w:proofErr w:type="spellStart"/>
            <w:r>
              <w:rPr>
                <w:bCs w:val="0"/>
              </w:rPr>
              <w:t>x</w:t>
            </w:r>
            <w:r w:rsidRPr="005E17A4">
              <w:rPr>
                <w:bCs w:val="0"/>
              </w:rPr>
              <w:t>link</w:t>
            </w:r>
            <w:proofErr w:type="spellEnd"/>
            <w:r>
              <w:rPr>
                <w:bCs w:val="0"/>
              </w:rPr>
              <w:t>(80)</w:t>
            </w:r>
          </w:p>
        </w:tc>
        <w:tc>
          <w:tcPr>
            <w:tcW w:w="3827" w:type="dxa"/>
          </w:tcPr>
          <w:p w14:paraId="545B55A2" w14:textId="77777777" w:rsidR="00DB3B32" w:rsidRPr="005E17A4" w:rsidRDefault="00DB3B32" w:rsidP="00FA25ED">
            <w:pPr>
              <w:pStyle w:val="Tabel"/>
            </w:pPr>
            <w:r w:rsidRPr="005E17A4">
              <w:t>Verwijzing naar de identificatie</w:t>
            </w:r>
            <w:r>
              <w:t>(s)</w:t>
            </w:r>
            <w:r w:rsidRPr="005E17A4">
              <w:t xml:space="preserve"> van de Locatie waar de </w:t>
            </w:r>
            <w:r>
              <w:t>J</w:t>
            </w:r>
            <w:r w:rsidRPr="005E17A4">
              <w:t xml:space="preserve">uridische regel van kracht is. </w:t>
            </w:r>
          </w:p>
        </w:tc>
      </w:tr>
      <w:tr w:rsidR="00DB3B32" w:rsidRPr="00022065" w14:paraId="5C3521C7" w14:textId="77777777" w:rsidTr="003E3902">
        <w:trPr>
          <w:cantSplit/>
        </w:trPr>
        <w:tc>
          <w:tcPr>
            <w:tcW w:w="3397" w:type="dxa"/>
          </w:tcPr>
          <w:p w14:paraId="0F3990B5" w14:textId="77777777" w:rsidR="00DB3B32" w:rsidRPr="005E17A4" w:rsidRDefault="00DB3B32" w:rsidP="00FA25ED">
            <w:pPr>
              <w:pStyle w:val="Tabel"/>
              <w:ind w:left="568"/>
            </w:pPr>
            <w:r>
              <w:t>g</w:t>
            </w:r>
            <w:r w:rsidRPr="005E17A4">
              <w:t>ebiedsaanwijzing</w:t>
            </w:r>
          </w:p>
        </w:tc>
        <w:tc>
          <w:tcPr>
            <w:tcW w:w="1276" w:type="dxa"/>
          </w:tcPr>
          <w:p w14:paraId="2E71343D" w14:textId="77777777" w:rsidR="00DB3B32" w:rsidRPr="005E17A4" w:rsidRDefault="00DB3B32" w:rsidP="00FA25ED">
            <w:pPr>
              <w:pStyle w:val="Tabel"/>
            </w:pPr>
            <w:r>
              <w:t>[0..1]</w:t>
            </w:r>
          </w:p>
        </w:tc>
        <w:tc>
          <w:tcPr>
            <w:tcW w:w="1134" w:type="dxa"/>
          </w:tcPr>
          <w:p w14:paraId="47EDE2C0" w14:textId="77777777" w:rsidR="00DB3B32" w:rsidRPr="005E17A4" w:rsidRDefault="00DB3B32" w:rsidP="00FA25ED">
            <w:pPr>
              <w:pStyle w:val="Tabel"/>
            </w:pPr>
          </w:p>
        </w:tc>
        <w:tc>
          <w:tcPr>
            <w:tcW w:w="3827" w:type="dxa"/>
          </w:tcPr>
          <w:p w14:paraId="0C20AA62" w14:textId="77777777" w:rsidR="00DB3B32" w:rsidRPr="005E17A4" w:rsidRDefault="00DB3B32" w:rsidP="00FA25ED">
            <w:pPr>
              <w:pStyle w:val="Tabel"/>
            </w:pPr>
            <w:r>
              <w:t>De aanwijzing van een specifiek gebied.</w:t>
            </w:r>
          </w:p>
        </w:tc>
      </w:tr>
      <w:tr w:rsidR="00DB3B32" w:rsidRPr="00022065" w14:paraId="0614E288" w14:textId="77777777" w:rsidTr="003E3902">
        <w:trPr>
          <w:cantSplit/>
        </w:trPr>
        <w:tc>
          <w:tcPr>
            <w:tcW w:w="3397" w:type="dxa"/>
          </w:tcPr>
          <w:p w14:paraId="7D5DC7A0" w14:textId="77777777" w:rsidR="00DB3B32" w:rsidRPr="005E17A4" w:rsidRDefault="00DB3B32" w:rsidP="00FA25ED">
            <w:pPr>
              <w:pStyle w:val="Tabel"/>
              <w:ind w:left="852"/>
            </w:pPr>
            <w:r w:rsidRPr="005E17A4">
              <w:t>[@Gebiedsaanwijzing</w:t>
            </w:r>
            <w:r>
              <w:t>R</w:t>
            </w:r>
            <w:r w:rsidRPr="005E17A4">
              <w:t>ef]</w:t>
            </w:r>
          </w:p>
        </w:tc>
        <w:tc>
          <w:tcPr>
            <w:tcW w:w="1276" w:type="dxa"/>
          </w:tcPr>
          <w:p w14:paraId="11C03A64" w14:textId="77777777" w:rsidR="00DB3B32" w:rsidRPr="005E17A4" w:rsidRDefault="00DB3B32" w:rsidP="00FA25ED">
            <w:pPr>
              <w:pStyle w:val="Tabel"/>
            </w:pPr>
            <w:r>
              <w:t>[1..*]</w:t>
            </w:r>
          </w:p>
        </w:tc>
        <w:tc>
          <w:tcPr>
            <w:tcW w:w="1134" w:type="dxa"/>
          </w:tcPr>
          <w:p w14:paraId="168CCC26" w14:textId="453CF842" w:rsidR="00DB3B32" w:rsidRPr="005E17A4" w:rsidRDefault="00B02C9F" w:rsidP="00FA25ED">
            <w:pPr>
              <w:pStyle w:val="Tabel"/>
            </w:pPr>
            <w:proofErr w:type="spellStart"/>
            <w:r>
              <w:rPr>
                <w:bCs w:val="0"/>
              </w:rPr>
              <w:t>x</w:t>
            </w:r>
            <w:r w:rsidRPr="005E17A4">
              <w:rPr>
                <w:bCs w:val="0"/>
              </w:rPr>
              <w:t>link</w:t>
            </w:r>
            <w:proofErr w:type="spellEnd"/>
            <w:r>
              <w:rPr>
                <w:bCs w:val="0"/>
              </w:rPr>
              <w:t>(80)</w:t>
            </w:r>
          </w:p>
        </w:tc>
        <w:tc>
          <w:tcPr>
            <w:tcW w:w="3827" w:type="dxa"/>
          </w:tcPr>
          <w:p w14:paraId="32807BA9" w14:textId="77777777" w:rsidR="00DB3B32" w:rsidRPr="005E17A4" w:rsidRDefault="00DB3B32" w:rsidP="00FA25ED">
            <w:pPr>
              <w:pStyle w:val="Tabel"/>
            </w:pPr>
            <w:r>
              <w:t>Verwijzing naar de identificatie(s) van de Gebieden die worden aangewezen in de Juridische regel.</w:t>
            </w:r>
          </w:p>
        </w:tc>
      </w:tr>
      <w:tr w:rsidR="00963A7E" w:rsidRPr="00022065" w14:paraId="55FDEA73" w14:textId="77777777" w:rsidTr="003E3902">
        <w:trPr>
          <w:cantSplit/>
        </w:trPr>
        <w:tc>
          <w:tcPr>
            <w:tcW w:w="3397" w:type="dxa"/>
          </w:tcPr>
          <w:p w14:paraId="1E5FF1D1" w14:textId="2997E71E" w:rsidR="00963A7E" w:rsidRPr="005E17A4" w:rsidRDefault="00963A7E" w:rsidP="00963A7E">
            <w:pPr>
              <w:pStyle w:val="Tabel"/>
              <w:ind w:left="568"/>
            </w:pPr>
            <w:r>
              <w:t>kaartaanduiding</w:t>
            </w:r>
          </w:p>
        </w:tc>
        <w:tc>
          <w:tcPr>
            <w:tcW w:w="1276" w:type="dxa"/>
          </w:tcPr>
          <w:p w14:paraId="61CCB3F8" w14:textId="438A228B" w:rsidR="00963A7E" w:rsidRDefault="00963A7E" w:rsidP="00963A7E">
            <w:pPr>
              <w:pStyle w:val="Tabel"/>
            </w:pPr>
            <w:r>
              <w:t>[0..1]</w:t>
            </w:r>
          </w:p>
        </w:tc>
        <w:tc>
          <w:tcPr>
            <w:tcW w:w="1134" w:type="dxa"/>
          </w:tcPr>
          <w:p w14:paraId="05211128" w14:textId="77777777" w:rsidR="00963A7E" w:rsidRDefault="00963A7E" w:rsidP="00963A7E">
            <w:pPr>
              <w:pStyle w:val="Tabel"/>
            </w:pPr>
          </w:p>
        </w:tc>
        <w:tc>
          <w:tcPr>
            <w:tcW w:w="3827" w:type="dxa"/>
          </w:tcPr>
          <w:p w14:paraId="609BD9C3" w14:textId="255C14A0" w:rsidR="00963A7E" w:rsidRDefault="00963A7E" w:rsidP="00963A7E">
            <w:pPr>
              <w:pStyle w:val="Tabel"/>
            </w:pPr>
            <w:r>
              <w:t>Specifieke kaart die geduid wordt</w:t>
            </w:r>
          </w:p>
        </w:tc>
      </w:tr>
      <w:tr w:rsidR="00963A7E" w:rsidRPr="00022065" w14:paraId="5F6D6C80" w14:textId="77777777" w:rsidTr="003E3902">
        <w:trPr>
          <w:cantSplit/>
        </w:trPr>
        <w:tc>
          <w:tcPr>
            <w:tcW w:w="3397" w:type="dxa"/>
          </w:tcPr>
          <w:p w14:paraId="0C9DC494" w14:textId="589007B4" w:rsidR="00963A7E" w:rsidRPr="005E17A4" w:rsidRDefault="00963A7E" w:rsidP="00963A7E">
            <w:pPr>
              <w:pStyle w:val="Tabel"/>
              <w:ind w:left="852"/>
            </w:pPr>
            <w:r>
              <w:t>[@KaartRef]</w:t>
            </w:r>
          </w:p>
        </w:tc>
        <w:tc>
          <w:tcPr>
            <w:tcW w:w="1276" w:type="dxa"/>
          </w:tcPr>
          <w:p w14:paraId="1B8B17B7" w14:textId="28846C78" w:rsidR="00963A7E" w:rsidRDefault="00963A7E" w:rsidP="00963A7E">
            <w:pPr>
              <w:pStyle w:val="Tabel"/>
            </w:pPr>
            <w:r>
              <w:t>[1..*]</w:t>
            </w:r>
          </w:p>
        </w:tc>
        <w:tc>
          <w:tcPr>
            <w:tcW w:w="1134" w:type="dxa"/>
          </w:tcPr>
          <w:p w14:paraId="421998ED" w14:textId="3CBB0A58" w:rsidR="00963A7E" w:rsidRDefault="00B02C9F" w:rsidP="00963A7E">
            <w:pPr>
              <w:pStyle w:val="Tabel"/>
            </w:pPr>
            <w:proofErr w:type="spellStart"/>
            <w:r>
              <w:rPr>
                <w:bCs w:val="0"/>
              </w:rPr>
              <w:t>x</w:t>
            </w:r>
            <w:r w:rsidRPr="005E17A4">
              <w:rPr>
                <w:bCs w:val="0"/>
              </w:rPr>
              <w:t>link</w:t>
            </w:r>
            <w:proofErr w:type="spellEnd"/>
            <w:r>
              <w:rPr>
                <w:bCs w:val="0"/>
              </w:rPr>
              <w:t>(80)</w:t>
            </w:r>
          </w:p>
        </w:tc>
        <w:tc>
          <w:tcPr>
            <w:tcW w:w="3827" w:type="dxa"/>
          </w:tcPr>
          <w:p w14:paraId="6B0CA6F1" w14:textId="2C9BAF6D" w:rsidR="00963A7E" w:rsidRDefault="00963A7E" w:rsidP="00963A7E">
            <w:pPr>
              <w:pStyle w:val="Tabel"/>
            </w:pPr>
            <w:r>
              <w:t>Verwijzing naar de identificatie(s) van de Kaarten die worden geduid in de Juridische regel.</w:t>
            </w:r>
          </w:p>
        </w:tc>
      </w:tr>
      <w:tr w:rsidR="00DB3B32" w:rsidRPr="00022065" w14:paraId="3C79FCFA" w14:textId="77777777" w:rsidTr="003E3902">
        <w:trPr>
          <w:cantSplit/>
        </w:trPr>
        <w:tc>
          <w:tcPr>
            <w:tcW w:w="3397" w:type="dxa"/>
          </w:tcPr>
          <w:p w14:paraId="391BFE6A" w14:textId="1CA28DAF" w:rsidR="00DB3B32" w:rsidRPr="005E17A4" w:rsidRDefault="00DB3B32" w:rsidP="00FA25ED">
            <w:pPr>
              <w:pStyle w:val="Tabel"/>
              <w:ind w:left="568"/>
            </w:pPr>
            <w:proofErr w:type="spellStart"/>
            <w:r>
              <w:t>omgevingswaardeaanduiding</w:t>
            </w:r>
            <w:proofErr w:type="spellEnd"/>
          </w:p>
        </w:tc>
        <w:tc>
          <w:tcPr>
            <w:tcW w:w="1276" w:type="dxa"/>
          </w:tcPr>
          <w:p w14:paraId="01FBF311" w14:textId="1FA756C8" w:rsidR="00DB3B32" w:rsidRDefault="00DB3B32" w:rsidP="00FA25ED">
            <w:pPr>
              <w:pStyle w:val="Tabel"/>
            </w:pPr>
            <w:r>
              <w:t>[0..1]</w:t>
            </w:r>
          </w:p>
        </w:tc>
        <w:tc>
          <w:tcPr>
            <w:tcW w:w="1134" w:type="dxa"/>
          </w:tcPr>
          <w:p w14:paraId="39A87C63" w14:textId="77777777" w:rsidR="00DB3B32" w:rsidRDefault="00DB3B32" w:rsidP="00FA25ED">
            <w:pPr>
              <w:pStyle w:val="Tabel"/>
            </w:pPr>
          </w:p>
        </w:tc>
        <w:tc>
          <w:tcPr>
            <w:tcW w:w="3827" w:type="dxa"/>
          </w:tcPr>
          <w:p w14:paraId="0FB8B810" w14:textId="50470845" w:rsidR="00DB3B32" w:rsidRDefault="00DB3B32" w:rsidP="00FA25ED">
            <w:pPr>
              <w:pStyle w:val="Tabel"/>
            </w:pPr>
            <w:r>
              <w:t>De omgevingswaarde die gesteld wordt.</w:t>
            </w:r>
          </w:p>
        </w:tc>
      </w:tr>
      <w:tr w:rsidR="00DB3B32" w:rsidRPr="00022065" w14:paraId="468BAFF9" w14:textId="77777777" w:rsidTr="003E3902">
        <w:trPr>
          <w:cantSplit/>
        </w:trPr>
        <w:tc>
          <w:tcPr>
            <w:tcW w:w="3397" w:type="dxa"/>
          </w:tcPr>
          <w:p w14:paraId="500F73EB" w14:textId="3C96D744" w:rsidR="00DB3B32" w:rsidRPr="005E17A4" w:rsidRDefault="00DB3B32" w:rsidP="00A02DA8">
            <w:pPr>
              <w:pStyle w:val="Tabel"/>
              <w:ind w:left="852"/>
            </w:pPr>
            <w:r>
              <w:t>[@OmgevingswaardeRef]</w:t>
            </w:r>
          </w:p>
        </w:tc>
        <w:tc>
          <w:tcPr>
            <w:tcW w:w="1276" w:type="dxa"/>
          </w:tcPr>
          <w:p w14:paraId="7BDED090" w14:textId="56E160DF" w:rsidR="00DB3B32" w:rsidRDefault="00DB3B32" w:rsidP="00FA25ED">
            <w:pPr>
              <w:pStyle w:val="Tabel"/>
            </w:pPr>
            <w:r>
              <w:t>[1..*]</w:t>
            </w:r>
          </w:p>
        </w:tc>
        <w:tc>
          <w:tcPr>
            <w:tcW w:w="1134" w:type="dxa"/>
          </w:tcPr>
          <w:p w14:paraId="2DF42E7B" w14:textId="0D3F49D9" w:rsidR="00DB3B32" w:rsidRDefault="00B02C9F" w:rsidP="00FA25ED">
            <w:pPr>
              <w:pStyle w:val="Tabel"/>
            </w:pPr>
            <w:proofErr w:type="spellStart"/>
            <w:r>
              <w:rPr>
                <w:bCs w:val="0"/>
              </w:rPr>
              <w:t>x</w:t>
            </w:r>
            <w:r w:rsidRPr="005E17A4">
              <w:rPr>
                <w:bCs w:val="0"/>
              </w:rPr>
              <w:t>link</w:t>
            </w:r>
            <w:proofErr w:type="spellEnd"/>
            <w:r>
              <w:rPr>
                <w:bCs w:val="0"/>
              </w:rPr>
              <w:t>(80)</w:t>
            </w:r>
          </w:p>
        </w:tc>
        <w:tc>
          <w:tcPr>
            <w:tcW w:w="3827" w:type="dxa"/>
          </w:tcPr>
          <w:p w14:paraId="0BA7FC6E" w14:textId="5DE3F692" w:rsidR="00DB3B32" w:rsidRDefault="00DB3B32" w:rsidP="00FA25ED">
            <w:pPr>
              <w:pStyle w:val="Tabel"/>
            </w:pPr>
            <w:r>
              <w:t>Verwijzing naar de identificatie(s) van de Omgevingswaarde(n) die wordt(/worden) gesteld.</w:t>
            </w:r>
          </w:p>
        </w:tc>
      </w:tr>
    </w:tbl>
    <w:p w14:paraId="772908A4" w14:textId="6F2EF3B1" w:rsidR="00FA25ED" w:rsidRDefault="00FA25ED" w:rsidP="00D7079F">
      <w:pPr>
        <w:pStyle w:val="Kop3"/>
      </w:pPr>
      <w:bookmarkStart w:id="557" w:name="_Toc152061447"/>
      <w:bookmarkStart w:id="558" w:name="XML_art_activiteit"/>
      <w:r>
        <w:t>Activiteit</w:t>
      </w:r>
      <w:bookmarkEnd w:id="557"/>
    </w:p>
    <w:bookmarkEnd w:id="558"/>
    <w:p w14:paraId="7747C841" w14:textId="21C59E8B" w:rsidR="00FA25ED" w:rsidRPr="00022065" w:rsidRDefault="00B505F2" w:rsidP="00022065">
      <w:r w:rsidRPr="00022065">
        <w:t>Een activiteit heeft als doel het stellen van regels over het menselijk handelen</w:t>
      </w:r>
      <w:r w:rsidR="00D70C33" w:rsidRPr="00022065">
        <w:t xml:space="preserve"> of nalaten</w:t>
      </w:r>
      <w:r w:rsidRPr="00022065">
        <w:t xml:space="preserve"> met effect op de fysieke leefomgeving.</w:t>
      </w:r>
    </w:p>
    <w:p w14:paraId="3916CA0F" w14:textId="77777777" w:rsidR="00B505F2" w:rsidRDefault="00B505F2"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B505F2" w:rsidRPr="00022065" w14:paraId="005A455F" w14:textId="77777777" w:rsidTr="000E64C9">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634186CD" w14:textId="77777777" w:rsidR="00B505F2" w:rsidRPr="00E45F7A" w:rsidRDefault="00B505F2" w:rsidP="000704BD">
            <w:pPr>
              <w:pStyle w:val="Tabel"/>
            </w:pPr>
            <w:r w:rsidRPr="00E45F7A">
              <w:t>Element</w:t>
            </w:r>
          </w:p>
        </w:tc>
        <w:tc>
          <w:tcPr>
            <w:tcW w:w="1276" w:type="dxa"/>
          </w:tcPr>
          <w:p w14:paraId="63DD60E7" w14:textId="77777777" w:rsidR="00B505F2" w:rsidRPr="00B02C9F" w:rsidRDefault="00B505F2" w:rsidP="000704BD">
            <w:pPr>
              <w:pStyle w:val="Tabel"/>
              <w:rPr>
                <w:sz w:val="16"/>
              </w:rPr>
            </w:pPr>
            <w:r w:rsidRPr="00B02C9F">
              <w:rPr>
                <w:sz w:val="16"/>
              </w:rPr>
              <w:t>M(</w:t>
            </w:r>
            <w:proofErr w:type="spellStart"/>
            <w:r w:rsidRPr="00B02C9F">
              <w:rPr>
                <w:sz w:val="16"/>
              </w:rPr>
              <w:t>ultipliciteit</w:t>
            </w:r>
            <w:proofErr w:type="spellEnd"/>
            <w:r w:rsidRPr="00B02C9F">
              <w:rPr>
                <w:sz w:val="16"/>
              </w:rPr>
              <w:t>)</w:t>
            </w:r>
          </w:p>
        </w:tc>
        <w:tc>
          <w:tcPr>
            <w:tcW w:w="1147" w:type="dxa"/>
          </w:tcPr>
          <w:p w14:paraId="3EDB767A" w14:textId="77777777" w:rsidR="00B505F2" w:rsidRPr="00E45F7A" w:rsidRDefault="00B505F2" w:rsidP="000704BD">
            <w:pPr>
              <w:pStyle w:val="Tabel"/>
            </w:pPr>
            <w:r w:rsidRPr="00E45F7A">
              <w:t>Type</w:t>
            </w:r>
          </w:p>
        </w:tc>
        <w:tc>
          <w:tcPr>
            <w:tcW w:w="3814" w:type="dxa"/>
          </w:tcPr>
          <w:p w14:paraId="045D0A21" w14:textId="77777777" w:rsidR="00B505F2" w:rsidRPr="00E45F7A" w:rsidRDefault="00B505F2" w:rsidP="000704BD">
            <w:pPr>
              <w:pStyle w:val="Tabel"/>
            </w:pPr>
            <w:r w:rsidRPr="00E45F7A">
              <w:t>Omschrijving</w:t>
            </w:r>
          </w:p>
        </w:tc>
      </w:tr>
      <w:tr w:rsidR="00B505F2" w:rsidRPr="00022065" w14:paraId="10ED9BE1" w14:textId="77777777" w:rsidTr="000E64C9">
        <w:trPr>
          <w:cantSplit/>
        </w:trPr>
        <w:tc>
          <w:tcPr>
            <w:tcW w:w="3397" w:type="dxa"/>
          </w:tcPr>
          <w:p w14:paraId="2223F587" w14:textId="77777777" w:rsidR="00B505F2" w:rsidRPr="005E17A4" w:rsidRDefault="00B505F2" w:rsidP="000704BD">
            <w:pPr>
              <w:pStyle w:val="Tabel"/>
            </w:pPr>
            <w:proofErr w:type="spellStart"/>
            <w:r w:rsidRPr="005E17A4">
              <w:t>owObject</w:t>
            </w:r>
            <w:proofErr w:type="spellEnd"/>
          </w:p>
        </w:tc>
        <w:tc>
          <w:tcPr>
            <w:tcW w:w="1276" w:type="dxa"/>
          </w:tcPr>
          <w:p w14:paraId="588EEF5F" w14:textId="77777777" w:rsidR="00B505F2" w:rsidRPr="005E17A4" w:rsidRDefault="00B505F2" w:rsidP="000704BD">
            <w:pPr>
              <w:pStyle w:val="Tabel"/>
            </w:pPr>
            <w:r w:rsidRPr="005E17A4">
              <w:t>[1..1]</w:t>
            </w:r>
          </w:p>
        </w:tc>
        <w:tc>
          <w:tcPr>
            <w:tcW w:w="1147" w:type="dxa"/>
          </w:tcPr>
          <w:p w14:paraId="7E81E1A1" w14:textId="77777777" w:rsidR="00B505F2" w:rsidRPr="005E17A4" w:rsidRDefault="00B505F2" w:rsidP="00E46DA0">
            <w:pPr>
              <w:pStyle w:val="Tabel"/>
            </w:pPr>
          </w:p>
        </w:tc>
        <w:tc>
          <w:tcPr>
            <w:tcW w:w="3814" w:type="dxa"/>
          </w:tcPr>
          <w:p w14:paraId="57B9E0B0" w14:textId="3902E175" w:rsidR="00B505F2" w:rsidRPr="005E17A4" w:rsidRDefault="00B505F2" w:rsidP="00D371BF">
            <w:pPr>
              <w:pStyle w:val="Tabel"/>
            </w:pPr>
            <w:r w:rsidRPr="00D371BF">
              <w:t>Container</w:t>
            </w:r>
            <w:r>
              <w:t xml:space="preserve"> van het specifieke OW-object.</w:t>
            </w:r>
          </w:p>
        </w:tc>
      </w:tr>
      <w:tr w:rsidR="00B505F2" w:rsidRPr="00022065" w14:paraId="1FDA1E5E" w14:textId="77777777" w:rsidTr="000E64C9">
        <w:trPr>
          <w:cantSplit/>
        </w:trPr>
        <w:tc>
          <w:tcPr>
            <w:tcW w:w="3397" w:type="dxa"/>
          </w:tcPr>
          <w:p w14:paraId="08191DA8" w14:textId="5058C147" w:rsidR="00B505F2" w:rsidRPr="005E17A4" w:rsidRDefault="00B505F2" w:rsidP="00B505F2">
            <w:pPr>
              <w:pStyle w:val="Tabel"/>
              <w:ind w:left="284"/>
            </w:pPr>
            <w:r>
              <w:t>Activiteit</w:t>
            </w:r>
          </w:p>
        </w:tc>
        <w:tc>
          <w:tcPr>
            <w:tcW w:w="1276" w:type="dxa"/>
          </w:tcPr>
          <w:p w14:paraId="469364C9" w14:textId="4EB84B51" w:rsidR="00B505F2" w:rsidRPr="005E17A4" w:rsidRDefault="00B505F2" w:rsidP="000704BD">
            <w:pPr>
              <w:pStyle w:val="Tabel"/>
            </w:pPr>
            <w:r>
              <w:t>[1..1]</w:t>
            </w:r>
          </w:p>
        </w:tc>
        <w:tc>
          <w:tcPr>
            <w:tcW w:w="1147" w:type="dxa"/>
          </w:tcPr>
          <w:p w14:paraId="1F8E5A0C" w14:textId="77777777" w:rsidR="00B505F2" w:rsidRPr="005E17A4" w:rsidRDefault="00B505F2" w:rsidP="00E46DA0">
            <w:pPr>
              <w:pStyle w:val="Tabel"/>
            </w:pPr>
          </w:p>
        </w:tc>
        <w:tc>
          <w:tcPr>
            <w:tcW w:w="3814" w:type="dxa"/>
          </w:tcPr>
          <w:p w14:paraId="33214ED5" w14:textId="0FB93AAC" w:rsidR="00B505F2" w:rsidRDefault="00D70C33" w:rsidP="00D371BF">
            <w:pPr>
              <w:pStyle w:val="Tabel"/>
            </w:pPr>
            <w:r w:rsidRPr="00D371BF">
              <w:t>Het</w:t>
            </w:r>
            <w:r>
              <w:t xml:space="preserve"> menselijk handelen of nalaten dat gereguleerd wordt in de regeling. </w:t>
            </w:r>
          </w:p>
        </w:tc>
      </w:tr>
      <w:tr w:rsidR="00B505F2" w:rsidRPr="00022065" w14:paraId="31E2223A" w14:textId="77777777" w:rsidTr="000E64C9">
        <w:trPr>
          <w:cantSplit/>
        </w:trPr>
        <w:tc>
          <w:tcPr>
            <w:tcW w:w="3397" w:type="dxa"/>
          </w:tcPr>
          <w:p w14:paraId="1F1B41FF" w14:textId="40A8C3FB" w:rsidR="00B505F2" w:rsidRPr="005E17A4" w:rsidRDefault="00B505F2" w:rsidP="00B505F2">
            <w:pPr>
              <w:pStyle w:val="Tabel"/>
              <w:ind w:left="568"/>
            </w:pPr>
            <w:r w:rsidRPr="005E17A4">
              <w:t>status</w:t>
            </w:r>
          </w:p>
        </w:tc>
        <w:tc>
          <w:tcPr>
            <w:tcW w:w="1276" w:type="dxa"/>
          </w:tcPr>
          <w:p w14:paraId="73BF9712" w14:textId="25734A34" w:rsidR="00B505F2" w:rsidRPr="005E17A4" w:rsidRDefault="00B505F2" w:rsidP="00B505F2">
            <w:pPr>
              <w:pStyle w:val="Tabel"/>
            </w:pPr>
            <w:r w:rsidRPr="005E17A4">
              <w:t>[0..1]</w:t>
            </w:r>
          </w:p>
        </w:tc>
        <w:tc>
          <w:tcPr>
            <w:tcW w:w="1147" w:type="dxa"/>
          </w:tcPr>
          <w:p w14:paraId="181379AA" w14:textId="3633A625" w:rsidR="00B505F2" w:rsidRPr="005E17A4" w:rsidRDefault="00B505F2" w:rsidP="00E46DA0">
            <w:pPr>
              <w:pStyle w:val="Tabel"/>
            </w:pPr>
            <w:r w:rsidRPr="005E17A4">
              <w:t>String</w:t>
            </w:r>
            <w:r w:rsidR="00B02C9F">
              <w:t>(80)</w:t>
            </w:r>
          </w:p>
        </w:tc>
        <w:tc>
          <w:tcPr>
            <w:tcW w:w="3814" w:type="dxa"/>
          </w:tcPr>
          <w:p w14:paraId="3E2F266E" w14:textId="51130A4E" w:rsidR="00B505F2" w:rsidRDefault="00B505F2" w:rsidP="00B505F2">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F5100C">
              <w:t>3.2.2</w:t>
            </w:r>
            <w:r w:rsidRPr="005E17A4">
              <w:fldChar w:fldCharType="end"/>
            </w:r>
            <w:r>
              <w:t>.</w:t>
            </w:r>
          </w:p>
        </w:tc>
      </w:tr>
      <w:tr w:rsidR="00B505F2" w:rsidRPr="00022065" w14:paraId="6652C1CA" w14:textId="77777777" w:rsidTr="000E64C9">
        <w:trPr>
          <w:cantSplit/>
        </w:trPr>
        <w:tc>
          <w:tcPr>
            <w:tcW w:w="3397" w:type="dxa"/>
          </w:tcPr>
          <w:p w14:paraId="0FF428C2" w14:textId="15207761" w:rsidR="00B505F2" w:rsidRPr="005E17A4" w:rsidRDefault="00B505F2" w:rsidP="00B505F2">
            <w:pPr>
              <w:pStyle w:val="Tabel"/>
              <w:ind w:left="568"/>
            </w:pPr>
            <w:r w:rsidRPr="005E17A4">
              <w:t>procedurestatus</w:t>
            </w:r>
          </w:p>
        </w:tc>
        <w:tc>
          <w:tcPr>
            <w:tcW w:w="1276" w:type="dxa"/>
          </w:tcPr>
          <w:p w14:paraId="24CC5406" w14:textId="199083C8" w:rsidR="00B505F2" w:rsidRPr="005E17A4" w:rsidRDefault="00B505F2" w:rsidP="00B505F2">
            <w:pPr>
              <w:pStyle w:val="Tabel"/>
            </w:pPr>
            <w:r w:rsidRPr="005E17A4">
              <w:t>[0..1]</w:t>
            </w:r>
          </w:p>
        </w:tc>
        <w:tc>
          <w:tcPr>
            <w:tcW w:w="1147" w:type="dxa"/>
          </w:tcPr>
          <w:p w14:paraId="4DC030D6" w14:textId="27371BB9" w:rsidR="00B505F2" w:rsidRPr="005E17A4" w:rsidRDefault="00B505F2" w:rsidP="00B505F2">
            <w:pPr>
              <w:pStyle w:val="Tabel"/>
            </w:pPr>
            <w:r w:rsidRPr="005E17A4">
              <w:t>String</w:t>
            </w:r>
            <w:r w:rsidR="00B02C9F">
              <w:t>(80)</w:t>
            </w:r>
          </w:p>
        </w:tc>
        <w:tc>
          <w:tcPr>
            <w:tcW w:w="3814" w:type="dxa"/>
          </w:tcPr>
          <w:p w14:paraId="611E6698" w14:textId="443332F5" w:rsidR="00B505F2" w:rsidRPr="00E46DA0" w:rsidRDefault="00B505F2" w:rsidP="00E46DA0">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F5100C">
              <w:t>3.2.3</w:t>
            </w:r>
            <w:r w:rsidRPr="005E17A4">
              <w:fldChar w:fldCharType="end"/>
            </w:r>
            <w:r>
              <w:t>.</w:t>
            </w:r>
          </w:p>
        </w:tc>
      </w:tr>
      <w:tr w:rsidR="00B505F2" w:rsidRPr="00022065" w14:paraId="68FF25AB" w14:textId="77777777" w:rsidTr="000E64C9">
        <w:trPr>
          <w:cantSplit/>
        </w:trPr>
        <w:tc>
          <w:tcPr>
            <w:tcW w:w="3397" w:type="dxa"/>
          </w:tcPr>
          <w:p w14:paraId="4F866080" w14:textId="7B7F41F0" w:rsidR="00B505F2" w:rsidRPr="005E17A4" w:rsidRDefault="00D70C33" w:rsidP="00B505F2">
            <w:pPr>
              <w:pStyle w:val="Tabel"/>
              <w:ind w:left="568"/>
            </w:pPr>
            <w:r>
              <w:lastRenderedPageBreak/>
              <w:t>i</w:t>
            </w:r>
            <w:r w:rsidR="00B505F2">
              <w:t>dentificatie</w:t>
            </w:r>
          </w:p>
        </w:tc>
        <w:tc>
          <w:tcPr>
            <w:tcW w:w="1276" w:type="dxa"/>
          </w:tcPr>
          <w:p w14:paraId="7130F752" w14:textId="003730D3" w:rsidR="00B505F2" w:rsidRPr="005E17A4" w:rsidRDefault="00B505F2" w:rsidP="00B505F2">
            <w:pPr>
              <w:pStyle w:val="Tabel"/>
            </w:pPr>
            <w:r>
              <w:t>[1..1]</w:t>
            </w:r>
          </w:p>
        </w:tc>
        <w:tc>
          <w:tcPr>
            <w:tcW w:w="1147" w:type="dxa"/>
          </w:tcPr>
          <w:p w14:paraId="7E8D0969" w14:textId="64F6BF4C" w:rsidR="00B505F2" w:rsidRPr="005E17A4" w:rsidRDefault="00B505F2" w:rsidP="00B505F2">
            <w:pPr>
              <w:pStyle w:val="Tabel"/>
            </w:pPr>
            <w:r>
              <w:t>NEN3610</w:t>
            </w:r>
            <w:r w:rsidR="00CF3B39">
              <w:br/>
              <w:t>(80)</w:t>
            </w:r>
          </w:p>
        </w:tc>
        <w:tc>
          <w:tcPr>
            <w:tcW w:w="3814" w:type="dxa"/>
          </w:tcPr>
          <w:p w14:paraId="03AEEE78" w14:textId="7DC780D8" w:rsidR="00B505F2" w:rsidRPr="00E46DA0" w:rsidRDefault="00D23180" w:rsidP="00E46DA0">
            <w:pPr>
              <w:pStyle w:val="Tabel"/>
            </w:pPr>
            <w:r w:rsidRPr="00A7586D">
              <w:t>Identificatie van OW-object</w:t>
            </w:r>
            <w:r>
              <w:t>, zie</w:t>
            </w:r>
            <w:r w:rsidR="001165BB">
              <w:t xml:space="preserve"> </w:t>
            </w:r>
            <w:r w:rsidR="001165BB">
              <w:fldChar w:fldCharType="begin"/>
            </w:r>
            <w:r w:rsidR="001165BB">
              <w:instrText xml:space="preserve"> REF _Ref75176935 \r \h </w:instrText>
            </w:r>
            <w:r w:rsidR="001165BB">
              <w:fldChar w:fldCharType="separate"/>
            </w:r>
            <w:r w:rsidR="00F5100C">
              <w:t>3.2.1</w:t>
            </w:r>
            <w:r w:rsidR="001165BB">
              <w:fldChar w:fldCharType="end"/>
            </w:r>
            <w:r>
              <w:t>.</w:t>
            </w:r>
          </w:p>
        </w:tc>
      </w:tr>
      <w:tr w:rsidR="00B505F2" w:rsidRPr="00022065" w14:paraId="6520EC28" w14:textId="77777777" w:rsidTr="000E64C9">
        <w:trPr>
          <w:cantSplit/>
        </w:trPr>
        <w:tc>
          <w:tcPr>
            <w:tcW w:w="3397" w:type="dxa"/>
          </w:tcPr>
          <w:p w14:paraId="783895EB" w14:textId="4CA0F0AE" w:rsidR="00B505F2" w:rsidRPr="005E17A4" w:rsidRDefault="00B505F2" w:rsidP="00B505F2">
            <w:pPr>
              <w:pStyle w:val="Tabel"/>
              <w:ind w:left="568"/>
            </w:pPr>
            <w:r>
              <w:t>naam</w:t>
            </w:r>
          </w:p>
        </w:tc>
        <w:tc>
          <w:tcPr>
            <w:tcW w:w="1276" w:type="dxa"/>
          </w:tcPr>
          <w:p w14:paraId="2DDC483E" w14:textId="66CEBEFB" w:rsidR="00B505F2" w:rsidRPr="005E17A4" w:rsidRDefault="00B505F2" w:rsidP="00B505F2">
            <w:pPr>
              <w:pStyle w:val="Tabel"/>
            </w:pPr>
            <w:r>
              <w:t>[1..1]</w:t>
            </w:r>
          </w:p>
        </w:tc>
        <w:tc>
          <w:tcPr>
            <w:tcW w:w="1147" w:type="dxa"/>
          </w:tcPr>
          <w:p w14:paraId="76CC2D57" w14:textId="7FDA7F0F" w:rsidR="00B505F2" w:rsidRPr="005E17A4" w:rsidRDefault="00E46DA0" w:rsidP="00B505F2">
            <w:pPr>
              <w:pStyle w:val="Tabel"/>
            </w:pPr>
            <w:r>
              <w:t>String</w:t>
            </w:r>
            <w:r w:rsidR="00CF3B39">
              <w:t>(</w:t>
            </w:r>
            <w:r w:rsidR="00CA2F28">
              <w:t>255</w:t>
            </w:r>
            <w:r w:rsidR="00C70445">
              <w:t>)</w:t>
            </w:r>
          </w:p>
        </w:tc>
        <w:tc>
          <w:tcPr>
            <w:tcW w:w="3814" w:type="dxa"/>
          </w:tcPr>
          <w:p w14:paraId="11F45300" w14:textId="2F7AD6F7" w:rsidR="00B505F2" w:rsidRPr="00E46DA0" w:rsidRDefault="00405CE1" w:rsidP="00E46DA0">
            <w:pPr>
              <w:pStyle w:val="Tabel"/>
            </w:pPr>
            <w:r>
              <w:t>Hoe de Activiteit genoemd wordt.</w:t>
            </w:r>
          </w:p>
        </w:tc>
      </w:tr>
      <w:tr w:rsidR="00B505F2" w:rsidRPr="00022065" w14:paraId="7CCA3809" w14:textId="77777777" w:rsidTr="000E64C9">
        <w:trPr>
          <w:cantSplit/>
        </w:trPr>
        <w:tc>
          <w:tcPr>
            <w:tcW w:w="3397" w:type="dxa"/>
          </w:tcPr>
          <w:p w14:paraId="0934A126" w14:textId="2F3DFEB0" w:rsidR="00B505F2" w:rsidRDefault="00B505F2" w:rsidP="00B505F2">
            <w:pPr>
              <w:pStyle w:val="Tabel"/>
              <w:ind w:left="568"/>
            </w:pPr>
            <w:r>
              <w:t>groep</w:t>
            </w:r>
          </w:p>
        </w:tc>
        <w:tc>
          <w:tcPr>
            <w:tcW w:w="1276" w:type="dxa"/>
          </w:tcPr>
          <w:p w14:paraId="4316E893" w14:textId="6A4E5889" w:rsidR="00B505F2" w:rsidRPr="005E17A4" w:rsidRDefault="00B505F2" w:rsidP="00B505F2">
            <w:pPr>
              <w:pStyle w:val="Tabel"/>
            </w:pPr>
            <w:r>
              <w:t>[1..1]</w:t>
            </w:r>
          </w:p>
        </w:tc>
        <w:tc>
          <w:tcPr>
            <w:tcW w:w="1147" w:type="dxa"/>
          </w:tcPr>
          <w:p w14:paraId="60E52AF7" w14:textId="376B40F5" w:rsidR="00B505F2" w:rsidRPr="005E17A4" w:rsidRDefault="004E29F6" w:rsidP="00B505F2">
            <w:pPr>
              <w:pStyle w:val="Tabel"/>
            </w:pPr>
            <w:r>
              <w:t>String(255)</w:t>
            </w:r>
          </w:p>
        </w:tc>
        <w:tc>
          <w:tcPr>
            <w:tcW w:w="3814" w:type="dxa"/>
          </w:tcPr>
          <w:p w14:paraId="52AE1E38" w14:textId="2B9BB344" w:rsidR="00B505F2" w:rsidRPr="00E46DA0" w:rsidRDefault="00E46DA0" w:rsidP="00E46DA0">
            <w:pPr>
              <w:pStyle w:val="Tabel"/>
            </w:pPr>
            <w:r w:rsidRPr="00E46DA0">
              <w:t xml:space="preserve">Waarde uit de </w:t>
            </w:r>
            <w:proofErr w:type="spellStart"/>
            <w:r w:rsidRPr="00E46DA0">
              <w:t>waardelijst</w:t>
            </w:r>
            <w:proofErr w:type="spellEnd"/>
            <w:r w:rsidRPr="00E46DA0">
              <w:t xml:space="preserve"> ‘</w:t>
            </w:r>
            <w:r w:rsidR="00283C36">
              <w:t>A</w:t>
            </w:r>
            <w:r w:rsidRPr="00E46DA0">
              <w:t>ctiviteitengroep’.</w:t>
            </w:r>
          </w:p>
        </w:tc>
      </w:tr>
      <w:tr w:rsidR="00B505F2" w:rsidRPr="00022065" w14:paraId="0A4BFE2F" w14:textId="77777777" w:rsidTr="000E64C9">
        <w:trPr>
          <w:cantSplit/>
        </w:trPr>
        <w:tc>
          <w:tcPr>
            <w:tcW w:w="3397" w:type="dxa"/>
          </w:tcPr>
          <w:p w14:paraId="392A18F9" w14:textId="284B63F0" w:rsidR="00B505F2" w:rsidRDefault="00B505F2" w:rsidP="00B505F2">
            <w:pPr>
              <w:pStyle w:val="Tabel"/>
              <w:ind w:left="568"/>
            </w:pPr>
            <w:proofErr w:type="spellStart"/>
            <w:r>
              <w:t>gerelateerdeActiviteit</w:t>
            </w:r>
            <w:proofErr w:type="spellEnd"/>
          </w:p>
        </w:tc>
        <w:tc>
          <w:tcPr>
            <w:tcW w:w="1276" w:type="dxa"/>
          </w:tcPr>
          <w:p w14:paraId="1F0CE4EC" w14:textId="2669E3A2" w:rsidR="00B505F2" w:rsidRPr="005E17A4" w:rsidRDefault="00B505F2" w:rsidP="00B505F2">
            <w:pPr>
              <w:pStyle w:val="Tabel"/>
            </w:pPr>
            <w:r>
              <w:t>[</w:t>
            </w:r>
            <w:r w:rsidR="00E46DA0">
              <w:t>0..1</w:t>
            </w:r>
            <w:r>
              <w:t>]</w:t>
            </w:r>
          </w:p>
        </w:tc>
        <w:tc>
          <w:tcPr>
            <w:tcW w:w="1147" w:type="dxa"/>
          </w:tcPr>
          <w:p w14:paraId="4CB6EAC1" w14:textId="77777777" w:rsidR="00B505F2" w:rsidRPr="005E17A4" w:rsidRDefault="00B505F2" w:rsidP="00B505F2">
            <w:pPr>
              <w:pStyle w:val="Tabel"/>
            </w:pPr>
          </w:p>
        </w:tc>
        <w:tc>
          <w:tcPr>
            <w:tcW w:w="3814" w:type="dxa"/>
          </w:tcPr>
          <w:p w14:paraId="2058D0B9" w14:textId="091CC0C6" w:rsidR="00B505F2" w:rsidRPr="00E46DA0" w:rsidRDefault="00E46DA0" w:rsidP="00E46DA0">
            <w:pPr>
              <w:pStyle w:val="Tabel"/>
            </w:pPr>
            <w:r w:rsidRPr="00E46DA0">
              <w:t xml:space="preserve">Een </w:t>
            </w:r>
            <w:r>
              <w:t>A</w:t>
            </w:r>
            <w:r w:rsidRPr="00E46DA0">
              <w:t xml:space="preserve">ctiviteit die </w:t>
            </w:r>
            <w:r>
              <w:t xml:space="preserve">gerelateerd is aan </w:t>
            </w:r>
            <w:r w:rsidRPr="00E46DA0">
              <w:t>de activiteit.</w:t>
            </w:r>
            <w:r>
              <w:t>*</w:t>
            </w:r>
          </w:p>
        </w:tc>
      </w:tr>
      <w:tr w:rsidR="00E46DA0" w:rsidRPr="00022065" w14:paraId="2950834B" w14:textId="77777777" w:rsidTr="000E64C9">
        <w:trPr>
          <w:cantSplit/>
        </w:trPr>
        <w:tc>
          <w:tcPr>
            <w:tcW w:w="3397" w:type="dxa"/>
          </w:tcPr>
          <w:p w14:paraId="5B0618CC" w14:textId="74DF7D57" w:rsidR="00E46DA0" w:rsidRDefault="00E46DA0" w:rsidP="00E46DA0">
            <w:pPr>
              <w:pStyle w:val="Tabel"/>
              <w:ind w:left="852"/>
            </w:pPr>
            <w:r>
              <w:t>[@ActiviteitRef]</w:t>
            </w:r>
          </w:p>
        </w:tc>
        <w:tc>
          <w:tcPr>
            <w:tcW w:w="1276" w:type="dxa"/>
          </w:tcPr>
          <w:p w14:paraId="13F22274" w14:textId="701F7342" w:rsidR="00E46DA0" w:rsidRDefault="00E46DA0" w:rsidP="00E46DA0">
            <w:pPr>
              <w:pStyle w:val="Tabel"/>
            </w:pPr>
            <w:r>
              <w:t>[1..*]</w:t>
            </w:r>
          </w:p>
        </w:tc>
        <w:tc>
          <w:tcPr>
            <w:tcW w:w="1147" w:type="dxa"/>
          </w:tcPr>
          <w:p w14:paraId="4B207589" w14:textId="4896850E" w:rsidR="00E46DA0" w:rsidRPr="005E17A4" w:rsidRDefault="004E29F6" w:rsidP="00E46DA0">
            <w:pPr>
              <w:pStyle w:val="Tabel"/>
            </w:pPr>
            <w:proofErr w:type="spellStart"/>
            <w:r>
              <w:rPr>
                <w:bCs w:val="0"/>
              </w:rPr>
              <w:t>x</w:t>
            </w:r>
            <w:r w:rsidRPr="005E17A4">
              <w:rPr>
                <w:bCs w:val="0"/>
              </w:rPr>
              <w:t>link</w:t>
            </w:r>
            <w:proofErr w:type="spellEnd"/>
            <w:r>
              <w:rPr>
                <w:bCs w:val="0"/>
              </w:rPr>
              <w:t>(80)</w:t>
            </w:r>
          </w:p>
        </w:tc>
        <w:tc>
          <w:tcPr>
            <w:tcW w:w="3814" w:type="dxa"/>
          </w:tcPr>
          <w:p w14:paraId="3749E7DB" w14:textId="25E2ABB2" w:rsidR="00E46DA0" w:rsidRPr="00E46DA0" w:rsidRDefault="00E46DA0" w:rsidP="00E46DA0">
            <w:pPr>
              <w:pStyle w:val="Tabel"/>
            </w:pPr>
            <w:r>
              <w:t>Verwijzing naar de identificatie van de Activiteit.</w:t>
            </w:r>
          </w:p>
        </w:tc>
      </w:tr>
      <w:tr w:rsidR="00B505F2" w:rsidRPr="00022065" w14:paraId="48E6613D" w14:textId="77777777" w:rsidTr="000E64C9">
        <w:trPr>
          <w:cantSplit/>
        </w:trPr>
        <w:tc>
          <w:tcPr>
            <w:tcW w:w="3397" w:type="dxa"/>
          </w:tcPr>
          <w:p w14:paraId="0452AE24" w14:textId="76CC1DA1" w:rsidR="00B505F2" w:rsidRDefault="00B505F2" w:rsidP="00B505F2">
            <w:pPr>
              <w:pStyle w:val="Tabel"/>
              <w:ind w:left="568"/>
            </w:pPr>
            <w:proofErr w:type="spellStart"/>
            <w:r>
              <w:t>bovenliggendeActiviteit</w:t>
            </w:r>
            <w:proofErr w:type="spellEnd"/>
          </w:p>
        </w:tc>
        <w:tc>
          <w:tcPr>
            <w:tcW w:w="1276" w:type="dxa"/>
          </w:tcPr>
          <w:p w14:paraId="72EF5944" w14:textId="73BE3585" w:rsidR="00B505F2" w:rsidRPr="005E17A4" w:rsidRDefault="00B505F2" w:rsidP="00B505F2">
            <w:pPr>
              <w:pStyle w:val="Tabel"/>
            </w:pPr>
            <w:r>
              <w:t>[1..1]</w:t>
            </w:r>
          </w:p>
        </w:tc>
        <w:tc>
          <w:tcPr>
            <w:tcW w:w="1147" w:type="dxa"/>
          </w:tcPr>
          <w:p w14:paraId="63407CC3" w14:textId="77777777" w:rsidR="00B505F2" w:rsidRPr="005E17A4" w:rsidRDefault="00B505F2" w:rsidP="00B505F2">
            <w:pPr>
              <w:pStyle w:val="Tabel"/>
            </w:pPr>
          </w:p>
        </w:tc>
        <w:tc>
          <w:tcPr>
            <w:tcW w:w="3814" w:type="dxa"/>
          </w:tcPr>
          <w:p w14:paraId="3BFF36CE" w14:textId="52106453" w:rsidR="00B505F2" w:rsidRPr="00E46DA0" w:rsidRDefault="00E46DA0" w:rsidP="00E46DA0">
            <w:pPr>
              <w:pStyle w:val="Tabel"/>
            </w:pPr>
            <w:r>
              <w:t>De activiteit die hiërarchisch boven de Activiteit ligt.**</w:t>
            </w:r>
          </w:p>
        </w:tc>
      </w:tr>
      <w:tr w:rsidR="00E46DA0" w:rsidRPr="00022065" w14:paraId="2D6FBE00" w14:textId="77777777" w:rsidTr="000E64C9">
        <w:trPr>
          <w:cantSplit/>
        </w:trPr>
        <w:tc>
          <w:tcPr>
            <w:tcW w:w="3397" w:type="dxa"/>
          </w:tcPr>
          <w:p w14:paraId="47EF6178" w14:textId="1E15EA24" w:rsidR="00E46DA0" w:rsidRDefault="00E46DA0" w:rsidP="00E46DA0">
            <w:pPr>
              <w:pStyle w:val="Tabel"/>
              <w:ind w:left="852"/>
            </w:pPr>
            <w:r>
              <w:t>[@ActiviteitRef]</w:t>
            </w:r>
          </w:p>
        </w:tc>
        <w:tc>
          <w:tcPr>
            <w:tcW w:w="1276" w:type="dxa"/>
          </w:tcPr>
          <w:p w14:paraId="457B2384" w14:textId="2B8BC514" w:rsidR="00E46DA0" w:rsidRPr="005E17A4" w:rsidRDefault="00E46DA0" w:rsidP="00E46DA0">
            <w:pPr>
              <w:pStyle w:val="Tabel"/>
            </w:pPr>
            <w:r>
              <w:t>[1..1]</w:t>
            </w:r>
          </w:p>
        </w:tc>
        <w:tc>
          <w:tcPr>
            <w:tcW w:w="1147" w:type="dxa"/>
          </w:tcPr>
          <w:p w14:paraId="200E6083" w14:textId="49B8FE88" w:rsidR="00E46DA0" w:rsidRPr="005E17A4" w:rsidRDefault="004E29F6" w:rsidP="00E46DA0">
            <w:pPr>
              <w:pStyle w:val="Tabel"/>
            </w:pPr>
            <w:proofErr w:type="spellStart"/>
            <w:r>
              <w:rPr>
                <w:bCs w:val="0"/>
              </w:rPr>
              <w:t>x</w:t>
            </w:r>
            <w:r w:rsidRPr="005E17A4">
              <w:rPr>
                <w:bCs w:val="0"/>
              </w:rPr>
              <w:t>link</w:t>
            </w:r>
            <w:proofErr w:type="spellEnd"/>
            <w:r>
              <w:rPr>
                <w:bCs w:val="0"/>
              </w:rPr>
              <w:t>(80)</w:t>
            </w:r>
          </w:p>
        </w:tc>
        <w:tc>
          <w:tcPr>
            <w:tcW w:w="3814" w:type="dxa"/>
          </w:tcPr>
          <w:p w14:paraId="62994818" w14:textId="1FC18985" w:rsidR="00E46DA0" w:rsidRPr="00E46DA0" w:rsidRDefault="00E46DA0" w:rsidP="00E46DA0">
            <w:pPr>
              <w:pStyle w:val="Tabel"/>
            </w:pPr>
            <w:r>
              <w:t>Verwijzing naar de identificatie van de Activiteit.</w:t>
            </w:r>
          </w:p>
        </w:tc>
      </w:tr>
    </w:tbl>
    <w:p w14:paraId="488D780A" w14:textId="50C6FC41" w:rsidR="0093020D" w:rsidRDefault="0093020D" w:rsidP="00D7079F">
      <w:pPr>
        <w:pStyle w:val="Kop3"/>
      </w:pPr>
      <w:bookmarkStart w:id="559" w:name="_Ref36562635"/>
      <w:bookmarkStart w:id="560" w:name="_Toc152061448"/>
      <w:bookmarkStart w:id="561" w:name="XML_art_gebiedsaanwijzing"/>
      <w:r>
        <w:t>Gebiedsaanwijzing</w:t>
      </w:r>
      <w:bookmarkEnd w:id="559"/>
      <w:bookmarkEnd w:id="560"/>
    </w:p>
    <w:bookmarkEnd w:id="561"/>
    <w:p w14:paraId="7CC837FB" w14:textId="0D44FAD6" w:rsidR="00D70C33" w:rsidRPr="00022065" w:rsidRDefault="00D70C33" w:rsidP="00022065">
      <w:r w:rsidRPr="00022065">
        <w:t xml:space="preserve">Een gebiedsaanwijzing is het </w:t>
      </w:r>
      <w:r w:rsidR="00BF0431" w:rsidRPr="00022065">
        <w:t>aanwijzen</w:t>
      </w:r>
      <w:r w:rsidRPr="00022065">
        <w:t xml:space="preserve"> van een specifiek gebied.</w:t>
      </w:r>
      <w:r w:rsidR="00BF0431" w:rsidRPr="00022065">
        <w:t xml:space="preserve"> De Gebiedsaanwijzing </w:t>
      </w:r>
      <w:r w:rsidR="00974714" w:rsidRPr="00022065">
        <w:t>kan zowel bij Juridische regels (artikelstructuur) als bij Tekstdelen (vrijetekststructuur) voorkomen.</w:t>
      </w:r>
    </w:p>
    <w:p w14:paraId="26647AE3" w14:textId="77777777" w:rsidR="00BF0431" w:rsidRDefault="00BF0431"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D70C33" w:rsidRPr="00022065" w14:paraId="5F9CF476" w14:textId="77777777" w:rsidTr="000E64C9">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01EDFFC5" w14:textId="77777777" w:rsidR="00D70C33" w:rsidRPr="00E45F7A" w:rsidRDefault="00D70C33" w:rsidP="000704BD">
            <w:pPr>
              <w:pStyle w:val="Tabel"/>
            </w:pPr>
            <w:r w:rsidRPr="00E45F7A">
              <w:t>Element</w:t>
            </w:r>
          </w:p>
        </w:tc>
        <w:tc>
          <w:tcPr>
            <w:tcW w:w="1276" w:type="dxa"/>
          </w:tcPr>
          <w:p w14:paraId="2279DAB2" w14:textId="77777777" w:rsidR="00D70C33" w:rsidRPr="004E29F6" w:rsidRDefault="00D70C33" w:rsidP="000704BD">
            <w:pPr>
              <w:pStyle w:val="Tabel"/>
              <w:rPr>
                <w:sz w:val="16"/>
              </w:rPr>
            </w:pPr>
            <w:r w:rsidRPr="004E29F6">
              <w:rPr>
                <w:sz w:val="16"/>
              </w:rPr>
              <w:t>M(</w:t>
            </w:r>
            <w:proofErr w:type="spellStart"/>
            <w:r w:rsidRPr="004E29F6">
              <w:rPr>
                <w:sz w:val="16"/>
              </w:rPr>
              <w:t>ultipliciteit</w:t>
            </w:r>
            <w:proofErr w:type="spellEnd"/>
            <w:r w:rsidRPr="004E29F6">
              <w:rPr>
                <w:sz w:val="16"/>
              </w:rPr>
              <w:t>)</w:t>
            </w:r>
          </w:p>
        </w:tc>
        <w:tc>
          <w:tcPr>
            <w:tcW w:w="1147" w:type="dxa"/>
          </w:tcPr>
          <w:p w14:paraId="37C7A600" w14:textId="77777777" w:rsidR="00D70C33" w:rsidRPr="00E45F7A" w:rsidRDefault="00D70C33" w:rsidP="000704BD">
            <w:pPr>
              <w:pStyle w:val="Tabel"/>
            </w:pPr>
            <w:r w:rsidRPr="00E45F7A">
              <w:t>Type</w:t>
            </w:r>
          </w:p>
        </w:tc>
        <w:tc>
          <w:tcPr>
            <w:tcW w:w="3814" w:type="dxa"/>
          </w:tcPr>
          <w:p w14:paraId="0138157C" w14:textId="77777777" w:rsidR="00D70C33" w:rsidRPr="00E45F7A" w:rsidRDefault="00D70C33" w:rsidP="000704BD">
            <w:pPr>
              <w:pStyle w:val="Tabel"/>
            </w:pPr>
            <w:r w:rsidRPr="00E45F7A">
              <w:t>Omschrijving</w:t>
            </w:r>
          </w:p>
        </w:tc>
      </w:tr>
      <w:tr w:rsidR="00D70C33" w:rsidRPr="00022065" w14:paraId="1F23855F" w14:textId="77777777" w:rsidTr="000E64C9">
        <w:trPr>
          <w:cantSplit/>
        </w:trPr>
        <w:tc>
          <w:tcPr>
            <w:tcW w:w="3397" w:type="dxa"/>
          </w:tcPr>
          <w:p w14:paraId="235B3879" w14:textId="77777777" w:rsidR="00D70C33" w:rsidRPr="005E17A4" w:rsidRDefault="00D70C33" w:rsidP="000704BD">
            <w:pPr>
              <w:pStyle w:val="Tabel"/>
            </w:pPr>
            <w:proofErr w:type="spellStart"/>
            <w:r w:rsidRPr="005E17A4">
              <w:t>owObject</w:t>
            </w:r>
            <w:proofErr w:type="spellEnd"/>
          </w:p>
        </w:tc>
        <w:tc>
          <w:tcPr>
            <w:tcW w:w="1276" w:type="dxa"/>
          </w:tcPr>
          <w:p w14:paraId="7D924495" w14:textId="77777777" w:rsidR="00D70C33" w:rsidRPr="005E17A4" w:rsidRDefault="00D70C33" w:rsidP="000704BD">
            <w:pPr>
              <w:pStyle w:val="Tabel"/>
            </w:pPr>
            <w:r w:rsidRPr="005E17A4">
              <w:t>[1..1]</w:t>
            </w:r>
          </w:p>
        </w:tc>
        <w:tc>
          <w:tcPr>
            <w:tcW w:w="1147" w:type="dxa"/>
          </w:tcPr>
          <w:p w14:paraId="6F5E0508" w14:textId="77777777" w:rsidR="00D70C33" w:rsidRPr="005E17A4" w:rsidRDefault="00D70C33" w:rsidP="000704BD">
            <w:pPr>
              <w:pStyle w:val="Tabel"/>
            </w:pPr>
          </w:p>
        </w:tc>
        <w:tc>
          <w:tcPr>
            <w:tcW w:w="3814" w:type="dxa"/>
          </w:tcPr>
          <w:p w14:paraId="04F3FC52" w14:textId="77777777" w:rsidR="00D70C33" w:rsidRPr="005E17A4" w:rsidRDefault="00D70C33" w:rsidP="000704BD">
            <w:pPr>
              <w:pStyle w:val="Tabel"/>
            </w:pPr>
            <w:r>
              <w:t>Container van het specifieke OW-object.</w:t>
            </w:r>
          </w:p>
        </w:tc>
      </w:tr>
      <w:tr w:rsidR="00D70C33" w:rsidRPr="00022065" w14:paraId="258261D3" w14:textId="77777777" w:rsidTr="000E64C9">
        <w:trPr>
          <w:cantSplit/>
        </w:trPr>
        <w:tc>
          <w:tcPr>
            <w:tcW w:w="3397" w:type="dxa"/>
          </w:tcPr>
          <w:p w14:paraId="30C04E1A" w14:textId="53C1E6FB" w:rsidR="00D70C33" w:rsidRPr="005E17A4" w:rsidRDefault="00D70C33" w:rsidP="000704BD">
            <w:pPr>
              <w:pStyle w:val="Tabel"/>
              <w:ind w:left="284"/>
            </w:pPr>
            <w:r>
              <w:t>Gebiedsaanwijzing</w:t>
            </w:r>
          </w:p>
        </w:tc>
        <w:tc>
          <w:tcPr>
            <w:tcW w:w="1276" w:type="dxa"/>
          </w:tcPr>
          <w:p w14:paraId="5C8104F3" w14:textId="77777777" w:rsidR="00D70C33" w:rsidRPr="005E17A4" w:rsidRDefault="00D70C33" w:rsidP="000704BD">
            <w:pPr>
              <w:pStyle w:val="Tabel"/>
            </w:pPr>
            <w:r>
              <w:t>[1..1]</w:t>
            </w:r>
          </w:p>
        </w:tc>
        <w:tc>
          <w:tcPr>
            <w:tcW w:w="1147" w:type="dxa"/>
          </w:tcPr>
          <w:p w14:paraId="5CA7BF62" w14:textId="77777777" w:rsidR="00D70C33" w:rsidRPr="005E17A4" w:rsidRDefault="00D70C33" w:rsidP="000704BD">
            <w:pPr>
              <w:pStyle w:val="Tabel"/>
            </w:pPr>
          </w:p>
        </w:tc>
        <w:tc>
          <w:tcPr>
            <w:tcW w:w="3814" w:type="dxa"/>
          </w:tcPr>
          <w:p w14:paraId="2A65FC07" w14:textId="2A4CC983" w:rsidR="00D70C33" w:rsidRDefault="00963A7E" w:rsidP="000704BD">
            <w:pPr>
              <w:pStyle w:val="Tabel"/>
            </w:pPr>
            <w:r>
              <w:t>Een duiding van een specifiek gebied.</w:t>
            </w:r>
          </w:p>
        </w:tc>
      </w:tr>
      <w:tr w:rsidR="00CE2505" w:rsidRPr="00022065" w14:paraId="03740F6A" w14:textId="77777777" w:rsidTr="000E64C9">
        <w:trPr>
          <w:cantSplit/>
        </w:trPr>
        <w:tc>
          <w:tcPr>
            <w:tcW w:w="3397" w:type="dxa"/>
          </w:tcPr>
          <w:p w14:paraId="15EFA7DB" w14:textId="77777777" w:rsidR="00CE2505" w:rsidRPr="005E17A4" w:rsidRDefault="00CE2505" w:rsidP="00CE2505">
            <w:pPr>
              <w:pStyle w:val="Tabel"/>
              <w:ind w:left="568"/>
            </w:pPr>
            <w:r w:rsidRPr="005E17A4">
              <w:t>status</w:t>
            </w:r>
          </w:p>
        </w:tc>
        <w:tc>
          <w:tcPr>
            <w:tcW w:w="1276" w:type="dxa"/>
          </w:tcPr>
          <w:p w14:paraId="26074BFC" w14:textId="77777777" w:rsidR="00CE2505" w:rsidRPr="005E17A4" w:rsidRDefault="00CE2505" w:rsidP="00CE2505">
            <w:pPr>
              <w:pStyle w:val="Tabel"/>
            </w:pPr>
            <w:r w:rsidRPr="005E17A4">
              <w:t>[0..1]</w:t>
            </w:r>
          </w:p>
        </w:tc>
        <w:tc>
          <w:tcPr>
            <w:tcW w:w="1147" w:type="dxa"/>
          </w:tcPr>
          <w:p w14:paraId="00FACAB5" w14:textId="46B7E095" w:rsidR="00CE2505" w:rsidRPr="005E17A4" w:rsidRDefault="00CE2505" w:rsidP="00CE2505">
            <w:pPr>
              <w:pStyle w:val="Tabel"/>
            </w:pPr>
            <w:r w:rsidRPr="005E17A4">
              <w:t>String</w:t>
            </w:r>
            <w:r w:rsidR="005F3251">
              <w:t>(80)</w:t>
            </w:r>
          </w:p>
        </w:tc>
        <w:tc>
          <w:tcPr>
            <w:tcW w:w="3814" w:type="dxa"/>
          </w:tcPr>
          <w:p w14:paraId="303F3229" w14:textId="413AC3EC" w:rsidR="00CE2505" w:rsidRDefault="00CE2505" w:rsidP="00CE2505">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F5100C">
              <w:t>3.2.2</w:t>
            </w:r>
            <w:r w:rsidRPr="005E17A4">
              <w:fldChar w:fldCharType="end"/>
            </w:r>
            <w:r>
              <w:t>.</w:t>
            </w:r>
          </w:p>
        </w:tc>
      </w:tr>
      <w:tr w:rsidR="00CE2505" w:rsidRPr="00022065" w14:paraId="2C0317E2" w14:textId="77777777" w:rsidTr="000E64C9">
        <w:trPr>
          <w:cantSplit/>
        </w:trPr>
        <w:tc>
          <w:tcPr>
            <w:tcW w:w="3397" w:type="dxa"/>
          </w:tcPr>
          <w:p w14:paraId="167FFD2F" w14:textId="77777777" w:rsidR="00CE2505" w:rsidRPr="005E17A4" w:rsidRDefault="00CE2505" w:rsidP="00CE2505">
            <w:pPr>
              <w:pStyle w:val="Tabel"/>
              <w:ind w:left="568"/>
            </w:pPr>
            <w:r w:rsidRPr="005E17A4">
              <w:t>procedurestatus</w:t>
            </w:r>
          </w:p>
        </w:tc>
        <w:tc>
          <w:tcPr>
            <w:tcW w:w="1276" w:type="dxa"/>
          </w:tcPr>
          <w:p w14:paraId="4720C196" w14:textId="77777777" w:rsidR="00CE2505" w:rsidRPr="005E17A4" w:rsidRDefault="00CE2505" w:rsidP="00CE2505">
            <w:pPr>
              <w:pStyle w:val="Tabel"/>
            </w:pPr>
            <w:r w:rsidRPr="005E17A4">
              <w:t>[0..1]</w:t>
            </w:r>
          </w:p>
        </w:tc>
        <w:tc>
          <w:tcPr>
            <w:tcW w:w="1147" w:type="dxa"/>
          </w:tcPr>
          <w:p w14:paraId="4EAF80F4" w14:textId="666B9744" w:rsidR="00CE2505" w:rsidRPr="005E17A4" w:rsidRDefault="00CE2505" w:rsidP="00CE2505">
            <w:pPr>
              <w:pStyle w:val="Tabel"/>
            </w:pPr>
            <w:r w:rsidRPr="005E17A4">
              <w:t>String</w:t>
            </w:r>
            <w:r w:rsidR="005F3251">
              <w:t>(80)</w:t>
            </w:r>
          </w:p>
        </w:tc>
        <w:tc>
          <w:tcPr>
            <w:tcW w:w="3814" w:type="dxa"/>
          </w:tcPr>
          <w:p w14:paraId="3DF2F08D" w14:textId="395295EE" w:rsidR="00CE2505" w:rsidRPr="00E46DA0" w:rsidRDefault="00CE2505" w:rsidP="00CE2505">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F5100C">
              <w:t>3.2.3</w:t>
            </w:r>
            <w:r w:rsidRPr="005E17A4">
              <w:fldChar w:fldCharType="end"/>
            </w:r>
            <w:r>
              <w:t>.</w:t>
            </w:r>
          </w:p>
        </w:tc>
      </w:tr>
      <w:tr w:rsidR="00CE2505" w:rsidRPr="00022065" w14:paraId="27860400" w14:textId="77777777" w:rsidTr="000E64C9">
        <w:trPr>
          <w:cantSplit/>
        </w:trPr>
        <w:tc>
          <w:tcPr>
            <w:tcW w:w="3397" w:type="dxa"/>
          </w:tcPr>
          <w:p w14:paraId="1F7C59B7" w14:textId="246E6D13" w:rsidR="00CE2505" w:rsidRPr="005E17A4" w:rsidRDefault="00CE2505" w:rsidP="00CE2505">
            <w:pPr>
              <w:pStyle w:val="Tabel"/>
              <w:ind w:left="568"/>
            </w:pPr>
            <w:r>
              <w:t>identificatie</w:t>
            </w:r>
          </w:p>
        </w:tc>
        <w:tc>
          <w:tcPr>
            <w:tcW w:w="1276" w:type="dxa"/>
          </w:tcPr>
          <w:p w14:paraId="008A7389" w14:textId="3B5B400E" w:rsidR="00CE2505" w:rsidRPr="005E17A4" w:rsidRDefault="00CE2505" w:rsidP="00CE2505">
            <w:pPr>
              <w:pStyle w:val="Tabel"/>
            </w:pPr>
            <w:r>
              <w:t>[1..1]</w:t>
            </w:r>
          </w:p>
        </w:tc>
        <w:tc>
          <w:tcPr>
            <w:tcW w:w="1147" w:type="dxa"/>
          </w:tcPr>
          <w:p w14:paraId="5A7F0F22" w14:textId="3BF82385" w:rsidR="00CE2505" w:rsidRPr="005E17A4" w:rsidRDefault="00CE2505" w:rsidP="00CE2505">
            <w:pPr>
              <w:pStyle w:val="Tabel"/>
            </w:pPr>
            <w:r>
              <w:t>NEN3610</w:t>
            </w:r>
            <w:r w:rsidR="005F3251">
              <w:br/>
              <w:t>(80)</w:t>
            </w:r>
          </w:p>
        </w:tc>
        <w:tc>
          <w:tcPr>
            <w:tcW w:w="3814" w:type="dxa"/>
          </w:tcPr>
          <w:p w14:paraId="57746651" w14:textId="5253C1B9" w:rsidR="00CE2505" w:rsidRPr="005E17A4" w:rsidRDefault="00D23180" w:rsidP="00CE2505">
            <w:pPr>
              <w:pStyle w:val="Tabel"/>
            </w:pPr>
            <w:r w:rsidRPr="00A7586D">
              <w:t>Identificatie van OW-object</w:t>
            </w:r>
            <w:r>
              <w:t>, zie</w:t>
            </w:r>
            <w:r w:rsidR="00D554BB">
              <w:t xml:space="preserve"> </w:t>
            </w:r>
            <w:r w:rsidR="00D554BB">
              <w:fldChar w:fldCharType="begin"/>
            </w:r>
            <w:r w:rsidR="00D554BB">
              <w:instrText xml:space="preserve"> REF _Ref75176935 \r \h </w:instrText>
            </w:r>
            <w:r w:rsidR="00D554BB">
              <w:fldChar w:fldCharType="separate"/>
            </w:r>
            <w:r w:rsidR="00F5100C">
              <w:t>3.2.1</w:t>
            </w:r>
            <w:r w:rsidR="00D554BB">
              <w:fldChar w:fldCharType="end"/>
            </w:r>
            <w:r>
              <w:t>.</w:t>
            </w:r>
          </w:p>
        </w:tc>
      </w:tr>
      <w:tr w:rsidR="00CE2505" w:rsidRPr="00022065" w14:paraId="647D76FC" w14:textId="77777777" w:rsidTr="000E64C9">
        <w:trPr>
          <w:cantSplit/>
        </w:trPr>
        <w:tc>
          <w:tcPr>
            <w:tcW w:w="3397" w:type="dxa"/>
          </w:tcPr>
          <w:p w14:paraId="4B4C7D9F" w14:textId="253B46AE" w:rsidR="00CE2505" w:rsidRPr="005E17A4" w:rsidRDefault="00CE2505" w:rsidP="00CE2505">
            <w:pPr>
              <w:pStyle w:val="Tabel"/>
              <w:ind w:left="568"/>
            </w:pPr>
            <w:r>
              <w:t>type</w:t>
            </w:r>
          </w:p>
        </w:tc>
        <w:tc>
          <w:tcPr>
            <w:tcW w:w="1276" w:type="dxa"/>
          </w:tcPr>
          <w:p w14:paraId="507C2643" w14:textId="6E135940" w:rsidR="00CE2505" w:rsidRPr="005E17A4" w:rsidRDefault="00CE2505" w:rsidP="00CE2505">
            <w:pPr>
              <w:pStyle w:val="Tabel"/>
            </w:pPr>
            <w:r>
              <w:t>[1..1]</w:t>
            </w:r>
          </w:p>
        </w:tc>
        <w:tc>
          <w:tcPr>
            <w:tcW w:w="1147" w:type="dxa"/>
          </w:tcPr>
          <w:p w14:paraId="45D4A897" w14:textId="74D9F72D" w:rsidR="00CE2505" w:rsidRPr="005E17A4" w:rsidRDefault="004561B9" w:rsidP="00CE2505">
            <w:pPr>
              <w:pStyle w:val="Tabel"/>
            </w:pPr>
            <w:r>
              <w:t>String</w:t>
            </w:r>
            <w:r w:rsidR="00796C45">
              <w:t>(255)</w:t>
            </w:r>
          </w:p>
        </w:tc>
        <w:tc>
          <w:tcPr>
            <w:tcW w:w="3814" w:type="dxa"/>
          </w:tcPr>
          <w:p w14:paraId="0A5470F1" w14:textId="5203AF65" w:rsidR="00CE2505" w:rsidRPr="005E17A4" w:rsidRDefault="00CE2505" w:rsidP="00CE2505">
            <w:pPr>
              <w:pStyle w:val="Tabel"/>
            </w:pPr>
            <w:r>
              <w:t xml:space="preserve">Waarde uit de </w:t>
            </w:r>
            <w:proofErr w:type="spellStart"/>
            <w:r>
              <w:t>waardelijst</w:t>
            </w:r>
            <w:proofErr w:type="spellEnd"/>
            <w:r>
              <w:t xml:space="preserve"> ‘</w:t>
            </w:r>
            <w:proofErr w:type="spellStart"/>
            <w:r w:rsidR="00755E9D">
              <w:t>T</w:t>
            </w:r>
            <w:r>
              <w:t>ype</w:t>
            </w:r>
            <w:r w:rsidR="00755E9D">
              <w:t>G</w:t>
            </w:r>
            <w:r>
              <w:t>ebiedsaanwijzing</w:t>
            </w:r>
            <w:proofErr w:type="spellEnd"/>
            <w:r>
              <w:t>’.</w:t>
            </w:r>
          </w:p>
        </w:tc>
      </w:tr>
      <w:tr w:rsidR="00CE2505" w:rsidRPr="00022065" w14:paraId="5E827563" w14:textId="77777777" w:rsidTr="000E64C9">
        <w:trPr>
          <w:cantSplit/>
        </w:trPr>
        <w:tc>
          <w:tcPr>
            <w:tcW w:w="3397" w:type="dxa"/>
          </w:tcPr>
          <w:p w14:paraId="24888706" w14:textId="744565CD" w:rsidR="00CE2505" w:rsidRPr="005E17A4" w:rsidRDefault="00CE2505" w:rsidP="00CE2505">
            <w:pPr>
              <w:pStyle w:val="Tabel"/>
              <w:ind w:left="568"/>
            </w:pPr>
            <w:r>
              <w:t>naam</w:t>
            </w:r>
          </w:p>
        </w:tc>
        <w:tc>
          <w:tcPr>
            <w:tcW w:w="1276" w:type="dxa"/>
          </w:tcPr>
          <w:p w14:paraId="24B0BD3C" w14:textId="255F621C" w:rsidR="00CE2505" w:rsidRPr="005E17A4" w:rsidRDefault="00CE2505" w:rsidP="00CE2505">
            <w:pPr>
              <w:pStyle w:val="Tabel"/>
            </w:pPr>
            <w:r>
              <w:t>[1..1]</w:t>
            </w:r>
          </w:p>
        </w:tc>
        <w:tc>
          <w:tcPr>
            <w:tcW w:w="1147" w:type="dxa"/>
          </w:tcPr>
          <w:p w14:paraId="2B586849" w14:textId="2BE0293F" w:rsidR="00CE2505" w:rsidRPr="005E17A4" w:rsidRDefault="00CE2505" w:rsidP="00CE2505">
            <w:pPr>
              <w:pStyle w:val="Tabel"/>
            </w:pPr>
            <w:r w:rsidRPr="005E17A4">
              <w:t>String</w:t>
            </w:r>
            <w:r w:rsidR="00796C45">
              <w:t>(</w:t>
            </w:r>
            <w:r w:rsidR="00CA2F28">
              <w:t>255)</w:t>
            </w:r>
          </w:p>
        </w:tc>
        <w:tc>
          <w:tcPr>
            <w:tcW w:w="3814" w:type="dxa"/>
          </w:tcPr>
          <w:p w14:paraId="79A588EA" w14:textId="5614377D" w:rsidR="00CE2505" w:rsidRPr="005E17A4" w:rsidRDefault="00CE2505" w:rsidP="00CE2505">
            <w:pPr>
              <w:pStyle w:val="Tabel"/>
            </w:pPr>
            <w:r>
              <w:t>Hoe het aangewezen gebied genoemd wordt.</w:t>
            </w:r>
          </w:p>
        </w:tc>
      </w:tr>
      <w:tr w:rsidR="00CE2505" w:rsidRPr="00022065" w14:paraId="4AD3D7CC" w14:textId="77777777" w:rsidTr="000E64C9">
        <w:trPr>
          <w:cantSplit/>
        </w:trPr>
        <w:tc>
          <w:tcPr>
            <w:tcW w:w="3397" w:type="dxa"/>
          </w:tcPr>
          <w:p w14:paraId="597E7FC4" w14:textId="60A1A347" w:rsidR="00CE2505" w:rsidRPr="005E17A4" w:rsidRDefault="00CE2505" w:rsidP="00CE2505">
            <w:pPr>
              <w:pStyle w:val="Tabel"/>
              <w:ind w:left="568"/>
            </w:pPr>
            <w:r>
              <w:t>groep</w:t>
            </w:r>
          </w:p>
        </w:tc>
        <w:tc>
          <w:tcPr>
            <w:tcW w:w="1276" w:type="dxa"/>
          </w:tcPr>
          <w:p w14:paraId="64F876A4" w14:textId="3401D813" w:rsidR="00CE2505" w:rsidRPr="005E17A4" w:rsidRDefault="00CE2505" w:rsidP="00CE2505">
            <w:pPr>
              <w:pStyle w:val="Tabel"/>
            </w:pPr>
            <w:r>
              <w:t>[1..1]</w:t>
            </w:r>
          </w:p>
        </w:tc>
        <w:tc>
          <w:tcPr>
            <w:tcW w:w="1147" w:type="dxa"/>
          </w:tcPr>
          <w:p w14:paraId="2AEC55C2" w14:textId="687C7DA6" w:rsidR="00CE2505" w:rsidRPr="005E17A4" w:rsidRDefault="00CA2F28" w:rsidP="00CE2505">
            <w:pPr>
              <w:pStyle w:val="Tabel"/>
            </w:pPr>
            <w:r>
              <w:t>String(255)</w:t>
            </w:r>
          </w:p>
        </w:tc>
        <w:tc>
          <w:tcPr>
            <w:tcW w:w="3814" w:type="dxa"/>
          </w:tcPr>
          <w:p w14:paraId="47A2C7B2" w14:textId="1C7EA05B" w:rsidR="00CE2505" w:rsidRPr="005E17A4" w:rsidRDefault="00CE2505" w:rsidP="00CE2505">
            <w:pPr>
              <w:pStyle w:val="Tabel"/>
            </w:pPr>
            <w:r>
              <w:t xml:space="preserve">Waarde uit de </w:t>
            </w:r>
            <w:proofErr w:type="spellStart"/>
            <w:r>
              <w:t>waardelijst</w:t>
            </w:r>
            <w:proofErr w:type="spellEnd"/>
            <w:r>
              <w:t xml:space="preserve"> ‘gebiedsaanwijzinggroep’.*</w:t>
            </w:r>
          </w:p>
        </w:tc>
      </w:tr>
      <w:tr w:rsidR="00CE2505" w:rsidRPr="00022065" w14:paraId="1A5A509A" w14:textId="77777777" w:rsidTr="000E64C9">
        <w:trPr>
          <w:cantSplit/>
        </w:trPr>
        <w:tc>
          <w:tcPr>
            <w:tcW w:w="3397" w:type="dxa"/>
          </w:tcPr>
          <w:p w14:paraId="198B9993" w14:textId="40DA82AC" w:rsidR="00CE2505" w:rsidRPr="005E17A4" w:rsidRDefault="00CE2505" w:rsidP="00CE2505">
            <w:pPr>
              <w:pStyle w:val="Tabel"/>
              <w:ind w:left="568"/>
            </w:pPr>
            <w:r>
              <w:t>locatieaanduiding</w:t>
            </w:r>
          </w:p>
        </w:tc>
        <w:tc>
          <w:tcPr>
            <w:tcW w:w="1276" w:type="dxa"/>
          </w:tcPr>
          <w:p w14:paraId="1B8F5AD2" w14:textId="19D3E27E" w:rsidR="00CE2505" w:rsidRPr="005E17A4" w:rsidRDefault="00CE2505" w:rsidP="00CE2505">
            <w:pPr>
              <w:pStyle w:val="Tabel"/>
            </w:pPr>
            <w:r>
              <w:t>[1..1]</w:t>
            </w:r>
          </w:p>
        </w:tc>
        <w:tc>
          <w:tcPr>
            <w:tcW w:w="1147" w:type="dxa"/>
          </w:tcPr>
          <w:p w14:paraId="659BE987" w14:textId="6D6C86B3" w:rsidR="00CE2505" w:rsidRPr="005E17A4" w:rsidRDefault="00CE2505" w:rsidP="00CE2505">
            <w:pPr>
              <w:pStyle w:val="Tabel"/>
            </w:pPr>
          </w:p>
        </w:tc>
        <w:tc>
          <w:tcPr>
            <w:tcW w:w="3814" w:type="dxa"/>
          </w:tcPr>
          <w:p w14:paraId="295AC593" w14:textId="70A4C5BA" w:rsidR="00CE2505" w:rsidRPr="005E17A4" w:rsidRDefault="00CE2505" w:rsidP="00CE2505">
            <w:pPr>
              <w:pStyle w:val="Tabel"/>
            </w:pPr>
            <w:r>
              <w:t>De Locatie die wordt aangewezen.</w:t>
            </w:r>
          </w:p>
        </w:tc>
      </w:tr>
      <w:tr w:rsidR="00CE2505" w:rsidRPr="00022065" w14:paraId="40C54B7D" w14:textId="77777777" w:rsidTr="000E64C9">
        <w:trPr>
          <w:cantSplit/>
        </w:trPr>
        <w:tc>
          <w:tcPr>
            <w:tcW w:w="3397" w:type="dxa"/>
          </w:tcPr>
          <w:p w14:paraId="17C5E76A" w14:textId="7C42551F" w:rsidR="00CE2505" w:rsidRPr="005E17A4" w:rsidRDefault="00CE2505" w:rsidP="00D8326D">
            <w:pPr>
              <w:pStyle w:val="Tabel"/>
              <w:ind w:left="852"/>
            </w:pPr>
            <w:r>
              <w:t>[@LocatieRef]</w:t>
            </w:r>
          </w:p>
        </w:tc>
        <w:tc>
          <w:tcPr>
            <w:tcW w:w="1276" w:type="dxa"/>
          </w:tcPr>
          <w:p w14:paraId="1E4B8AF4" w14:textId="17C87D7A" w:rsidR="00CE2505" w:rsidRPr="005E17A4" w:rsidRDefault="00CE2505" w:rsidP="00CE2505">
            <w:pPr>
              <w:pStyle w:val="Tabel"/>
            </w:pPr>
            <w:r>
              <w:t>[1..*]</w:t>
            </w:r>
          </w:p>
        </w:tc>
        <w:tc>
          <w:tcPr>
            <w:tcW w:w="1147" w:type="dxa"/>
          </w:tcPr>
          <w:p w14:paraId="531E6404" w14:textId="677822F2" w:rsidR="00CE2505" w:rsidRPr="005E17A4" w:rsidRDefault="000A1F0B" w:rsidP="00CE2505">
            <w:pPr>
              <w:pStyle w:val="Tabel"/>
            </w:pPr>
            <w:proofErr w:type="spellStart"/>
            <w:r>
              <w:rPr>
                <w:bCs w:val="0"/>
              </w:rPr>
              <w:t>x</w:t>
            </w:r>
            <w:r w:rsidRPr="005E17A4">
              <w:rPr>
                <w:bCs w:val="0"/>
              </w:rPr>
              <w:t>link</w:t>
            </w:r>
            <w:proofErr w:type="spellEnd"/>
            <w:r>
              <w:rPr>
                <w:bCs w:val="0"/>
              </w:rPr>
              <w:t>(80)</w:t>
            </w:r>
          </w:p>
        </w:tc>
        <w:tc>
          <w:tcPr>
            <w:tcW w:w="3814" w:type="dxa"/>
          </w:tcPr>
          <w:p w14:paraId="4FEFE231" w14:textId="0256384D" w:rsidR="00CE2505" w:rsidRPr="005E17A4" w:rsidRDefault="00CE2505" w:rsidP="00CE2505">
            <w:pPr>
              <w:pStyle w:val="Tabel"/>
            </w:pPr>
            <w:r w:rsidRPr="005E17A4">
              <w:t>Verwijzing naar de identificatie</w:t>
            </w:r>
            <w:r>
              <w:t>(s)</w:t>
            </w:r>
            <w:r w:rsidRPr="005E17A4">
              <w:t xml:space="preserve"> van de Locatie waar </w:t>
            </w:r>
            <w:r>
              <w:t>een specifiek gebied wordt aangewezen</w:t>
            </w:r>
            <w:r w:rsidRPr="005E17A4">
              <w:t xml:space="preserve">. </w:t>
            </w:r>
          </w:p>
        </w:tc>
      </w:tr>
    </w:tbl>
    <w:p w14:paraId="2C4058E2" w14:textId="77777777" w:rsidR="00BF0431" w:rsidRPr="00022065" w:rsidRDefault="00BF0431" w:rsidP="00022065"/>
    <w:p w14:paraId="265F9DAC" w14:textId="28056C71" w:rsidR="00E46DA0" w:rsidRPr="00022065" w:rsidRDefault="00BF0431" w:rsidP="00022065">
      <w:r w:rsidRPr="00022065">
        <w:t xml:space="preserve">* De waarde die gekozen kan worden uit de </w:t>
      </w:r>
      <w:proofErr w:type="spellStart"/>
      <w:r w:rsidRPr="00022065">
        <w:t>waardelijst</w:t>
      </w:r>
      <w:proofErr w:type="spellEnd"/>
      <w:r w:rsidRPr="00022065">
        <w:t xml:space="preserve"> </w:t>
      </w:r>
      <w:proofErr w:type="spellStart"/>
      <w:r w:rsidRPr="00022065">
        <w:t>gebiedsaanwijzinggroep</w:t>
      </w:r>
      <w:proofErr w:type="spellEnd"/>
      <w:r w:rsidRPr="00022065">
        <w:t xml:space="preserve"> is afhankelijk van de waarde die gekozen wordt uit ‘</w:t>
      </w:r>
      <w:proofErr w:type="spellStart"/>
      <w:r w:rsidR="00F21004">
        <w:t>T</w:t>
      </w:r>
      <w:r w:rsidRPr="00022065">
        <w:t>ype</w:t>
      </w:r>
      <w:r w:rsidR="00F21004">
        <w:t>G</w:t>
      </w:r>
      <w:r w:rsidRPr="00022065">
        <w:t>ebiedsaanwijzing</w:t>
      </w:r>
      <w:proofErr w:type="spellEnd"/>
      <w:r w:rsidRPr="00022065">
        <w:t>’.</w:t>
      </w:r>
    </w:p>
    <w:p w14:paraId="0BAB9DDA" w14:textId="7525B097" w:rsidR="0093020D" w:rsidRDefault="00BF0431" w:rsidP="00D7079F">
      <w:pPr>
        <w:pStyle w:val="Kop3"/>
      </w:pPr>
      <w:bookmarkStart w:id="562" w:name="_Ref63864190"/>
      <w:bookmarkStart w:id="563" w:name="_Toc152061449"/>
      <w:bookmarkStart w:id="564" w:name="XML_art_omgevingsnorm"/>
      <w:r>
        <w:t>Omgevingsnorm</w:t>
      </w:r>
      <w:bookmarkEnd w:id="562"/>
      <w:bookmarkEnd w:id="563"/>
    </w:p>
    <w:p w14:paraId="56DC5DF9" w14:textId="48F736B2" w:rsidR="000A5157" w:rsidRPr="00022065" w:rsidRDefault="00020E7A" w:rsidP="00022065">
      <w:bookmarkStart w:id="565" w:name="_Hlk73345053"/>
      <w:bookmarkEnd w:id="564"/>
      <w:r w:rsidRPr="00022065">
        <w:t xml:space="preserve">Een omgevingsnorm is het vastleggen van </w:t>
      </w:r>
      <w:r w:rsidR="009923A2" w:rsidRPr="00022065">
        <w:t>norm</w:t>
      </w:r>
      <w:r w:rsidRPr="00022065">
        <w:t>waarden als referentiepunt ten behoeve van het handelen in de fysieke leefomgeving.</w:t>
      </w:r>
      <w:bookmarkEnd w:id="565"/>
    </w:p>
    <w:p w14:paraId="58643791" w14:textId="5F0E013B" w:rsidR="00974714" w:rsidRDefault="00974714"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974714" w:rsidRPr="00022065" w14:paraId="4DA5542A" w14:textId="77777777" w:rsidTr="000E64C9">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2A579BDD" w14:textId="77777777" w:rsidR="00974714" w:rsidRPr="00E45F7A" w:rsidRDefault="00974714" w:rsidP="000704BD">
            <w:pPr>
              <w:pStyle w:val="Tabel"/>
            </w:pPr>
            <w:r w:rsidRPr="00E45F7A">
              <w:t>Element</w:t>
            </w:r>
          </w:p>
        </w:tc>
        <w:tc>
          <w:tcPr>
            <w:tcW w:w="1276" w:type="dxa"/>
          </w:tcPr>
          <w:p w14:paraId="7E0348FE" w14:textId="77777777" w:rsidR="00974714" w:rsidRPr="004F4C2F" w:rsidRDefault="00974714" w:rsidP="000704BD">
            <w:pPr>
              <w:pStyle w:val="Tabel"/>
              <w:rPr>
                <w:sz w:val="16"/>
              </w:rPr>
            </w:pPr>
            <w:r w:rsidRPr="004F4C2F">
              <w:rPr>
                <w:sz w:val="16"/>
              </w:rPr>
              <w:t>M(</w:t>
            </w:r>
            <w:proofErr w:type="spellStart"/>
            <w:r w:rsidRPr="004F4C2F">
              <w:rPr>
                <w:sz w:val="16"/>
              </w:rPr>
              <w:t>ultipliciteit</w:t>
            </w:r>
            <w:proofErr w:type="spellEnd"/>
            <w:r w:rsidRPr="004F4C2F">
              <w:rPr>
                <w:sz w:val="16"/>
              </w:rPr>
              <w:t>)</w:t>
            </w:r>
          </w:p>
        </w:tc>
        <w:tc>
          <w:tcPr>
            <w:tcW w:w="1147" w:type="dxa"/>
          </w:tcPr>
          <w:p w14:paraId="5F144510" w14:textId="77777777" w:rsidR="00974714" w:rsidRPr="00E45F7A" w:rsidRDefault="00974714" w:rsidP="000704BD">
            <w:pPr>
              <w:pStyle w:val="Tabel"/>
            </w:pPr>
            <w:r w:rsidRPr="00E45F7A">
              <w:t>Type</w:t>
            </w:r>
          </w:p>
        </w:tc>
        <w:tc>
          <w:tcPr>
            <w:tcW w:w="3814" w:type="dxa"/>
          </w:tcPr>
          <w:p w14:paraId="27AA5C58" w14:textId="77777777" w:rsidR="00974714" w:rsidRPr="00E45F7A" w:rsidRDefault="00974714" w:rsidP="000704BD">
            <w:pPr>
              <w:pStyle w:val="Tabel"/>
            </w:pPr>
            <w:r w:rsidRPr="00E45F7A">
              <w:t>Omschrijving</w:t>
            </w:r>
          </w:p>
        </w:tc>
      </w:tr>
      <w:tr w:rsidR="00974714" w:rsidRPr="00022065" w14:paraId="68679085" w14:textId="77777777" w:rsidTr="000E64C9">
        <w:trPr>
          <w:cantSplit/>
        </w:trPr>
        <w:tc>
          <w:tcPr>
            <w:tcW w:w="3397" w:type="dxa"/>
          </w:tcPr>
          <w:p w14:paraId="5A9AB1F0" w14:textId="77777777" w:rsidR="00974714" w:rsidRPr="005E17A4" w:rsidRDefault="00974714" w:rsidP="000704BD">
            <w:pPr>
              <w:pStyle w:val="Tabel"/>
            </w:pPr>
            <w:proofErr w:type="spellStart"/>
            <w:r w:rsidRPr="005E17A4">
              <w:lastRenderedPageBreak/>
              <w:t>owObject</w:t>
            </w:r>
            <w:proofErr w:type="spellEnd"/>
          </w:p>
        </w:tc>
        <w:tc>
          <w:tcPr>
            <w:tcW w:w="1276" w:type="dxa"/>
          </w:tcPr>
          <w:p w14:paraId="7BA9267D" w14:textId="77777777" w:rsidR="00974714" w:rsidRPr="005E17A4" w:rsidRDefault="00974714" w:rsidP="000704BD">
            <w:pPr>
              <w:pStyle w:val="Tabel"/>
            </w:pPr>
            <w:r w:rsidRPr="005E17A4">
              <w:t>[1..1]</w:t>
            </w:r>
          </w:p>
        </w:tc>
        <w:tc>
          <w:tcPr>
            <w:tcW w:w="1147" w:type="dxa"/>
          </w:tcPr>
          <w:p w14:paraId="2336959A" w14:textId="77777777" w:rsidR="00974714" w:rsidRPr="005E17A4" w:rsidRDefault="00974714" w:rsidP="000704BD">
            <w:pPr>
              <w:pStyle w:val="Tabel"/>
            </w:pPr>
          </w:p>
        </w:tc>
        <w:tc>
          <w:tcPr>
            <w:tcW w:w="3814" w:type="dxa"/>
          </w:tcPr>
          <w:p w14:paraId="00160918" w14:textId="77777777" w:rsidR="00974714" w:rsidRPr="005E17A4" w:rsidRDefault="00974714" w:rsidP="000704BD">
            <w:pPr>
              <w:pStyle w:val="Tabel"/>
            </w:pPr>
            <w:r>
              <w:t>Container van het specifieke OW-object.</w:t>
            </w:r>
          </w:p>
        </w:tc>
      </w:tr>
      <w:tr w:rsidR="00974714" w:rsidRPr="00022065" w14:paraId="4282C30A" w14:textId="77777777" w:rsidTr="000E64C9">
        <w:trPr>
          <w:cantSplit/>
        </w:trPr>
        <w:tc>
          <w:tcPr>
            <w:tcW w:w="3397" w:type="dxa"/>
          </w:tcPr>
          <w:p w14:paraId="68201E00" w14:textId="1413DBCE" w:rsidR="00974714" w:rsidRPr="005E17A4" w:rsidRDefault="00974714" w:rsidP="000704BD">
            <w:pPr>
              <w:pStyle w:val="Tabel"/>
              <w:ind w:left="284"/>
            </w:pPr>
            <w:r>
              <w:t>Omgevingsnorm</w:t>
            </w:r>
          </w:p>
        </w:tc>
        <w:tc>
          <w:tcPr>
            <w:tcW w:w="1276" w:type="dxa"/>
          </w:tcPr>
          <w:p w14:paraId="332BCBC1" w14:textId="77777777" w:rsidR="00974714" w:rsidRPr="005E17A4" w:rsidRDefault="00974714" w:rsidP="000704BD">
            <w:pPr>
              <w:pStyle w:val="Tabel"/>
            </w:pPr>
            <w:r>
              <w:t>[1..1]</w:t>
            </w:r>
          </w:p>
        </w:tc>
        <w:tc>
          <w:tcPr>
            <w:tcW w:w="1147" w:type="dxa"/>
          </w:tcPr>
          <w:p w14:paraId="32347837" w14:textId="77777777" w:rsidR="00974714" w:rsidRPr="005E17A4" w:rsidRDefault="00974714" w:rsidP="000704BD">
            <w:pPr>
              <w:pStyle w:val="Tabel"/>
            </w:pPr>
          </w:p>
        </w:tc>
        <w:tc>
          <w:tcPr>
            <w:tcW w:w="3814" w:type="dxa"/>
          </w:tcPr>
          <w:p w14:paraId="21F4AC4D" w14:textId="14DF6952" w:rsidR="00974714" w:rsidRDefault="003955B5" w:rsidP="000704BD">
            <w:pPr>
              <w:pStyle w:val="Tabel"/>
            </w:pPr>
            <w:r>
              <w:t xml:space="preserve">De norm die gesteld wordt </w:t>
            </w:r>
            <w:r w:rsidR="00A82B15">
              <w:t>vanuit een regel.</w:t>
            </w:r>
          </w:p>
        </w:tc>
      </w:tr>
      <w:tr w:rsidR="00CE2505" w:rsidRPr="00022065" w14:paraId="62DD8C7E" w14:textId="77777777" w:rsidTr="000E64C9">
        <w:trPr>
          <w:cantSplit/>
        </w:trPr>
        <w:tc>
          <w:tcPr>
            <w:tcW w:w="3397" w:type="dxa"/>
          </w:tcPr>
          <w:p w14:paraId="2D8131E6" w14:textId="735B33A9" w:rsidR="00CE2505" w:rsidRPr="005E17A4" w:rsidRDefault="00CE2505" w:rsidP="00CE2505">
            <w:pPr>
              <w:pStyle w:val="Tabel"/>
              <w:ind w:left="568"/>
            </w:pPr>
            <w:r>
              <w:t>s</w:t>
            </w:r>
            <w:r w:rsidRPr="005E17A4">
              <w:t>tatus</w:t>
            </w:r>
          </w:p>
        </w:tc>
        <w:tc>
          <w:tcPr>
            <w:tcW w:w="1276" w:type="dxa"/>
          </w:tcPr>
          <w:p w14:paraId="5064012C" w14:textId="77777777" w:rsidR="00CE2505" w:rsidRPr="005E17A4" w:rsidRDefault="00CE2505" w:rsidP="00CE2505">
            <w:pPr>
              <w:pStyle w:val="Tabel"/>
            </w:pPr>
            <w:r w:rsidRPr="005E17A4">
              <w:t>[0..1]</w:t>
            </w:r>
          </w:p>
        </w:tc>
        <w:tc>
          <w:tcPr>
            <w:tcW w:w="1147" w:type="dxa"/>
          </w:tcPr>
          <w:p w14:paraId="278DCCCD" w14:textId="27B2A310" w:rsidR="00CE2505" w:rsidRPr="005E17A4" w:rsidRDefault="00CE2505" w:rsidP="00CE2505">
            <w:pPr>
              <w:pStyle w:val="Tabel"/>
            </w:pPr>
            <w:r w:rsidRPr="005E17A4">
              <w:t>String</w:t>
            </w:r>
            <w:r w:rsidR="004F4C2F">
              <w:t>(80)</w:t>
            </w:r>
          </w:p>
        </w:tc>
        <w:tc>
          <w:tcPr>
            <w:tcW w:w="3814" w:type="dxa"/>
          </w:tcPr>
          <w:p w14:paraId="05F6A9D2" w14:textId="79BA8D0D" w:rsidR="00CE2505" w:rsidRDefault="00CE2505" w:rsidP="00CE2505">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F5100C">
              <w:t>3.2.2</w:t>
            </w:r>
            <w:r w:rsidRPr="005E17A4">
              <w:fldChar w:fldCharType="end"/>
            </w:r>
            <w:r>
              <w:t>.</w:t>
            </w:r>
          </w:p>
        </w:tc>
      </w:tr>
      <w:tr w:rsidR="00CE2505" w:rsidRPr="00022065" w14:paraId="253E04CB" w14:textId="77777777" w:rsidTr="000E64C9">
        <w:trPr>
          <w:cantSplit/>
        </w:trPr>
        <w:tc>
          <w:tcPr>
            <w:tcW w:w="3397" w:type="dxa"/>
          </w:tcPr>
          <w:p w14:paraId="6863A83F" w14:textId="77777777" w:rsidR="00CE2505" w:rsidRPr="005E17A4" w:rsidRDefault="00CE2505" w:rsidP="00CE2505">
            <w:pPr>
              <w:pStyle w:val="Tabel"/>
              <w:ind w:left="568"/>
            </w:pPr>
            <w:r w:rsidRPr="005E17A4">
              <w:t>procedurestatus</w:t>
            </w:r>
          </w:p>
        </w:tc>
        <w:tc>
          <w:tcPr>
            <w:tcW w:w="1276" w:type="dxa"/>
          </w:tcPr>
          <w:p w14:paraId="523A56FF" w14:textId="77777777" w:rsidR="00CE2505" w:rsidRPr="005E17A4" w:rsidRDefault="00CE2505" w:rsidP="00CE2505">
            <w:pPr>
              <w:pStyle w:val="Tabel"/>
            </w:pPr>
            <w:r w:rsidRPr="005E17A4">
              <w:t>[0..1]</w:t>
            </w:r>
          </w:p>
        </w:tc>
        <w:tc>
          <w:tcPr>
            <w:tcW w:w="1147" w:type="dxa"/>
          </w:tcPr>
          <w:p w14:paraId="232853DF" w14:textId="6730F7E2" w:rsidR="00CE2505" w:rsidRPr="005E17A4" w:rsidRDefault="00CE2505" w:rsidP="00CE2505">
            <w:pPr>
              <w:pStyle w:val="Tabel"/>
            </w:pPr>
            <w:r w:rsidRPr="005E17A4">
              <w:t>String</w:t>
            </w:r>
            <w:r w:rsidR="004F4C2F">
              <w:t>(80)</w:t>
            </w:r>
          </w:p>
        </w:tc>
        <w:tc>
          <w:tcPr>
            <w:tcW w:w="3814" w:type="dxa"/>
          </w:tcPr>
          <w:p w14:paraId="5D2666AE" w14:textId="25CBCF7D" w:rsidR="00CE2505" w:rsidRPr="00E46DA0" w:rsidRDefault="00CE2505" w:rsidP="00CE2505">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F5100C">
              <w:t>3.2.3</w:t>
            </w:r>
            <w:r w:rsidRPr="005E17A4">
              <w:fldChar w:fldCharType="end"/>
            </w:r>
            <w:r>
              <w:t>.</w:t>
            </w:r>
          </w:p>
        </w:tc>
      </w:tr>
      <w:tr w:rsidR="00CE2505" w:rsidRPr="00022065" w14:paraId="4B081EE3" w14:textId="77777777" w:rsidTr="000E64C9">
        <w:trPr>
          <w:cantSplit/>
        </w:trPr>
        <w:tc>
          <w:tcPr>
            <w:tcW w:w="3397" w:type="dxa"/>
          </w:tcPr>
          <w:p w14:paraId="58B27277" w14:textId="2BCF79E6" w:rsidR="00CE2505" w:rsidRPr="005E17A4" w:rsidRDefault="00CE2505" w:rsidP="00CE2505">
            <w:pPr>
              <w:pStyle w:val="Tabel"/>
              <w:ind w:left="568"/>
            </w:pPr>
            <w:r>
              <w:t>identificatie</w:t>
            </w:r>
          </w:p>
        </w:tc>
        <w:tc>
          <w:tcPr>
            <w:tcW w:w="1276" w:type="dxa"/>
          </w:tcPr>
          <w:p w14:paraId="50DE1553" w14:textId="51843024" w:rsidR="00CE2505" w:rsidRPr="005E17A4" w:rsidRDefault="00CE2505" w:rsidP="00CE2505">
            <w:pPr>
              <w:pStyle w:val="Tabel"/>
            </w:pPr>
            <w:r>
              <w:t>[1..1]</w:t>
            </w:r>
          </w:p>
        </w:tc>
        <w:tc>
          <w:tcPr>
            <w:tcW w:w="1147" w:type="dxa"/>
          </w:tcPr>
          <w:p w14:paraId="72E4DFAD" w14:textId="3860236F" w:rsidR="00CE2505" w:rsidRPr="005E17A4" w:rsidRDefault="00CE2505" w:rsidP="00CE2505">
            <w:pPr>
              <w:pStyle w:val="Tabel"/>
            </w:pPr>
            <w:r>
              <w:t>NEN3610</w:t>
            </w:r>
            <w:r w:rsidR="00176592">
              <w:t xml:space="preserve"> </w:t>
            </w:r>
            <w:r w:rsidR="004F4C2F">
              <w:t>(80)</w:t>
            </w:r>
          </w:p>
        </w:tc>
        <w:tc>
          <w:tcPr>
            <w:tcW w:w="3814" w:type="dxa"/>
          </w:tcPr>
          <w:p w14:paraId="5165D779" w14:textId="377E1F5A" w:rsidR="00CE2505" w:rsidRPr="005E17A4" w:rsidRDefault="00D23180" w:rsidP="00CE2505">
            <w:pPr>
              <w:pStyle w:val="Tabel"/>
            </w:pPr>
            <w:r w:rsidRPr="00A7586D">
              <w:t>Identificatie van OW-object</w:t>
            </w:r>
            <w:r>
              <w:t>, zie</w:t>
            </w:r>
            <w:r w:rsidR="00557B3F">
              <w:t xml:space="preserve"> </w:t>
            </w:r>
            <w:r w:rsidR="00557B3F">
              <w:fldChar w:fldCharType="begin"/>
            </w:r>
            <w:r w:rsidR="00557B3F">
              <w:instrText xml:space="preserve"> REF _Ref75176935 \r \h </w:instrText>
            </w:r>
            <w:r w:rsidR="00557B3F">
              <w:fldChar w:fldCharType="separate"/>
            </w:r>
            <w:r w:rsidR="00F5100C">
              <w:t>3.2.1</w:t>
            </w:r>
            <w:r w:rsidR="00557B3F">
              <w:fldChar w:fldCharType="end"/>
            </w:r>
            <w:r>
              <w:t>.</w:t>
            </w:r>
          </w:p>
        </w:tc>
      </w:tr>
      <w:tr w:rsidR="00CE2505" w:rsidRPr="00022065" w14:paraId="0FDEE5E1" w14:textId="77777777" w:rsidTr="000E64C9">
        <w:trPr>
          <w:cantSplit/>
        </w:trPr>
        <w:tc>
          <w:tcPr>
            <w:tcW w:w="3397" w:type="dxa"/>
          </w:tcPr>
          <w:p w14:paraId="574AA295" w14:textId="3277775A" w:rsidR="00CE2505" w:rsidRPr="005E17A4" w:rsidRDefault="00CE2505" w:rsidP="00CE2505">
            <w:pPr>
              <w:pStyle w:val="Tabel"/>
              <w:ind w:left="568"/>
            </w:pPr>
            <w:r>
              <w:t>naam</w:t>
            </w:r>
          </w:p>
        </w:tc>
        <w:tc>
          <w:tcPr>
            <w:tcW w:w="1276" w:type="dxa"/>
          </w:tcPr>
          <w:p w14:paraId="654C08DD" w14:textId="2C2A8D91" w:rsidR="00CE2505" w:rsidRPr="005E17A4" w:rsidRDefault="00CE2505" w:rsidP="00CE2505">
            <w:pPr>
              <w:pStyle w:val="Tabel"/>
            </w:pPr>
            <w:r>
              <w:t>[1..1]</w:t>
            </w:r>
          </w:p>
        </w:tc>
        <w:tc>
          <w:tcPr>
            <w:tcW w:w="1147" w:type="dxa"/>
          </w:tcPr>
          <w:p w14:paraId="30FD0537" w14:textId="15E96A68" w:rsidR="00CE2505" w:rsidRPr="005E17A4" w:rsidRDefault="00CE2505" w:rsidP="00CE2505">
            <w:pPr>
              <w:pStyle w:val="Tabel"/>
            </w:pPr>
            <w:r>
              <w:t>String</w:t>
            </w:r>
            <w:r w:rsidR="004F4C2F">
              <w:t>(255)</w:t>
            </w:r>
          </w:p>
        </w:tc>
        <w:tc>
          <w:tcPr>
            <w:tcW w:w="3814" w:type="dxa"/>
          </w:tcPr>
          <w:p w14:paraId="75BDDD47" w14:textId="5E560A3C" w:rsidR="00CE2505" w:rsidRPr="005E17A4" w:rsidRDefault="00CE2505" w:rsidP="00CE2505">
            <w:pPr>
              <w:pStyle w:val="Tabel"/>
            </w:pPr>
            <w:r>
              <w:t>Hoe de norm door het bevoegd gezag genoemd wordt.</w:t>
            </w:r>
          </w:p>
        </w:tc>
      </w:tr>
      <w:tr w:rsidR="00CE2505" w:rsidRPr="00022065" w14:paraId="6CA32730" w14:textId="77777777" w:rsidTr="000E64C9">
        <w:trPr>
          <w:cantSplit/>
        </w:trPr>
        <w:tc>
          <w:tcPr>
            <w:tcW w:w="3397" w:type="dxa"/>
          </w:tcPr>
          <w:p w14:paraId="21E5BF7B" w14:textId="25D38088" w:rsidR="00CE2505" w:rsidRDefault="00CE2505" w:rsidP="00CE2505">
            <w:pPr>
              <w:pStyle w:val="Tabel"/>
              <w:ind w:left="568"/>
            </w:pPr>
            <w:r>
              <w:t>type</w:t>
            </w:r>
          </w:p>
        </w:tc>
        <w:tc>
          <w:tcPr>
            <w:tcW w:w="1276" w:type="dxa"/>
          </w:tcPr>
          <w:p w14:paraId="05EF9A85" w14:textId="3DF6A7FD" w:rsidR="00CE2505" w:rsidRDefault="00CE2505" w:rsidP="00CE2505">
            <w:pPr>
              <w:pStyle w:val="Tabel"/>
            </w:pPr>
            <w:r>
              <w:t>[1..1]</w:t>
            </w:r>
          </w:p>
        </w:tc>
        <w:tc>
          <w:tcPr>
            <w:tcW w:w="1147" w:type="dxa"/>
          </w:tcPr>
          <w:p w14:paraId="540782B5" w14:textId="41304DB9" w:rsidR="00CE2505" w:rsidRDefault="004F4C2F" w:rsidP="00CE2505">
            <w:pPr>
              <w:pStyle w:val="Tabel"/>
            </w:pPr>
            <w:r>
              <w:t>String(255)</w:t>
            </w:r>
          </w:p>
        </w:tc>
        <w:tc>
          <w:tcPr>
            <w:tcW w:w="3814" w:type="dxa"/>
          </w:tcPr>
          <w:p w14:paraId="3F2E41E8" w14:textId="6D7F58CF" w:rsidR="00CE2505" w:rsidRPr="005E17A4" w:rsidRDefault="00CE2505" w:rsidP="00CE2505">
            <w:pPr>
              <w:pStyle w:val="Tabel"/>
            </w:pPr>
            <w:r>
              <w:t xml:space="preserve">Waarde uit </w:t>
            </w:r>
            <w:proofErr w:type="spellStart"/>
            <w:r>
              <w:t>waardelijst</w:t>
            </w:r>
            <w:proofErr w:type="spellEnd"/>
            <w:r>
              <w:t xml:space="preserve"> ‘</w:t>
            </w:r>
            <w:proofErr w:type="spellStart"/>
            <w:r w:rsidR="00755E9D">
              <w:t>T</w:t>
            </w:r>
            <w:r>
              <w:t>ype</w:t>
            </w:r>
            <w:r w:rsidR="00755E9D">
              <w:t>N</w:t>
            </w:r>
            <w:r>
              <w:t>orm</w:t>
            </w:r>
            <w:proofErr w:type="spellEnd"/>
            <w:r>
              <w:t>’.</w:t>
            </w:r>
          </w:p>
        </w:tc>
      </w:tr>
      <w:tr w:rsidR="00CE2505" w:rsidRPr="00022065" w14:paraId="2B24E419" w14:textId="77777777" w:rsidTr="000E64C9">
        <w:trPr>
          <w:cantSplit/>
        </w:trPr>
        <w:tc>
          <w:tcPr>
            <w:tcW w:w="3397" w:type="dxa"/>
          </w:tcPr>
          <w:p w14:paraId="23B4EF98" w14:textId="479897B8" w:rsidR="00CE2505" w:rsidRDefault="00CE2505" w:rsidP="00CE2505">
            <w:pPr>
              <w:pStyle w:val="Tabel"/>
              <w:ind w:left="568"/>
            </w:pPr>
            <w:r>
              <w:t>eenheid</w:t>
            </w:r>
          </w:p>
        </w:tc>
        <w:tc>
          <w:tcPr>
            <w:tcW w:w="1276" w:type="dxa"/>
          </w:tcPr>
          <w:p w14:paraId="6F58552F" w14:textId="4401504D" w:rsidR="00CE2505" w:rsidRDefault="00CE2505" w:rsidP="00CE2505">
            <w:pPr>
              <w:pStyle w:val="Tabel"/>
            </w:pPr>
            <w:r>
              <w:t>[0..1]</w:t>
            </w:r>
          </w:p>
        </w:tc>
        <w:tc>
          <w:tcPr>
            <w:tcW w:w="1147" w:type="dxa"/>
          </w:tcPr>
          <w:p w14:paraId="2AC8EA68" w14:textId="6660E08A" w:rsidR="00CE2505" w:rsidRDefault="002E3F28" w:rsidP="00CE2505">
            <w:pPr>
              <w:pStyle w:val="Tabel"/>
            </w:pPr>
            <w:r>
              <w:t>String(255)</w:t>
            </w:r>
          </w:p>
        </w:tc>
        <w:tc>
          <w:tcPr>
            <w:tcW w:w="3814" w:type="dxa"/>
          </w:tcPr>
          <w:p w14:paraId="78D554D8" w14:textId="53F15CBB" w:rsidR="00CE2505" w:rsidRPr="005E17A4" w:rsidRDefault="00DD2389" w:rsidP="00CE2505">
            <w:pPr>
              <w:pStyle w:val="Tabel"/>
            </w:pPr>
            <w:r>
              <w:t xml:space="preserve">Waarde uit </w:t>
            </w:r>
            <w:proofErr w:type="spellStart"/>
            <w:r>
              <w:t>waardelijst</w:t>
            </w:r>
            <w:proofErr w:type="spellEnd"/>
            <w:r>
              <w:t xml:space="preserve"> ‘Eenheid’</w:t>
            </w:r>
            <w:r w:rsidR="00CE2505">
              <w:t>.*</w:t>
            </w:r>
          </w:p>
        </w:tc>
      </w:tr>
      <w:tr w:rsidR="00767092" w:rsidRPr="00022065" w14:paraId="4A7D89D2" w14:textId="77777777" w:rsidTr="000E64C9">
        <w:trPr>
          <w:cantSplit/>
        </w:trPr>
        <w:tc>
          <w:tcPr>
            <w:tcW w:w="3397" w:type="dxa"/>
          </w:tcPr>
          <w:p w14:paraId="21813552" w14:textId="4A86D661" w:rsidR="00767092" w:rsidRDefault="00767092" w:rsidP="00CE2505">
            <w:pPr>
              <w:pStyle w:val="Tabel"/>
              <w:ind w:left="568"/>
            </w:pPr>
            <w:r>
              <w:t>groep</w:t>
            </w:r>
          </w:p>
        </w:tc>
        <w:tc>
          <w:tcPr>
            <w:tcW w:w="1276" w:type="dxa"/>
          </w:tcPr>
          <w:p w14:paraId="74E752A4" w14:textId="3E9E166C" w:rsidR="00767092" w:rsidRDefault="00767092" w:rsidP="00CE2505">
            <w:pPr>
              <w:pStyle w:val="Tabel"/>
            </w:pPr>
            <w:r>
              <w:t>[1..1]</w:t>
            </w:r>
          </w:p>
        </w:tc>
        <w:tc>
          <w:tcPr>
            <w:tcW w:w="1147" w:type="dxa"/>
          </w:tcPr>
          <w:p w14:paraId="695A6532" w14:textId="44977F4B" w:rsidR="00767092" w:rsidRDefault="002E3F28" w:rsidP="00CE2505">
            <w:pPr>
              <w:pStyle w:val="Tabel"/>
            </w:pPr>
            <w:r>
              <w:t>String(255)</w:t>
            </w:r>
          </w:p>
        </w:tc>
        <w:tc>
          <w:tcPr>
            <w:tcW w:w="3814" w:type="dxa"/>
          </w:tcPr>
          <w:p w14:paraId="4BE926AD" w14:textId="54A3B5BB" w:rsidR="00767092" w:rsidRDefault="00767092" w:rsidP="00CE2505">
            <w:pPr>
              <w:pStyle w:val="Tabel"/>
            </w:pPr>
            <w:r>
              <w:t xml:space="preserve">Waarde uit </w:t>
            </w:r>
            <w:proofErr w:type="spellStart"/>
            <w:r>
              <w:t>waardelijst</w:t>
            </w:r>
            <w:proofErr w:type="spellEnd"/>
            <w:r>
              <w:t xml:space="preserve"> ‘</w:t>
            </w:r>
            <w:r w:rsidR="006D6547">
              <w:t>O</w:t>
            </w:r>
            <w:r>
              <w:t>mgevingsnormgroep’.</w:t>
            </w:r>
          </w:p>
        </w:tc>
      </w:tr>
      <w:tr w:rsidR="00CE2505" w:rsidRPr="00022065" w14:paraId="295F0971" w14:textId="77777777" w:rsidTr="000E64C9">
        <w:trPr>
          <w:cantSplit/>
        </w:trPr>
        <w:tc>
          <w:tcPr>
            <w:tcW w:w="3397" w:type="dxa"/>
          </w:tcPr>
          <w:p w14:paraId="0EB8C434" w14:textId="6EB96156" w:rsidR="00CE2505" w:rsidRDefault="00CE2505" w:rsidP="00CE2505">
            <w:pPr>
              <w:pStyle w:val="Tabel"/>
              <w:ind w:left="568"/>
            </w:pPr>
            <w:r>
              <w:t>normwaarde</w:t>
            </w:r>
          </w:p>
        </w:tc>
        <w:tc>
          <w:tcPr>
            <w:tcW w:w="1276" w:type="dxa"/>
          </w:tcPr>
          <w:p w14:paraId="614BB3CA" w14:textId="58D80881" w:rsidR="00CE2505" w:rsidRDefault="00CE2505" w:rsidP="00CE2505">
            <w:pPr>
              <w:pStyle w:val="Tabel"/>
            </w:pPr>
            <w:r>
              <w:t>[1..1]</w:t>
            </w:r>
          </w:p>
        </w:tc>
        <w:tc>
          <w:tcPr>
            <w:tcW w:w="1147" w:type="dxa"/>
          </w:tcPr>
          <w:p w14:paraId="303D3ADE" w14:textId="23A9B38B" w:rsidR="00CE2505" w:rsidRDefault="00CE2505" w:rsidP="00CE2505">
            <w:pPr>
              <w:pStyle w:val="Tabel"/>
            </w:pPr>
          </w:p>
        </w:tc>
        <w:tc>
          <w:tcPr>
            <w:tcW w:w="3814" w:type="dxa"/>
          </w:tcPr>
          <w:p w14:paraId="380816CA" w14:textId="72CB2071" w:rsidR="00CE2505" w:rsidRPr="005E17A4" w:rsidRDefault="00CE2505" w:rsidP="00CE2505">
            <w:pPr>
              <w:pStyle w:val="Tabel"/>
            </w:pPr>
            <w:r>
              <w:t>Een specifiek referentiepunt (waarde) van de norm.</w:t>
            </w:r>
          </w:p>
        </w:tc>
      </w:tr>
      <w:tr w:rsidR="00CE2505" w:rsidRPr="00022065" w14:paraId="12CAEDEA" w14:textId="77777777" w:rsidTr="000E64C9">
        <w:trPr>
          <w:cantSplit/>
        </w:trPr>
        <w:tc>
          <w:tcPr>
            <w:tcW w:w="3397" w:type="dxa"/>
          </w:tcPr>
          <w:p w14:paraId="61417967" w14:textId="75A8783F" w:rsidR="00CE2505" w:rsidRDefault="00CE2505" w:rsidP="001C5D79">
            <w:pPr>
              <w:pStyle w:val="Tabel"/>
              <w:ind w:left="852"/>
            </w:pPr>
            <w:r>
              <w:t>Normwaarde</w:t>
            </w:r>
          </w:p>
        </w:tc>
        <w:tc>
          <w:tcPr>
            <w:tcW w:w="1276" w:type="dxa"/>
          </w:tcPr>
          <w:p w14:paraId="27DB59FB" w14:textId="5B1A09FD" w:rsidR="00CE2505" w:rsidRDefault="00CE2505" w:rsidP="00CE2505">
            <w:pPr>
              <w:pStyle w:val="Tabel"/>
            </w:pPr>
            <w:r>
              <w:t>[1..*]</w:t>
            </w:r>
          </w:p>
        </w:tc>
        <w:tc>
          <w:tcPr>
            <w:tcW w:w="1147" w:type="dxa"/>
          </w:tcPr>
          <w:p w14:paraId="2517CBCD" w14:textId="77777777" w:rsidR="00CE2505" w:rsidRDefault="00CE2505" w:rsidP="00CE2505">
            <w:pPr>
              <w:pStyle w:val="Tabel"/>
            </w:pPr>
          </w:p>
        </w:tc>
        <w:tc>
          <w:tcPr>
            <w:tcW w:w="3814" w:type="dxa"/>
          </w:tcPr>
          <w:p w14:paraId="1CF2343E" w14:textId="10FE078E" w:rsidR="00CE2505" w:rsidRPr="005E17A4" w:rsidRDefault="00CE2505" w:rsidP="00CE2505">
            <w:pPr>
              <w:pStyle w:val="Tabel"/>
            </w:pPr>
            <w:r>
              <w:t>Een specifiek referentiepunt (waarde) van de norm.</w:t>
            </w:r>
          </w:p>
        </w:tc>
      </w:tr>
      <w:tr w:rsidR="004A2B1E" w:rsidRPr="00022065" w14:paraId="04F4A95B" w14:textId="77777777" w:rsidTr="000E64C9">
        <w:trPr>
          <w:cantSplit/>
        </w:trPr>
        <w:tc>
          <w:tcPr>
            <w:tcW w:w="3397" w:type="dxa"/>
          </w:tcPr>
          <w:p w14:paraId="4B729129" w14:textId="6A986DE5" w:rsidR="004A2B1E" w:rsidRDefault="004A2B1E" w:rsidP="00EE412F">
            <w:pPr>
              <w:pStyle w:val="Tabel"/>
              <w:ind w:left="1136"/>
            </w:pPr>
            <w:r>
              <w:t>identificatie</w:t>
            </w:r>
          </w:p>
        </w:tc>
        <w:tc>
          <w:tcPr>
            <w:tcW w:w="1276" w:type="dxa"/>
          </w:tcPr>
          <w:p w14:paraId="0537B8B3" w14:textId="17CD32A4" w:rsidR="004A2B1E" w:rsidRDefault="004A2B1E" w:rsidP="00CE2505">
            <w:pPr>
              <w:pStyle w:val="Tabel"/>
            </w:pPr>
            <w:r>
              <w:t>[1..1]</w:t>
            </w:r>
          </w:p>
        </w:tc>
        <w:tc>
          <w:tcPr>
            <w:tcW w:w="1147" w:type="dxa"/>
          </w:tcPr>
          <w:p w14:paraId="45B56698" w14:textId="70D0B077" w:rsidR="004A2B1E" w:rsidRDefault="004A2B1E" w:rsidP="00CE2505">
            <w:pPr>
              <w:pStyle w:val="Tabel"/>
            </w:pPr>
            <w:r>
              <w:t>NEN3610</w:t>
            </w:r>
            <w:r w:rsidR="002E3F28">
              <w:t xml:space="preserve"> (80)</w:t>
            </w:r>
          </w:p>
        </w:tc>
        <w:tc>
          <w:tcPr>
            <w:tcW w:w="3814" w:type="dxa"/>
          </w:tcPr>
          <w:p w14:paraId="5B2DBE91" w14:textId="29CDAC0F" w:rsidR="004A2B1E" w:rsidRDefault="004A2B1E" w:rsidP="00CE2505">
            <w:pPr>
              <w:pStyle w:val="Tabel"/>
            </w:pPr>
            <w:r w:rsidRPr="00A7586D">
              <w:t>Identificatie van OW-object</w:t>
            </w:r>
            <w:r>
              <w:t>, zie</w:t>
            </w:r>
            <w:r w:rsidR="00557B3F">
              <w:t xml:space="preserve"> </w:t>
            </w:r>
            <w:r w:rsidR="00557B3F">
              <w:fldChar w:fldCharType="begin"/>
            </w:r>
            <w:r w:rsidR="00557B3F">
              <w:instrText xml:space="preserve"> REF _Ref75176935 \r \h </w:instrText>
            </w:r>
            <w:r w:rsidR="00557B3F">
              <w:fldChar w:fldCharType="separate"/>
            </w:r>
            <w:r w:rsidR="00F5100C">
              <w:t>3.2.1</w:t>
            </w:r>
            <w:r w:rsidR="00557B3F">
              <w:fldChar w:fldCharType="end"/>
            </w:r>
            <w:r>
              <w:t>.</w:t>
            </w:r>
          </w:p>
        </w:tc>
      </w:tr>
      <w:tr w:rsidR="00CE2505" w:rsidRPr="00022065" w14:paraId="3B7FF6A8" w14:textId="77777777" w:rsidTr="000E64C9">
        <w:trPr>
          <w:cantSplit/>
        </w:trPr>
        <w:tc>
          <w:tcPr>
            <w:tcW w:w="3397" w:type="dxa"/>
          </w:tcPr>
          <w:p w14:paraId="2BC5D9A0" w14:textId="7C74817D" w:rsidR="00CE2505" w:rsidRDefault="00CE2505" w:rsidP="001C5D79">
            <w:pPr>
              <w:pStyle w:val="Tabel"/>
              <w:ind w:left="1136"/>
            </w:pPr>
            <w:proofErr w:type="spellStart"/>
            <w:r>
              <w:t>kwantitatieveWaarde</w:t>
            </w:r>
            <w:proofErr w:type="spellEnd"/>
            <w:r>
              <w:t>**</w:t>
            </w:r>
          </w:p>
        </w:tc>
        <w:tc>
          <w:tcPr>
            <w:tcW w:w="1276" w:type="dxa"/>
          </w:tcPr>
          <w:p w14:paraId="603A9987" w14:textId="1C988D60" w:rsidR="00CE2505" w:rsidRDefault="00CE2505" w:rsidP="00CE2505">
            <w:pPr>
              <w:pStyle w:val="Tabel"/>
            </w:pPr>
            <w:r>
              <w:t>[0..1]</w:t>
            </w:r>
          </w:p>
        </w:tc>
        <w:tc>
          <w:tcPr>
            <w:tcW w:w="1147" w:type="dxa"/>
          </w:tcPr>
          <w:p w14:paraId="4320B80B" w14:textId="64C7C76B" w:rsidR="00CE2505" w:rsidRDefault="00CE2505" w:rsidP="00CE2505">
            <w:pPr>
              <w:pStyle w:val="Tabel"/>
            </w:pPr>
            <w:proofErr w:type="spellStart"/>
            <w:r>
              <w:t>Decimal</w:t>
            </w:r>
            <w:proofErr w:type="spellEnd"/>
            <w:r w:rsidR="002E3F28">
              <w:br/>
              <w:t>(</w:t>
            </w:r>
            <w:r w:rsidR="00A70C1A">
              <w:t>8</w:t>
            </w:r>
            <w:r w:rsidR="002E3F28">
              <w:t>0)</w:t>
            </w:r>
          </w:p>
        </w:tc>
        <w:tc>
          <w:tcPr>
            <w:tcW w:w="3814" w:type="dxa"/>
          </w:tcPr>
          <w:p w14:paraId="59415C54" w14:textId="43341D6A" w:rsidR="00CE2505" w:rsidRPr="005E17A4" w:rsidRDefault="00CE2505" w:rsidP="00CE2505">
            <w:pPr>
              <w:pStyle w:val="Tabel"/>
            </w:pPr>
            <w:r>
              <w:t>In getallen uit te drukken waarde van de norm.</w:t>
            </w:r>
          </w:p>
        </w:tc>
      </w:tr>
      <w:tr w:rsidR="00CE2505" w:rsidRPr="00022065" w14:paraId="09B038ED" w14:textId="77777777" w:rsidTr="000E64C9">
        <w:trPr>
          <w:cantSplit/>
        </w:trPr>
        <w:tc>
          <w:tcPr>
            <w:tcW w:w="3397" w:type="dxa"/>
          </w:tcPr>
          <w:p w14:paraId="7C5D71A9" w14:textId="41594A24" w:rsidR="00CE2505" w:rsidRDefault="00CE2505" w:rsidP="00CE2505">
            <w:pPr>
              <w:pStyle w:val="Tabel"/>
              <w:ind w:left="1136"/>
            </w:pPr>
            <w:proofErr w:type="spellStart"/>
            <w:r>
              <w:t>kwalitatieveWaarde</w:t>
            </w:r>
            <w:proofErr w:type="spellEnd"/>
            <w:r>
              <w:t>**</w:t>
            </w:r>
          </w:p>
        </w:tc>
        <w:tc>
          <w:tcPr>
            <w:tcW w:w="1276" w:type="dxa"/>
          </w:tcPr>
          <w:p w14:paraId="27DE4C11" w14:textId="197E30BB" w:rsidR="00CE2505" w:rsidRDefault="00CE2505" w:rsidP="00CE2505">
            <w:pPr>
              <w:pStyle w:val="Tabel"/>
            </w:pPr>
            <w:r>
              <w:t>[0..1]</w:t>
            </w:r>
          </w:p>
        </w:tc>
        <w:tc>
          <w:tcPr>
            <w:tcW w:w="1147" w:type="dxa"/>
          </w:tcPr>
          <w:p w14:paraId="161902C4" w14:textId="04692183" w:rsidR="00CE2505" w:rsidRDefault="00CE2505" w:rsidP="00CE2505">
            <w:pPr>
              <w:pStyle w:val="Tabel"/>
            </w:pPr>
            <w:r>
              <w:t>String</w:t>
            </w:r>
            <w:r w:rsidR="00A70C1A">
              <w:t>(255)</w:t>
            </w:r>
          </w:p>
        </w:tc>
        <w:tc>
          <w:tcPr>
            <w:tcW w:w="3814" w:type="dxa"/>
          </w:tcPr>
          <w:p w14:paraId="588BE3D5" w14:textId="02882B52" w:rsidR="00CE2505" w:rsidRPr="005E17A4" w:rsidRDefault="00CE2505" w:rsidP="00CE2505">
            <w:pPr>
              <w:pStyle w:val="Tabel"/>
            </w:pPr>
            <w:r>
              <w:t>In tekst uit te drukken waarde van de norm.</w:t>
            </w:r>
          </w:p>
        </w:tc>
      </w:tr>
      <w:tr w:rsidR="00CE2505" w:rsidRPr="00022065" w14:paraId="3E6D8E16" w14:textId="77777777" w:rsidTr="000E64C9">
        <w:trPr>
          <w:cantSplit/>
        </w:trPr>
        <w:tc>
          <w:tcPr>
            <w:tcW w:w="3397" w:type="dxa"/>
          </w:tcPr>
          <w:p w14:paraId="0B0E128A" w14:textId="3CF292F9" w:rsidR="00CE2505" w:rsidRDefault="00CE2505" w:rsidP="00CE2505">
            <w:pPr>
              <w:pStyle w:val="Tabel"/>
              <w:ind w:left="1136"/>
            </w:pPr>
            <w:proofErr w:type="spellStart"/>
            <w:r>
              <w:t>waardeInRegeltekst</w:t>
            </w:r>
            <w:proofErr w:type="spellEnd"/>
            <w:r>
              <w:t>**</w:t>
            </w:r>
          </w:p>
        </w:tc>
        <w:tc>
          <w:tcPr>
            <w:tcW w:w="1276" w:type="dxa"/>
          </w:tcPr>
          <w:p w14:paraId="35E9F6ED" w14:textId="40FD3E6A" w:rsidR="00CE2505" w:rsidRDefault="00CE2505" w:rsidP="00CE2505">
            <w:pPr>
              <w:pStyle w:val="Tabel"/>
            </w:pPr>
            <w:r>
              <w:t>[0..1]</w:t>
            </w:r>
          </w:p>
        </w:tc>
        <w:tc>
          <w:tcPr>
            <w:tcW w:w="1147" w:type="dxa"/>
          </w:tcPr>
          <w:p w14:paraId="6BB2AC31" w14:textId="2AC91B9B" w:rsidR="00CE2505" w:rsidRDefault="00CE2505" w:rsidP="00CE2505">
            <w:pPr>
              <w:pStyle w:val="Tabel"/>
            </w:pPr>
            <w:r>
              <w:t>String</w:t>
            </w:r>
            <w:r w:rsidR="00E16000">
              <w:t>(80)</w:t>
            </w:r>
          </w:p>
        </w:tc>
        <w:tc>
          <w:tcPr>
            <w:tcW w:w="3814" w:type="dxa"/>
          </w:tcPr>
          <w:p w14:paraId="4084B702" w14:textId="77870814" w:rsidR="00CE2505" w:rsidRPr="005E17A4" w:rsidRDefault="00CE2505" w:rsidP="00CE2505">
            <w:pPr>
              <w:pStyle w:val="Tabel"/>
            </w:pPr>
            <w:r>
              <w:t>Om aan te geven dat de norm in de tekst van het artikel/lid geduid wordt. Moet verplicht gevuld worden met: ‘waarde staat in regeltekst’.</w:t>
            </w:r>
          </w:p>
        </w:tc>
      </w:tr>
      <w:tr w:rsidR="00CE2505" w:rsidRPr="00022065" w14:paraId="3D53A4DF" w14:textId="77777777" w:rsidTr="000E64C9">
        <w:trPr>
          <w:cantSplit/>
        </w:trPr>
        <w:tc>
          <w:tcPr>
            <w:tcW w:w="3397" w:type="dxa"/>
          </w:tcPr>
          <w:p w14:paraId="45331091" w14:textId="124DE8E5" w:rsidR="00CE2505" w:rsidRDefault="00CE2505" w:rsidP="00CE2505">
            <w:pPr>
              <w:pStyle w:val="Tabel"/>
              <w:ind w:left="1136"/>
            </w:pPr>
            <w:r>
              <w:t>locatieaanduiding</w:t>
            </w:r>
          </w:p>
        </w:tc>
        <w:tc>
          <w:tcPr>
            <w:tcW w:w="1276" w:type="dxa"/>
          </w:tcPr>
          <w:p w14:paraId="530F773F" w14:textId="51EC55F5" w:rsidR="00CE2505" w:rsidRDefault="00CE2505" w:rsidP="00CE2505">
            <w:pPr>
              <w:pStyle w:val="Tabel"/>
            </w:pPr>
            <w:r>
              <w:t>[1..1]</w:t>
            </w:r>
          </w:p>
        </w:tc>
        <w:tc>
          <w:tcPr>
            <w:tcW w:w="1147" w:type="dxa"/>
          </w:tcPr>
          <w:p w14:paraId="135E8D4C" w14:textId="0F1AA6CC" w:rsidR="00CE2505" w:rsidRDefault="00CE2505" w:rsidP="00CE2505">
            <w:pPr>
              <w:pStyle w:val="Tabel"/>
            </w:pPr>
          </w:p>
        </w:tc>
        <w:tc>
          <w:tcPr>
            <w:tcW w:w="3814" w:type="dxa"/>
          </w:tcPr>
          <w:p w14:paraId="2D5F552F" w14:textId="72AA7DC1" w:rsidR="00CE2505" w:rsidRPr="005E17A4" w:rsidRDefault="00CE2505" w:rsidP="00CE2505">
            <w:pPr>
              <w:pStyle w:val="Tabel"/>
            </w:pPr>
            <w:r>
              <w:t>De Locatie waar de normwaarde geldt.</w:t>
            </w:r>
          </w:p>
        </w:tc>
      </w:tr>
      <w:tr w:rsidR="00CE2505" w:rsidRPr="00022065" w14:paraId="22768A27" w14:textId="77777777" w:rsidTr="000E64C9">
        <w:trPr>
          <w:cantSplit/>
        </w:trPr>
        <w:tc>
          <w:tcPr>
            <w:tcW w:w="3397" w:type="dxa"/>
          </w:tcPr>
          <w:p w14:paraId="6024C4E5" w14:textId="11A74895" w:rsidR="00CE2505" w:rsidRDefault="00CE2505" w:rsidP="00D8326D">
            <w:pPr>
              <w:pStyle w:val="Tabel"/>
              <w:ind w:left="1420"/>
            </w:pPr>
            <w:r>
              <w:t>[@LocatieRef]</w:t>
            </w:r>
          </w:p>
        </w:tc>
        <w:tc>
          <w:tcPr>
            <w:tcW w:w="1276" w:type="dxa"/>
          </w:tcPr>
          <w:p w14:paraId="7DA277FA" w14:textId="59982C28" w:rsidR="00CE2505" w:rsidRDefault="00CE2505" w:rsidP="00CE2505">
            <w:pPr>
              <w:pStyle w:val="Tabel"/>
            </w:pPr>
            <w:r>
              <w:t>[1..*]</w:t>
            </w:r>
          </w:p>
        </w:tc>
        <w:tc>
          <w:tcPr>
            <w:tcW w:w="1147" w:type="dxa"/>
          </w:tcPr>
          <w:p w14:paraId="5CE1BC83" w14:textId="2E42981F" w:rsidR="00CE2505" w:rsidRDefault="00E16000" w:rsidP="00CE2505">
            <w:pPr>
              <w:pStyle w:val="Tabel"/>
            </w:pPr>
            <w:proofErr w:type="spellStart"/>
            <w:r>
              <w:rPr>
                <w:bCs w:val="0"/>
              </w:rPr>
              <w:t>x</w:t>
            </w:r>
            <w:r w:rsidRPr="005E17A4">
              <w:rPr>
                <w:bCs w:val="0"/>
              </w:rPr>
              <w:t>link</w:t>
            </w:r>
            <w:proofErr w:type="spellEnd"/>
            <w:r>
              <w:rPr>
                <w:bCs w:val="0"/>
              </w:rPr>
              <w:t>(80)</w:t>
            </w:r>
          </w:p>
        </w:tc>
        <w:tc>
          <w:tcPr>
            <w:tcW w:w="3814" w:type="dxa"/>
          </w:tcPr>
          <w:p w14:paraId="5B09CFD2" w14:textId="4475559A" w:rsidR="00CE2505" w:rsidRPr="005E17A4" w:rsidRDefault="00CE2505" w:rsidP="00CE2505">
            <w:pPr>
              <w:pStyle w:val="Tabel"/>
            </w:pPr>
            <w:r w:rsidRPr="005E17A4">
              <w:t>Verwijzing naar de identificatie</w:t>
            </w:r>
            <w:r>
              <w:t>(s)</w:t>
            </w:r>
            <w:r w:rsidRPr="005E17A4">
              <w:t xml:space="preserve"> van de Locatie waar </w:t>
            </w:r>
            <w:r>
              <w:t>een specifieke normwaarde geldt</w:t>
            </w:r>
            <w:r w:rsidRPr="005E17A4">
              <w:t xml:space="preserve">. </w:t>
            </w:r>
          </w:p>
        </w:tc>
      </w:tr>
    </w:tbl>
    <w:p w14:paraId="7AA2C322" w14:textId="77777777" w:rsidR="00DE4EA9" w:rsidRPr="00022065" w:rsidRDefault="00DE4EA9" w:rsidP="00022065"/>
    <w:p w14:paraId="1D8E8AEF" w14:textId="4B37A40A" w:rsidR="0093020D" w:rsidRPr="00022065" w:rsidRDefault="0053419B" w:rsidP="00022065">
      <w:r w:rsidRPr="00022065">
        <w:t xml:space="preserve">*Eenheid </w:t>
      </w:r>
      <w:r w:rsidR="006534AA" w:rsidRPr="00022065">
        <w:t xml:space="preserve">is </w:t>
      </w:r>
      <w:r w:rsidRPr="00022065">
        <w:t xml:space="preserve">alleen </w:t>
      </w:r>
      <w:r w:rsidR="006534AA" w:rsidRPr="00022065">
        <w:t xml:space="preserve">te </w:t>
      </w:r>
      <w:r w:rsidRPr="00022065">
        <w:t>gebruik</w:t>
      </w:r>
      <w:r w:rsidR="006534AA" w:rsidRPr="00022065">
        <w:t xml:space="preserve">en </w:t>
      </w:r>
      <w:r w:rsidRPr="00022065">
        <w:t>bij kwantitatieve normwaarden.</w:t>
      </w:r>
    </w:p>
    <w:p w14:paraId="53465E82" w14:textId="009D9FC4" w:rsidR="001742F3" w:rsidRPr="00022065" w:rsidRDefault="0053419B" w:rsidP="00022065">
      <w:r w:rsidRPr="00022065">
        <w:t>** Er moet gekozen worden tussen de drie verschillende typen normwaarden</w:t>
      </w:r>
      <w:r w:rsidR="00DE4EA9" w:rsidRPr="00022065">
        <w:t>.</w:t>
      </w:r>
    </w:p>
    <w:p w14:paraId="390DFF20" w14:textId="272BB7E7" w:rsidR="00DE4EA9" w:rsidRDefault="00DE4EA9" w:rsidP="00D7079F">
      <w:pPr>
        <w:pStyle w:val="Kop3"/>
      </w:pPr>
      <w:bookmarkStart w:id="566" w:name="_Ref63864191"/>
      <w:bookmarkStart w:id="567" w:name="_Toc152061450"/>
      <w:bookmarkStart w:id="568" w:name="XML_art_omgevingswaarde"/>
      <w:r>
        <w:t>Omgevingswaarde</w:t>
      </w:r>
      <w:bookmarkEnd w:id="566"/>
      <w:bookmarkEnd w:id="567"/>
    </w:p>
    <w:bookmarkEnd w:id="568"/>
    <w:p w14:paraId="533AE2A6" w14:textId="78FDA5A3" w:rsidR="00DE4EA9" w:rsidRPr="00022065" w:rsidRDefault="00020E7A" w:rsidP="00022065">
      <w:r w:rsidRPr="00022065">
        <w:t xml:space="preserve">Een </w:t>
      </w:r>
      <w:r w:rsidR="007E3E0B" w:rsidRPr="00022065">
        <w:t>omgevingswaarde</w:t>
      </w:r>
      <w:r w:rsidRPr="00022065">
        <w:t xml:space="preserve"> is het vastleggen van norm</w:t>
      </w:r>
      <w:r w:rsidR="009923A2" w:rsidRPr="00022065">
        <w:t>waarden</w:t>
      </w:r>
      <w:r w:rsidRPr="00022065">
        <w:t xml:space="preserve"> die voor de fysieke leefomgeving de gewenste staat of kwaliteit als beleidsdoel vastleg</w:t>
      </w:r>
      <w:r w:rsidR="00A257F0" w:rsidRPr="00022065">
        <w:t>gen</w:t>
      </w:r>
      <w:r w:rsidRPr="00022065">
        <w:t>.</w:t>
      </w:r>
    </w:p>
    <w:p w14:paraId="46104396" w14:textId="77777777" w:rsidR="00C24B3E" w:rsidRDefault="00C24B3E"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DE4EA9" w:rsidRPr="00022065" w14:paraId="77175F7B" w14:textId="77777777" w:rsidTr="000E64C9">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2ABBEDE8" w14:textId="77777777" w:rsidR="00DE4EA9" w:rsidRPr="00E45F7A" w:rsidRDefault="00DE4EA9" w:rsidP="000704BD">
            <w:pPr>
              <w:pStyle w:val="Tabel"/>
            </w:pPr>
            <w:r w:rsidRPr="00E45F7A">
              <w:t>Element</w:t>
            </w:r>
          </w:p>
        </w:tc>
        <w:tc>
          <w:tcPr>
            <w:tcW w:w="1276" w:type="dxa"/>
          </w:tcPr>
          <w:p w14:paraId="06A2AE5C" w14:textId="77777777" w:rsidR="00DE4EA9" w:rsidRPr="00784487" w:rsidRDefault="00DE4EA9" w:rsidP="000704BD">
            <w:pPr>
              <w:pStyle w:val="Tabel"/>
              <w:rPr>
                <w:sz w:val="16"/>
              </w:rPr>
            </w:pPr>
            <w:r w:rsidRPr="00784487">
              <w:rPr>
                <w:sz w:val="16"/>
              </w:rPr>
              <w:t>M(</w:t>
            </w:r>
            <w:proofErr w:type="spellStart"/>
            <w:r w:rsidRPr="00784487">
              <w:rPr>
                <w:sz w:val="16"/>
              </w:rPr>
              <w:t>ultipliciteit</w:t>
            </w:r>
            <w:proofErr w:type="spellEnd"/>
            <w:r w:rsidRPr="00784487">
              <w:rPr>
                <w:sz w:val="16"/>
              </w:rPr>
              <w:t>)</w:t>
            </w:r>
          </w:p>
        </w:tc>
        <w:tc>
          <w:tcPr>
            <w:tcW w:w="1147" w:type="dxa"/>
          </w:tcPr>
          <w:p w14:paraId="2A07A111" w14:textId="77777777" w:rsidR="00DE4EA9" w:rsidRPr="00E45F7A" w:rsidRDefault="00DE4EA9" w:rsidP="000704BD">
            <w:pPr>
              <w:pStyle w:val="Tabel"/>
            </w:pPr>
            <w:r w:rsidRPr="00E45F7A">
              <w:t>Type</w:t>
            </w:r>
          </w:p>
        </w:tc>
        <w:tc>
          <w:tcPr>
            <w:tcW w:w="3814" w:type="dxa"/>
          </w:tcPr>
          <w:p w14:paraId="01BAD203" w14:textId="77777777" w:rsidR="00DE4EA9" w:rsidRPr="00E45F7A" w:rsidRDefault="00DE4EA9" w:rsidP="000704BD">
            <w:pPr>
              <w:pStyle w:val="Tabel"/>
            </w:pPr>
            <w:r w:rsidRPr="00E45F7A">
              <w:t>Omschrijving</w:t>
            </w:r>
          </w:p>
        </w:tc>
      </w:tr>
      <w:tr w:rsidR="00DE4EA9" w:rsidRPr="00022065" w14:paraId="25048F07" w14:textId="77777777" w:rsidTr="000E64C9">
        <w:trPr>
          <w:cantSplit/>
        </w:trPr>
        <w:tc>
          <w:tcPr>
            <w:tcW w:w="3397" w:type="dxa"/>
          </w:tcPr>
          <w:p w14:paraId="56B6D9D6" w14:textId="77777777" w:rsidR="00DE4EA9" w:rsidRPr="005E17A4" w:rsidRDefault="00DE4EA9" w:rsidP="000704BD">
            <w:pPr>
              <w:pStyle w:val="Tabel"/>
            </w:pPr>
            <w:proofErr w:type="spellStart"/>
            <w:r w:rsidRPr="005E17A4">
              <w:t>owObject</w:t>
            </w:r>
            <w:proofErr w:type="spellEnd"/>
          </w:p>
        </w:tc>
        <w:tc>
          <w:tcPr>
            <w:tcW w:w="1276" w:type="dxa"/>
          </w:tcPr>
          <w:p w14:paraId="3FCFC3BB" w14:textId="77777777" w:rsidR="00DE4EA9" w:rsidRPr="005E17A4" w:rsidRDefault="00DE4EA9" w:rsidP="000704BD">
            <w:pPr>
              <w:pStyle w:val="Tabel"/>
            </w:pPr>
            <w:r w:rsidRPr="005E17A4">
              <w:t>[1..1]</w:t>
            </w:r>
          </w:p>
        </w:tc>
        <w:tc>
          <w:tcPr>
            <w:tcW w:w="1147" w:type="dxa"/>
          </w:tcPr>
          <w:p w14:paraId="2094A05F" w14:textId="77777777" w:rsidR="00DE4EA9" w:rsidRPr="005E17A4" w:rsidRDefault="00DE4EA9" w:rsidP="000704BD">
            <w:pPr>
              <w:pStyle w:val="Tabel"/>
            </w:pPr>
          </w:p>
        </w:tc>
        <w:tc>
          <w:tcPr>
            <w:tcW w:w="3814" w:type="dxa"/>
          </w:tcPr>
          <w:p w14:paraId="00D92246" w14:textId="77777777" w:rsidR="00DE4EA9" w:rsidRPr="005E17A4" w:rsidRDefault="00DE4EA9" w:rsidP="000704BD">
            <w:pPr>
              <w:pStyle w:val="Tabel"/>
            </w:pPr>
            <w:r>
              <w:t>Container van het specifieke OW-object.</w:t>
            </w:r>
          </w:p>
        </w:tc>
      </w:tr>
      <w:tr w:rsidR="00DE4EA9" w:rsidRPr="00022065" w14:paraId="5B5A2FD1" w14:textId="77777777" w:rsidTr="000E64C9">
        <w:trPr>
          <w:cantSplit/>
        </w:trPr>
        <w:tc>
          <w:tcPr>
            <w:tcW w:w="3397" w:type="dxa"/>
          </w:tcPr>
          <w:p w14:paraId="3AEFD0D8" w14:textId="7DBDF66B" w:rsidR="00DE4EA9" w:rsidRPr="005E17A4" w:rsidRDefault="00DE4EA9" w:rsidP="000704BD">
            <w:pPr>
              <w:pStyle w:val="Tabel"/>
              <w:ind w:left="284"/>
            </w:pPr>
            <w:r>
              <w:t>Omgevingswaarde</w:t>
            </w:r>
          </w:p>
        </w:tc>
        <w:tc>
          <w:tcPr>
            <w:tcW w:w="1276" w:type="dxa"/>
          </w:tcPr>
          <w:p w14:paraId="1D2BB085" w14:textId="77777777" w:rsidR="00DE4EA9" w:rsidRPr="005E17A4" w:rsidRDefault="00DE4EA9" w:rsidP="000704BD">
            <w:pPr>
              <w:pStyle w:val="Tabel"/>
            </w:pPr>
            <w:r>
              <w:t>[1..1]</w:t>
            </w:r>
          </w:p>
        </w:tc>
        <w:tc>
          <w:tcPr>
            <w:tcW w:w="1147" w:type="dxa"/>
          </w:tcPr>
          <w:p w14:paraId="301FA965" w14:textId="77777777" w:rsidR="00DE4EA9" w:rsidRPr="005E17A4" w:rsidRDefault="00DE4EA9" w:rsidP="000704BD">
            <w:pPr>
              <w:pStyle w:val="Tabel"/>
            </w:pPr>
          </w:p>
        </w:tc>
        <w:tc>
          <w:tcPr>
            <w:tcW w:w="3814" w:type="dxa"/>
          </w:tcPr>
          <w:p w14:paraId="49B261AE" w14:textId="47E0C073" w:rsidR="00DE4EA9" w:rsidRDefault="00A82B15" w:rsidP="000704BD">
            <w:pPr>
              <w:pStyle w:val="Tabel"/>
            </w:pPr>
            <w:r>
              <w:t>De norm over de gewenste staat of kwaliteit van een gebied.</w:t>
            </w:r>
          </w:p>
        </w:tc>
      </w:tr>
      <w:tr w:rsidR="00DE4EA9" w:rsidRPr="00022065" w14:paraId="4F516EB5" w14:textId="77777777" w:rsidTr="000E64C9">
        <w:trPr>
          <w:cantSplit/>
        </w:trPr>
        <w:tc>
          <w:tcPr>
            <w:tcW w:w="3397" w:type="dxa"/>
          </w:tcPr>
          <w:p w14:paraId="2DE95C70" w14:textId="77777777" w:rsidR="00DE4EA9" w:rsidRPr="005E17A4" w:rsidRDefault="00DE4EA9" w:rsidP="000704BD">
            <w:pPr>
              <w:pStyle w:val="Tabel"/>
              <w:ind w:left="568"/>
            </w:pPr>
            <w:r>
              <w:t>s</w:t>
            </w:r>
            <w:r w:rsidRPr="005E17A4">
              <w:t>tatus</w:t>
            </w:r>
          </w:p>
        </w:tc>
        <w:tc>
          <w:tcPr>
            <w:tcW w:w="1276" w:type="dxa"/>
          </w:tcPr>
          <w:p w14:paraId="6C8C03A9" w14:textId="77777777" w:rsidR="00DE4EA9" w:rsidRPr="005E17A4" w:rsidRDefault="00DE4EA9" w:rsidP="000704BD">
            <w:pPr>
              <w:pStyle w:val="Tabel"/>
            </w:pPr>
            <w:r w:rsidRPr="005E17A4">
              <w:t>[0..1]</w:t>
            </w:r>
          </w:p>
        </w:tc>
        <w:tc>
          <w:tcPr>
            <w:tcW w:w="1147" w:type="dxa"/>
          </w:tcPr>
          <w:p w14:paraId="52755577" w14:textId="3244CD31" w:rsidR="00DE4EA9" w:rsidRPr="005E17A4" w:rsidRDefault="00DE4EA9" w:rsidP="000704BD">
            <w:pPr>
              <w:pStyle w:val="Tabel"/>
            </w:pPr>
            <w:r w:rsidRPr="005E17A4">
              <w:t>String</w:t>
            </w:r>
            <w:r w:rsidR="00FC1B19">
              <w:t>(80)</w:t>
            </w:r>
          </w:p>
        </w:tc>
        <w:tc>
          <w:tcPr>
            <w:tcW w:w="3814" w:type="dxa"/>
          </w:tcPr>
          <w:p w14:paraId="7A5CA5CC" w14:textId="296664B7" w:rsidR="00DE4EA9" w:rsidRDefault="00DE4EA9" w:rsidP="000704BD">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F5100C">
              <w:t>3.2.2</w:t>
            </w:r>
            <w:r w:rsidRPr="005E17A4">
              <w:fldChar w:fldCharType="end"/>
            </w:r>
            <w:r>
              <w:t>.</w:t>
            </w:r>
          </w:p>
        </w:tc>
      </w:tr>
      <w:tr w:rsidR="00DE4EA9" w:rsidRPr="00022065" w14:paraId="7639DF17" w14:textId="77777777" w:rsidTr="000E64C9">
        <w:trPr>
          <w:cantSplit/>
        </w:trPr>
        <w:tc>
          <w:tcPr>
            <w:tcW w:w="3397" w:type="dxa"/>
          </w:tcPr>
          <w:p w14:paraId="0210E94E" w14:textId="77777777" w:rsidR="00DE4EA9" w:rsidRPr="005E17A4" w:rsidRDefault="00DE4EA9" w:rsidP="000704BD">
            <w:pPr>
              <w:pStyle w:val="Tabel"/>
              <w:ind w:left="568"/>
            </w:pPr>
            <w:r w:rsidRPr="005E17A4">
              <w:t>procedurestatus</w:t>
            </w:r>
          </w:p>
        </w:tc>
        <w:tc>
          <w:tcPr>
            <w:tcW w:w="1276" w:type="dxa"/>
          </w:tcPr>
          <w:p w14:paraId="5DD2F6C1" w14:textId="77777777" w:rsidR="00DE4EA9" w:rsidRPr="005E17A4" w:rsidRDefault="00DE4EA9" w:rsidP="000704BD">
            <w:pPr>
              <w:pStyle w:val="Tabel"/>
            </w:pPr>
            <w:r w:rsidRPr="005E17A4">
              <w:t>[0..1]</w:t>
            </w:r>
          </w:p>
        </w:tc>
        <w:tc>
          <w:tcPr>
            <w:tcW w:w="1147" w:type="dxa"/>
          </w:tcPr>
          <w:p w14:paraId="01512469" w14:textId="660A6F16" w:rsidR="00DE4EA9" w:rsidRPr="005E17A4" w:rsidRDefault="00DE4EA9" w:rsidP="000704BD">
            <w:pPr>
              <w:pStyle w:val="Tabel"/>
            </w:pPr>
            <w:r w:rsidRPr="005E17A4">
              <w:t>String</w:t>
            </w:r>
            <w:r w:rsidR="00FC1B19">
              <w:t>(80)</w:t>
            </w:r>
          </w:p>
        </w:tc>
        <w:tc>
          <w:tcPr>
            <w:tcW w:w="3814" w:type="dxa"/>
          </w:tcPr>
          <w:p w14:paraId="20EE6F8B" w14:textId="25BC2B77" w:rsidR="00DE4EA9" w:rsidRPr="00E46DA0" w:rsidRDefault="00DE4EA9" w:rsidP="000704BD">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F5100C">
              <w:t>3.2.3</w:t>
            </w:r>
            <w:r w:rsidRPr="005E17A4">
              <w:fldChar w:fldCharType="end"/>
            </w:r>
            <w:r>
              <w:t>.</w:t>
            </w:r>
          </w:p>
        </w:tc>
      </w:tr>
      <w:tr w:rsidR="00DE4EA9" w:rsidRPr="00022065" w14:paraId="285484D3" w14:textId="77777777" w:rsidTr="000E64C9">
        <w:trPr>
          <w:cantSplit/>
        </w:trPr>
        <w:tc>
          <w:tcPr>
            <w:tcW w:w="3397" w:type="dxa"/>
          </w:tcPr>
          <w:p w14:paraId="25307885" w14:textId="77777777" w:rsidR="00DE4EA9" w:rsidRPr="005E17A4" w:rsidRDefault="00DE4EA9" w:rsidP="000704BD">
            <w:pPr>
              <w:pStyle w:val="Tabel"/>
              <w:ind w:left="568"/>
            </w:pPr>
            <w:r>
              <w:t>identificatie</w:t>
            </w:r>
          </w:p>
        </w:tc>
        <w:tc>
          <w:tcPr>
            <w:tcW w:w="1276" w:type="dxa"/>
          </w:tcPr>
          <w:p w14:paraId="4F8C4BA0" w14:textId="77777777" w:rsidR="00DE4EA9" w:rsidRPr="005E17A4" w:rsidRDefault="00DE4EA9" w:rsidP="000704BD">
            <w:pPr>
              <w:pStyle w:val="Tabel"/>
            </w:pPr>
            <w:r>
              <w:t>[1..1]</w:t>
            </w:r>
          </w:p>
        </w:tc>
        <w:tc>
          <w:tcPr>
            <w:tcW w:w="1147" w:type="dxa"/>
          </w:tcPr>
          <w:p w14:paraId="543E13A3" w14:textId="6CA95CF5" w:rsidR="00DE4EA9" w:rsidRPr="005E17A4" w:rsidRDefault="00DE4EA9" w:rsidP="000704BD">
            <w:pPr>
              <w:pStyle w:val="Tabel"/>
            </w:pPr>
            <w:r>
              <w:t>NEN3610</w:t>
            </w:r>
            <w:r w:rsidR="00176592">
              <w:t xml:space="preserve"> </w:t>
            </w:r>
            <w:r w:rsidR="00FC1B19">
              <w:t>(80)</w:t>
            </w:r>
          </w:p>
        </w:tc>
        <w:tc>
          <w:tcPr>
            <w:tcW w:w="3814" w:type="dxa"/>
          </w:tcPr>
          <w:p w14:paraId="6C843E3C" w14:textId="2427A029" w:rsidR="00DE4EA9" w:rsidRPr="005E17A4" w:rsidRDefault="00D23180" w:rsidP="000704BD">
            <w:pPr>
              <w:pStyle w:val="Tabel"/>
            </w:pPr>
            <w:r w:rsidRPr="00A7586D">
              <w:t>Identificatie van OW-object</w:t>
            </w:r>
            <w:r>
              <w:t>, zie</w:t>
            </w:r>
            <w:r w:rsidR="00557B3F">
              <w:t xml:space="preserve"> </w:t>
            </w:r>
            <w:r w:rsidR="00557B3F">
              <w:fldChar w:fldCharType="begin"/>
            </w:r>
            <w:r w:rsidR="00557B3F">
              <w:instrText xml:space="preserve"> REF _Ref75176935 \r \h </w:instrText>
            </w:r>
            <w:r w:rsidR="00557B3F">
              <w:fldChar w:fldCharType="separate"/>
            </w:r>
            <w:r w:rsidR="00F5100C">
              <w:t>3.2.1</w:t>
            </w:r>
            <w:r w:rsidR="00557B3F">
              <w:fldChar w:fldCharType="end"/>
            </w:r>
            <w:r>
              <w:t>.</w:t>
            </w:r>
          </w:p>
        </w:tc>
      </w:tr>
      <w:tr w:rsidR="00DE4EA9" w:rsidRPr="00022065" w14:paraId="2630B7B7" w14:textId="77777777" w:rsidTr="000E64C9">
        <w:trPr>
          <w:cantSplit/>
        </w:trPr>
        <w:tc>
          <w:tcPr>
            <w:tcW w:w="3397" w:type="dxa"/>
          </w:tcPr>
          <w:p w14:paraId="4D786466" w14:textId="77777777" w:rsidR="00DE4EA9" w:rsidRDefault="00DE4EA9" w:rsidP="000704BD">
            <w:pPr>
              <w:pStyle w:val="Tabel"/>
              <w:ind w:left="568"/>
            </w:pPr>
            <w:r>
              <w:lastRenderedPageBreak/>
              <w:t>naam</w:t>
            </w:r>
          </w:p>
        </w:tc>
        <w:tc>
          <w:tcPr>
            <w:tcW w:w="1276" w:type="dxa"/>
          </w:tcPr>
          <w:p w14:paraId="1EB07D6A" w14:textId="77777777" w:rsidR="00DE4EA9" w:rsidRDefault="00DE4EA9" w:rsidP="000704BD">
            <w:pPr>
              <w:pStyle w:val="Tabel"/>
            </w:pPr>
            <w:r>
              <w:t>[1..1]</w:t>
            </w:r>
          </w:p>
        </w:tc>
        <w:tc>
          <w:tcPr>
            <w:tcW w:w="1147" w:type="dxa"/>
          </w:tcPr>
          <w:p w14:paraId="73C8159C" w14:textId="65767750" w:rsidR="00DE4EA9" w:rsidRDefault="00DE4EA9" w:rsidP="000704BD">
            <w:pPr>
              <w:pStyle w:val="Tabel"/>
            </w:pPr>
            <w:r>
              <w:t>String</w:t>
            </w:r>
            <w:r w:rsidR="00784487">
              <w:t>(255)</w:t>
            </w:r>
          </w:p>
        </w:tc>
        <w:tc>
          <w:tcPr>
            <w:tcW w:w="3814" w:type="dxa"/>
          </w:tcPr>
          <w:p w14:paraId="5DF1F429" w14:textId="77777777" w:rsidR="00DE4EA9" w:rsidRPr="005E17A4" w:rsidRDefault="00DE4EA9" w:rsidP="000704BD">
            <w:pPr>
              <w:pStyle w:val="Tabel"/>
            </w:pPr>
            <w:r>
              <w:t>Hoe de norm door het bevoegd gezag genoemd wordt.</w:t>
            </w:r>
          </w:p>
        </w:tc>
      </w:tr>
      <w:tr w:rsidR="00DE4EA9" w:rsidRPr="00022065" w14:paraId="7785DADA" w14:textId="77777777" w:rsidTr="000E64C9">
        <w:trPr>
          <w:cantSplit/>
        </w:trPr>
        <w:tc>
          <w:tcPr>
            <w:tcW w:w="3397" w:type="dxa"/>
          </w:tcPr>
          <w:p w14:paraId="3604B3C2" w14:textId="77777777" w:rsidR="00DE4EA9" w:rsidRDefault="00DE4EA9" w:rsidP="000704BD">
            <w:pPr>
              <w:pStyle w:val="Tabel"/>
              <w:ind w:left="568"/>
            </w:pPr>
            <w:r>
              <w:t>type</w:t>
            </w:r>
          </w:p>
        </w:tc>
        <w:tc>
          <w:tcPr>
            <w:tcW w:w="1276" w:type="dxa"/>
          </w:tcPr>
          <w:p w14:paraId="6D70EFDE" w14:textId="77777777" w:rsidR="00DE4EA9" w:rsidRDefault="00DE4EA9" w:rsidP="000704BD">
            <w:pPr>
              <w:pStyle w:val="Tabel"/>
            </w:pPr>
            <w:r>
              <w:t>[1..1]</w:t>
            </w:r>
          </w:p>
        </w:tc>
        <w:tc>
          <w:tcPr>
            <w:tcW w:w="1147" w:type="dxa"/>
          </w:tcPr>
          <w:p w14:paraId="20AF020D" w14:textId="0CCC1B32" w:rsidR="00DE4EA9" w:rsidRDefault="00784487" w:rsidP="000704BD">
            <w:pPr>
              <w:pStyle w:val="Tabel"/>
            </w:pPr>
            <w:r>
              <w:t>String(255)</w:t>
            </w:r>
          </w:p>
        </w:tc>
        <w:tc>
          <w:tcPr>
            <w:tcW w:w="3814" w:type="dxa"/>
          </w:tcPr>
          <w:p w14:paraId="74EE5D80" w14:textId="751B9C32" w:rsidR="00DE4EA9" w:rsidRPr="005E17A4" w:rsidRDefault="00DE4EA9" w:rsidP="000704BD">
            <w:pPr>
              <w:pStyle w:val="Tabel"/>
            </w:pPr>
            <w:r>
              <w:t xml:space="preserve">Waarde uit </w:t>
            </w:r>
            <w:proofErr w:type="spellStart"/>
            <w:r>
              <w:t>waardelijst</w:t>
            </w:r>
            <w:proofErr w:type="spellEnd"/>
            <w:r>
              <w:t xml:space="preserve"> ‘</w:t>
            </w:r>
            <w:r w:rsidR="00865A1B">
              <w:t>T</w:t>
            </w:r>
            <w:r>
              <w:t>ypenorm’.</w:t>
            </w:r>
          </w:p>
        </w:tc>
      </w:tr>
      <w:tr w:rsidR="00DE4EA9" w:rsidRPr="00022065" w14:paraId="2565D69C" w14:textId="77777777" w:rsidTr="000E64C9">
        <w:trPr>
          <w:cantSplit/>
        </w:trPr>
        <w:tc>
          <w:tcPr>
            <w:tcW w:w="3397" w:type="dxa"/>
          </w:tcPr>
          <w:p w14:paraId="6529D800" w14:textId="77777777" w:rsidR="00DE4EA9" w:rsidRDefault="00DE4EA9" w:rsidP="000704BD">
            <w:pPr>
              <w:pStyle w:val="Tabel"/>
              <w:ind w:left="568"/>
            </w:pPr>
            <w:r>
              <w:t>eenheid</w:t>
            </w:r>
          </w:p>
        </w:tc>
        <w:tc>
          <w:tcPr>
            <w:tcW w:w="1276" w:type="dxa"/>
          </w:tcPr>
          <w:p w14:paraId="11506D1E" w14:textId="77777777" w:rsidR="00DE4EA9" w:rsidRDefault="00DE4EA9" w:rsidP="000704BD">
            <w:pPr>
              <w:pStyle w:val="Tabel"/>
            </w:pPr>
            <w:r>
              <w:t>[0..1]</w:t>
            </w:r>
          </w:p>
        </w:tc>
        <w:tc>
          <w:tcPr>
            <w:tcW w:w="1147" w:type="dxa"/>
          </w:tcPr>
          <w:p w14:paraId="5576C7B4" w14:textId="0D3C0C8F" w:rsidR="00DE4EA9" w:rsidRDefault="00784487" w:rsidP="000704BD">
            <w:pPr>
              <w:pStyle w:val="Tabel"/>
            </w:pPr>
            <w:r>
              <w:t>String(255)</w:t>
            </w:r>
          </w:p>
        </w:tc>
        <w:tc>
          <w:tcPr>
            <w:tcW w:w="3814" w:type="dxa"/>
          </w:tcPr>
          <w:p w14:paraId="48D819E2" w14:textId="66ECE9BF" w:rsidR="00DE4EA9" w:rsidRPr="005E17A4" w:rsidRDefault="006A0D71" w:rsidP="000704BD">
            <w:pPr>
              <w:pStyle w:val="Tabel"/>
            </w:pPr>
            <w:r>
              <w:t xml:space="preserve">Waarde uit </w:t>
            </w:r>
            <w:proofErr w:type="spellStart"/>
            <w:r>
              <w:t>waardelijst</w:t>
            </w:r>
            <w:proofErr w:type="spellEnd"/>
            <w:r>
              <w:t xml:space="preserve"> ‘Eenheid’.*</w:t>
            </w:r>
          </w:p>
        </w:tc>
      </w:tr>
      <w:tr w:rsidR="00767092" w:rsidRPr="00022065" w14:paraId="24E1D2A2" w14:textId="77777777" w:rsidTr="000E64C9">
        <w:trPr>
          <w:cantSplit/>
        </w:trPr>
        <w:tc>
          <w:tcPr>
            <w:tcW w:w="3397" w:type="dxa"/>
          </w:tcPr>
          <w:p w14:paraId="2C8D9D67" w14:textId="2455562E" w:rsidR="00767092" w:rsidRDefault="00767092" w:rsidP="000704BD">
            <w:pPr>
              <w:pStyle w:val="Tabel"/>
              <w:ind w:left="568"/>
            </w:pPr>
            <w:r>
              <w:t>groep</w:t>
            </w:r>
          </w:p>
        </w:tc>
        <w:tc>
          <w:tcPr>
            <w:tcW w:w="1276" w:type="dxa"/>
          </w:tcPr>
          <w:p w14:paraId="4FDC50AF" w14:textId="4E5AFC45" w:rsidR="00767092" w:rsidRDefault="00767092" w:rsidP="000704BD">
            <w:pPr>
              <w:pStyle w:val="Tabel"/>
            </w:pPr>
            <w:r>
              <w:t>[1..1]</w:t>
            </w:r>
          </w:p>
        </w:tc>
        <w:tc>
          <w:tcPr>
            <w:tcW w:w="1147" w:type="dxa"/>
          </w:tcPr>
          <w:p w14:paraId="5210225D" w14:textId="53BA70B0" w:rsidR="00767092" w:rsidRDefault="00784487" w:rsidP="000704BD">
            <w:pPr>
              <w:pStyle w:val="Tabel"/>
            </w:pPr>
            <w:r>
              <w:t>String(255)</w:t>
            </w:r>
          </w:p>
        </w:tc>
        <w:tc>
          <w:tcPr>
            <w:tcW w:w="3814" w:type="dxa"/>
          </w:tcPr>
          <w:p w14:paraId="50032CFD" w14:textId="66CB4D6E" w:rsidR="00767092" w:rsidRDefault="00767092" w:rsidP="000704BD">
            <w:pPr>
              <w:pStyle w:val="Tabel"/>
            </w:pPr>
            <w:r>
              <w:t xml:space="preserve">Waarde uit </w:t>
            </w:r>
            <w:proofErr w:type="spellStart"/>
            <w:r>
              <w:t>waardelijst</w:t>
            </w:r>
            <w:proofErr w:type="spellEnd"/>
            <w:r>
              <w:t xml:space="preserve"> ‘</w:t>
            </w:r>
            <w:proofErr w:type="spellStart"/>
            <w:r w:rsidR="000A7F1D">
              <w:t>O</w:t>
            </w:r>
            <w:r>
              <w:t>mgevingswaardegroep</w:t>
            </w:r>
            <w:proofErr w:type="spellEnd"/>
            <w:r>
              <w:t>’.</w:t>
            </w:r>
          </w:p>
        </w:tc>
      </w:tr>
      <w:tr w:rsidR="00DE4EA9" w:rsidRPr="00022065" w14:paraId="3771630D" w14:textId="77777777" w:rsidTr="000E64C9">
        <w:trPr>
          <w:cantSplit/>
        </w:trPr>
        <w:tc>
          <w:tcPr>
            <w:tcW w:w="3397" w:type="dxa"/>
          </w:tcPr>
          <w:p w14:paraId="4EE6DA8A" w14:textId="77777777" w:rsidR="00DE4EA9" w:rsidRDefault="00DE4EA9" w:rsidP="000704BD">
            <w:pPr>
              <w:pStyle w:val="Tabel"/>
              <w:ind w:left="568"/>
            </w:pPr>
            <w:r>
              <w:t>normwaarde</w:t>
            </w:r>
          </w:p>
        </w:tc>
        <w:tc>
          <w:tcPr>
            <w:tcW w:w="1276" w:type="dxa"/>
          </w:tcPr>
          <w:p w14:paraId="095ABEFF" w14:textId="77777777" w:rsidR="00DE4EA9" w:rsidRDefault="00DE4EA9" w:rsidP="000704BD">
            <w:pPr>
              <w:pStyle w:val="Tabel"/>
            </w:pPr>
            <w:r>
              <w:t>[1..1]</w:t>
            </w:r>
          </w:p>
        </w:tc>
        <w:tc>
          <w:tcPr>
            <w:tcW w:w="1147" w:type="dxa"/>
          </w:tcPr>
          <w:p w14:paraId="795DEE76" w14:textId="77777777" w:rsidR="00DE4EA9" w:rsidRDefault="00DE4EA9" w:rsidP="000704BD">
            <w:pPr>
              <w:pStyle w:val="Tabel"/>
            </w:pPr>
          </w:p>
        </w:tc>
        <w:tc>
          <w:tcPr>
            <w:tcW w:w="3814" w:type="dxa"/>
          </w:tcPr>
          <w:p w14:paraId="23921D0E" w14:textId="77777777" w:rsidR="00DE4EA9" w:rsidRPr="005E17A4" w:rsidRDefault="00DE4EA9" w:rsidP="000704BD">
            <w:pPr>
              <w:pStyle w:val="Tabel"/>
            </w:pPr>
            <w:r>
              <w:t>Een specifiek referentiepunt (waarde) van de norm.</w:t>
            </w:r>
          </w:p>
        </w:tc>
      </w:tr>
      <w:tr w:rsidR="00DE4EA9" w:rsidRPr="00022065" w14:paraId="0BE4F67B" w14:textId="77777777" w:rsidTr="000E64C9">
        <w:trPr>
          <w:cantSplit/>
        </w:trPr>
        <w:tc>
          <w:tcPr>
            <w:tcW w:w="3397" w:type="dxa"/>
          </w:tcPr>
          <w:p w14:paraId="13F1AFB5" w14:textId="77777777" w:rsidR="00DE4EA9" w:rsidRDefault="00DE4EA9" w:rsidP="000704BD">
            <w:pPr>
              <w:pStyle w:val="Tabel"/>
              <w:ind w:left="852"/>
            </w:pPr>
            <w:r>
              <w:t>Normwaarde</w:t>
            </w:r>
          </w:p>
        </w:tc>
        <w:tc>
          <w:tcPr>
            <w:tcW w:w="1276" w:type="dxa"/>
          </w:tcPr>
          <w:p w14:paraId="39EE7F42" w14:textId="77777777" w:rsidR="00DE4EA9" w:rsidRDefault="00DE4EA9" w:rsidP="000704BD">
            <w:pPr>
              <w:pStyle w:val="Tabel"/>
            </w:pPr>
            <w:r>
              <w:t>[1..*]</w:t>
            </w:r>
          </w:p>
        </w:tc>
        <w:tc>
          <w:tcPr>
            <w:tcW w:w="1147" w:type="dxa"/>
          </w:tcPr>
          <w:p w14:paraId="0D94CBEA" w14:textId="77777777" w:rsidR="00DE4EA9" w:rsidRDefault="00DE4EA9" w:rsidP="000704BD">
            <w:pPr>
              <w:pStyle w:val="Tabel"/>
            </w:pPr>
          </w:p>
        </w:tc>
        <w:tc>
          <w:tcPr>
            <w:tcW w:w="3814" w:type="dxa"/>
          </w:tcPr>
          <w:p w14:paraId="205F87AF" w14:textId="77777777" w:rsidR="00DE4EA9" w:rsidRPr="005E17A4" w:rsidRDefault="00DE4EA9" w:rsidP="000704BD">
            <w:pPr>
              <w:pStyle w:val="Tabel"/>
            </w:pPr>
            <w:r>
              <w:t>Een specifiek referentiepunt (waarde) van de norm.</w:t>
            </w:r>
          </w:p>
        </w:tc>
      </w:tr>
      <w:tr w:rsidR="00EE412F" w:rsidRPr="00022065" w14:paraId="6397FB4E" w14:textId="77777777" w:rsidTr="000E64C9">
        <w:trPr>
          <w:cantSplit/>
        </w:trPr>
        <w:tc>
          <w:tcPr>
            <w:tcW w:w="3397" w:type="dxa"/>
          </w:tcPr>
          <w:p w14:paraId="1B90181C" w14:textId="3A1D2037" w:rsidR="00EE412F" w:rsidRDefault="00EE412F" w:rsidP="00EE412F">
            <w:pPr>
              <w:pStyle w:val="Tabel"/>
              <w:ind w:left="1136"/>
            </w:pPr>
            <w:r>
              <w:t>identificatie</w:t>
            </w:r>
          </w:p>
        </w:tc>
        <w:tc>
          <w:tcPr>
            <w:tcW w:w="1276" w:type="dxa"/>
          </w:tcPr>
          <w:p w14:paraId="01F99F4D" w14:textId="0A69A132" w:rsidR="00EE412F" w:rsidRDefault="00EE412F" w:rsidP="00EE412F">
            <w:pPr>
              <w:pStyle w:val="Tabel"/>
            </w:pPr>
            <w:r>
              <w:t>[1..1]</w:t>
            </w:r>
          </w:p>
        </w:tc>
        <w:tc>
          <w:tcPr>
            <w:tcW w:w="1147" w:type="dxa"/>
          </w:tcPr>
          <w:p w14:paraId="6060F821" w14:textId="6EE8800B" w:rsidR="00EE412F" w:rsidRDefault="00EE412F" w:rsidP="00EE412F">
            <w:pPr>
              <w:pStyle w:val="Tabel"/>
            </w:pPr>
            <w:r>
              <w:t>NEN3610</w:t>
            </w:r>
            <w:r w:rsidR="001968C2">
              <w:t xml:space="preserve"> (80)</w:t>
            </w:r>
          </w:p>
        </w:tc>
        <w:tc>
          <w:tcPr>
            <w:tcW w:w="3814" w:type="dxa"/>
          </w:tcPr>
          <w:p w14:paraId="031BFBD0" w14:textId="469868A0" w:rsidR="00EE412F" w:rsidRDefault="00EE412F" w:rsidP="00EE412F">
            <w:pPr>
              <w:pStyle w:val="Tabel"/>
            </w:pPr>
            <w:r w:rsidRPr="00A7586D">
              <w:t>Identificatie van OW-object</w:t>
            </w:r>
            <w:r>
              <w:t>, zie</w:t>
            </w:r>
            <w:r w:rsidR="00557B3F">
              <w:t xml:space="preserve"> </w:t>
            </w:r>
            <w:r w:rsidR="00557B3F">
              <w:fldChar w:fldCharType="begin"/>
            </w:r>
            <w:r w:rsidR="00557B3F">
              <w:instrText xml:space="preserve"> REF _Ref75176935 \r \h </w:instrText>
            </w:r>
            <w:r w:rsidR="00557B3F">
              <w:fldChar w:fldCharType="separate"/>
            </w:r>
            <w:r w:rsidR="00F5100C">
              <w:t>3.2.1</w:t>
            </w:r>
            <w:r w:rsidR="00557B3F">
              <w:fldChar w:fldCharType="end"/>
            </w:r>
            <w:r>
              <w:t>.</w:t>
            </w:r>
          </w:p>
        </w:tc>
      </w:tr>
      <w:tr w:rsidR="00EE412F" w:rsidRPr="00022065" w14:paraId="7BF487DF" w14:textId="77777777" w:rsidTr="000E64C9">
        <w:trPr>
          <w:cantSplit/>
        </w:trPr>
        <w:tc>
          <w:tcPr>
            <w:tcW w:w="3397" w:type="dxa"/>
          </w:tcPr>
          <w:p w14:paraId="69D07F1C" w14:textId="77777777" w:rsidR="00EE412F" w:rsidRDefault="00EE412F" w:rsidP="00EE412F">
            <w:pPr>
              <w:pStyle w:val="Tabel"/>
              <w:ind w:left="1136"/>
            </w:pPr>
            <w:proofErr w:type="spellStart"/>
            <w:r>
              <w:t>kwantitatieveWaarde</w:t>
            </w:r>
            <w:proofErr w:type="spellEnd"/>
            <w:r>
              <w:t>**</w:t>
            </w:r>
          </w:p>
        </w:tc>
        <w:tc>
          <w:tcPr>
            <w:tcW w:w="1276" w:type="dxa"/>
          </w:tcPr>
          <w:p w14:paraId="7EA93860" w14:textId="77777777" w:rsidR="00EE412F" w:rsidRDefault="00EE412F" w:rsidP="00EE412F">
            <w:pPr>
              <w:pStyle w:val="Tabel"/>
            </w:pPr>
            <w:r>
              <w:t>[0..1]</w:t>
            </w:r>
          </w:p>
        </w:tc>
        <w:tc>
          <w:tcPr>
            <w:tcW w:w="1147" w:type="dxa"/>
          </w:tcPr>
          <w:p w14:paraId="3CE4A799" w14:textId="0E16BEC4" w:rsidR="00EE412F" w:rsidRDefault="00EE412F" w:rsidP="00EE412F">
            <w:pPr>
              <w:pStyle w:val="Tabel"/>
            </w:pPr>
            <w:proofErr w:type="spellStart"/>
            <w:r>
              <w:t>Decimal</w:t>
            </w:r>
            <w:proofErr w:type="spellEnd"/>
            <w:r w:rsidR="001968C2">
              <w:t xml:space="preserve"> (</w:t>
            </w:r>
            <w:r w:rsidR="00634A6F">
              <w:t>8</w:t>
            </w:r>
            <w:r w:rsidR="001968C2">
              <w:t>0)</w:t>
            </w:r>
          </w:p>
        </w:tc>
        <w:tc>
          <w:tcPr>
            <w:tcW w:w="3814" w:type="dxa"/>
          </w:tcPr>
          <w:p w14:paraId="2AFE61A4" w14:textId="77777777" w:rsidR="00EE412F" w:rsidRPr="005E17A4" w:rsidRDefault="00EE412F" w:rsidP="00EE412F">
            <w:pPr>
              <w:pStyle w:val="Tabel"/>
            </w:pPr>
            <w:r>
              <w:t>In getallen uit te drukken waarde van de norm.</w:t>
            </w:r>
          </w:p>
        </w:tc>
      </w:tr>
      <w:tr w:rsidR="00EE412F" w:rsidRPr="00022065" w14:paraId="5D2D6C3B" w14:textId="77777777" w:rsidTr="000E64C9">
        <w:trPr>
          <w:cantSplit/>
        </w:trPr>
        <w:tc>
          <w:tcPr>
            <w:tcW w:w="3397" w:type="dxa"/>
          </w:tcPr>
          <w:p w14:paraId="6F0D7829" w14:textId="77777777" w:rsidR="00EE412F" w:rsidRDefault="00EE412F" w:rsidP="00EE412F">
            <w:pPr>
              <w:pStyle w:val="Tabel"/>
              <w:ind w:left="1136"/>
            </w:pPr>
            <w:proofErr w:type="spellStart"/>
            <w:r>
              <w:t>kwalitatieveWaarde</w:t>
            </w:r>
            <w:proofErr w:type="spellEnd"/>
            <w:r>
              <w:t>**</w:t>
            </w:r>
          </w:p>
        </w:tc>
        <w:tc>
          <w:tcPr>
            <w:tcW w:w="1276" w:type="dxa"/>
          </w:tcPr>
          <w:p w14:paraId="72C7AA5D" w14:textId="77777777" w:rsidR="00EE412F" w:rsidRDefault="00EE412F" w:rsidP="00EE412F">
            <w:pPr>
              <w:pStyle w:val="Tabel"/>
            </w:pPr>
            <w:r>
              <w:t>[0..1]</w:t>
            </w:r>
          </w:p>
        </w:tc>
        <w:tc>
          <w:tcPr>
            <w:tcW w:w="1147" w:type="dxa"/>
          </w:tcPr>
          <w:p w14:paraId="70DF9A28" w14:textId="3F10323C" w:rsidR="00EE412F" w:rsidRDefault="00EE412F" w:rsidP="00EE412F">
            <w:pPr>
              <w:pStyle w:val="Tabel"/>
            </w:pPr>
            <w:r>
              <w:t>String</w:t>
            </w:r>
            <w:r w:rsidR="001968C2">
              <w:t>(255)</w:t>
            </w:r>
          </w:p>
        </w:tc>
        <w:tc>
          <w:tcPr>
            <w:tcW w:w="3814" w:type="dxa"/>
          </w:tcPr>
          <w:p w14:paraId="4D29F1C8" w14:textId="77777777" w:rsidR="00EE412F" w:rsidRPr="005E17A4" w:rsidRDefault="00EE412F" w:rsidP="00EE412F">
            <w:pPr>
              <w:pStyle w:val="Tabel"/>
            </w:pPr>
            <w:r>
              <w:t>In tekst uit te drukken waarde van de norm.</w:t>
            </w:r>
          </w:p>
        </w:tc>
      </w:tr>
      <w:tr w:rsidR="00EE412F" w:rsidRPr="00022065" w14:paraId="2DBECF7E" w14:textId="77777777" w:rsidTr="000E64C9">
        <w:trPr>
          <w:cantSplit/>
        </w:trPr>
        <w:tc>
          <w:tcPr>
            <w:tcW w:w="3397" w:type="dxa"/>
          </w:tcPr>
          <w:p w14:paraId="329E06D3" w14:textId="77777777" w:rsidR="00EE412F" w:rsidRDefault="00EE412F" w:rsidP="00EE412F">
            <w:pPr>
              <w:pStyle w:val="Tabel"/>
              <w:ind w:left="1136"/>
            </w:pPr>
            <w:proofErr w:type="spellStart"/>
            <w:r>
              <w:t>waardeInRegeltekst</w:t>
            </w:r>
            <w:proofErr w:type="spellEnd"/>
            <w:r>
              <w:t>**</w:t>
            </w:r>
          </w:p>
        </w:tc>
        <w:tc>
          <w:tcPr>
            <w:tcW w:w="1276" w:type="dxa"/>
          </w:tcPr>
          <w:p w14:paraId="73789C00" w14:textId="77777777" w:rsidR="00EE412F" w:rsidRDefault="00EE412F" w:rsidP="00EE412F">
            <w:pPr>
              <w:pStyle w:val="Tabel"/>
            </w:pPr>
            <w:r>
              <w:t>[0..1]</w:t>
            </w:r>
          </w:p>
        </w:tc>
        <w:tc>
          <w:tcPr>
            <w:tcW w:w="1147" w:type="dxa"/>
          </w:tcPr>
          <w:p w14:paraId="7505938C" w14:textId="3AD8C78C" w:rsidR="00EE412F" w:rsidRDefault="00EE412F" w:rsidP="00EE412F">
            <w:pPr>
              <w:pStyle w:val="Tabel"/>
            </w:pPr>
            <w:r>
              <w:t>String</w:t>
            </w:r>
            <w:r w:rsidR="001968C2">
              <w:t>(80)</w:t>
            </w:r>
          </w:p>
        </w:tc>
        <w:tc>
          <w:tcPr>
            <w:tcW w:w="3814" w:type="dxa"/>
          </w:tcPr>
          <w:p w14:paraId="71FA6342" w14:textId="77777777" w:rsidR="00EE412F" w:rsidRPr="005E17A4" w:rsidRDefault="00EE412F" w:rsidP="00EE412F">
            <w:pPr>
              <w:pStyle w:val="Tabel"/>
            </w:pPr>
            <w:r>
              <w:t>Om aan te geven dat de norm in de tekst van het artikel/lid geduid wordt. Moet verplicht gevuld worden met: ‘waarde staat in regeltekst’.</w:t>
            </w:r>
          </w:p>
        </w:tc>
      </w:tr>
      <w:tr w:rsidR="00EE412F" w:rsidRPr="00022065" w14:paraId="6F96B88D" w14:textId="77777777" w:rsidTr="000E64C9">
        <w:trPr>
          <w:cantSplit/>
        </w:trPr>
        <w:tc>
          <w:tcPr>
            <w:tcW w:w="3397" w:type="dxa"/>
          </w:tcPr>
          <w:p w14:paraId="0C2AD9A3" w14:textId="77777777" w:rsidR="00EE412F" w:rsidRDefault="00EE412F" w:rsidP="00EE412F">
            <w:pPr>
              <w:pStyle w:val="Tabel"/>
              <w:ind w:left="1136"/>
            </w:pPr>
            <w:r>
              <w:t>locatieaanduiding</w:t>
            </w:r>
          </w:p>
        </w:tc>
        <w:tc>
          <w:tcPr>
            <w:tcW w:w="1276" w:type="dxa"/>
          </w:tcPr>
          <w:p w14:paraId="62EBF2EB" w14:textId="77777777" w:rsidR="00EE412F" w:rsidRDefault="00EE412F" w:rsidP="00EE412F">
            <w:pPr>
              <w:pStyle w:val="Tabel"/>
            </w:pPr>
            <w:r>
              <w:t>[1..1]</w:t>
            </w:r>
          </w:p>
        </w:tc>
        <w:tc>
          <w:tcPr>
            <w:tcW w:w="1147" w:type="dxa"/>
          </w:tcPr>
          <w:p w14:paraId="10D2FDC3" w14:textId="77777777" w:rsidR="00EE412F" w:rsidRDefault="00EE412F" w:rsidP="00EE412F">
            <w:pPr>
              <w:pStyle w:val="Tabel"/>
            </w:pPr>
          </w:p>
        </w:tc>
        <w:tc>
          <w:tcPr>
            <w:tcW w:w="3814" w:type="dxa"/>
          </w:tcPr>
          <w:p w14:paraId="095DD3E5" w14:textId="77777777" w:rsidR="00EE412F" w:rsidRPr="005E17A4" w:rsidRDefault="00EE412F" w:rsidP="00EE412F">
            <w:pPr>
              <w:pStyle w:val="Tabel"/>
            </w:pPr>
            <w:r>
              <w:t>De Locatie waar de normwaarde geldt.</w:t>
            </w:r>
          </w:p>
        </w:tc>
      </w:tr>
      <w:tr w:rsidR="00EE412F" w:rsidRPr="00022065" w14:paraId="16720AB4" w14:textId="77777777" w:rsidTr="000E64C9">
        <w:trPr>
          <w:cantSplit/>
        </w:trPr>
        <w:tc>
          <w:tcPr>
            <w:tcW w:w="3397" w:type="dxa"/>
          </w:tcPr>
          <w:p w14:paraId="0432FA8E" w14:textId="77777777" w:rsidR="00EE412F" w:rsidRDefault="00EE412F" w:rsidP="00D8326D">
            <w:pPr>
              <w:pStyle w:val="Tabel"/>
              <w:ind w:left="1420"/>
            </w:pPr>
            <w:r>
              <w:t>[@LocatieRef]</w:t>
            </w:r>
          </w:p>
        </w:tc>
        <w:tc>
          <w:tcPr>
            <w:tcW w:w="1276" w:type="dxa"/>
          </w:tcPr>
          <w:p w14:paraId="32C2BA7B" w14:textId="77777777" w:rsidR="00EE412F" w:rsidRDefault="00EE412F" w:rsidP="00EE412F">
            <w:pPr>
              <w:pStyle w:val="Tabel"/>
            </w:pPr>
            <w:r>
              <w:t>[1..*]</w:t>
            </w:r>
          </w:p>
        </w:tc>
        <w:tc>
          <w:tcPr>
            <w:tcW w:w="1147" w:type="dxa"/>
          </w:tcPr>
          <w:p w14:paraId="7378D08E" w14:textId="312628F0" w:rsidR="00EE412F" w:rsidRDefault="001968C2" w:rsidP="00EE412F">
            <w:pPr>
              <w:pStyle w:val="Tabel"/>
            </w:pPr>
            <w:proofErr w:type="spellStart"/>
            <w:r>
              <w:rPr>
                <w:bCs w:val="0"/>
              </w:rPr>
              <w:t>x</w:t>
            </w:r>
            <w:r w:rsidRPr="005E17A4">
              <w:rPr>
                <w:bCs w:val="0"/>
              </w:rPr>
              <w:t>link</w:t>
            </w:r>
            <w:proofErr w:type="spellEnd"/>
            <w:r>
              <w:rPr>
                <w:bCs w:val="0"/>
              </w:rPr>
              <w:t>(80)</w:t>
            </w:r>
          </w:p>
        </w:tc>
        <w:tc>
          <w:tcPr>
            <w:tcW w:w="3814" w:type="dxa"/>
          </w:tcPr>
          <w:p w14:paraId="7CE5C98C" w14:textId="77777777" w:rsidR="00EE412F" w:rsidRPr="005E17A4" w:rsidRDefault="00EE412F" w:rsidP="00EE412F">
            <w:pPr>
              <w:pStyle w:val="Tabel"/>
            </w:pPr>
            <w:r w:rsidRPr="005E17A4">
              <w:t>Verwijzing naar de identificatie</w:t>
            </w:r>
            <w:r>
              <w:t>(s)</w:t>
            </w:r>
            <w:r w:rsidRPr="005E17A4">
              <w:t xml:space="preserve"> van de Locatie waar </w:t>
            </w:r>
            <w:r>
              <w:t>een specifieke normwaarde geldt</w:t>
            </w:r>
            <w:r w:rsidRPr="005E17A4">
              <w:t xml:space="preserve">. </w:t>
            </w:r>
          </w:p>
        </w:tc>
      </w:tr>
    </w:tbl>
    <w:p w14:paraId="30116532" w14:textId="77777777" w:rsidR="00DE4EA9" w:rsidRPr="00022065" w:rsidRDefault="00DE4EA9" w:rsidP="00022065"/>
    <w:p w14:paraId="571D4E04" w14:textId="77777777" w:rsidR="002905C1" w:rsidRPr="00022065" w:rsidRDefault="002905C1" w:rsidP="00022065">
      <w:r w:rsidRPr="00022065">
        <w:t>*Eenheid kan alleen gebruikt worden bij kwantitatieve normwaarden.</w:t>
      </w:r>
    </w:p>
    <w:p w14:paraId="663EA298" w14:textId="77777777" w:rsidR="00DE4EA9" w:rsidRPr="00022065" w:rsidRDefault="00DE4EA9" w:rsidP="00022065">
      <w:r w:rsidRPr="00022065">
        <w:t>** Er moet gekozen worden tussen de drie verschillende typen normwaarden.</w:t>
      </w:r>
    </w:p>
    <w:p w14:paraId="1F071DC5" w14:textId="53414FB0" w:rsidR="0041654B" w:rsidRDefault="0041654B" w:rsidP="00D7079F">
      <w:pPr>
        <w:pStyle w:val="Kop3"/>
      </w:pPr>
      <w:bookmarkStart w:id="569" w:name="_Ref53742891"/>
      <w:bookmarkStart w:id="570" w:name="_Toc152061451"/>
      <w:bookmarkStart w:id="571" w:name="XML_art_locatie"/>
      <w:r>
        <w:t>Locatie</w:t>
      </w:r>
      <w:bookmarkEnd w:id="569"/>
      <w:bookmarkEnd w:id="570"/>
    </w:p>
    <w:bookmarkEnd w:id="571"/>
    <w:p w14:paraId="0B9AE955" w14:textId="00623F46" w:rsidR="000704BD" w:rsidRPr="00022065" w:rsidRDefault="000704BD" w:rsidP="00022065">
      <w:r w:rsidRPr="00022065">
        <w:t xml:space="preserve">De locatie legt informatie vast over </w:t>
      </w:r>
      <w:r w:rsidR="00F21004">
        <w:t xml:space="preserve">de </w:t>
      </w:r>
      <w:r w:rsidR="0062492A">
        <w:t xml:space="preserve">geografische </w:t>
      </w:r>
      <w:r w:rsidR="00F21004">
        <w:t xml:space="preserve">locatie </w:t>
      </w:r>
      <w:r w:rsidRPr="00022065">
        <w:t>waar een annotatie van toepassing is.</w:t>
      </w:r>
    </w:p>
    <w:p w14:paraId="3BB8AD2B" w14:textId="7AA8272E" w:rsidR="00C215A8" w:rsidRDefault="00C215A8" w:rsidP="00D7079F">
      <w:pPr>
        <w:pStyle w:val="Kop4"/>
      </w:pPr>
      <w:bookmarkStart w:id="572" w:name="_Ref63863475"/>
      <w:bookmarkStart w:id="573" w:name="XML_art_locatie_groep"/>
      <w:r>
        <w:t>Gebied-/Lijn-/Puntengroep</w:t>
      </w:r>
      <w:bookmarkEnd w:id="572"/>
    </w:p>
    <w:p w14:paraId="1FF406ED" w14:textId="77777777" w:rsidR="00E610F0" w:rsidRPr="00E610F0" w:rsidRDefault="00E610F0"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41654B" w:rsidRPr="00022065" w14:paraId="69DF8490" w14:textId="77777777" w:rsidTr="0005014C">
        <w:trPr>
          <w:cnfStyle w:val="100000000000" w:firstRow="1" w:lastRow="0" w:firstColumn="0" w:lastColumn="0" w:oddVBand="0" w:evenVBand="0" w:oddHBand="0" w:evenHBand="0" w:firstRowFirstColumn="0" w:firstRowLastColumn="0" w:lastRowFirstColumn="0" w:lastRowLastColumn="0"/>
          <w:cantSplit/>
          <w:tblHeader/>
        </w:trPr>
        <w:tc>
          <w:tcPr>
            <w:tcW w:w="3397" w:type="dxa"/>
            <w:tcBorders>
              <w:bottom w:val="single" w:sz="4" w:space="0" w:color="auto"/>
            </w:tcBorders>
          </w:tcPr>
          <w:bookmarkEnd w:id="573"/>
          <w:p w14:paraId="265CA595" w14:textId="77777777" w:rsidR="0041654B" w:rsidRPr="00E45F7A" w:rsidRDefault="0041654B" w:rsidP="000704BD">
            <w:pPr>
              <w:pStyle w:val="Tabel"/>
            </w:pPr>
            <w:r w:rsidRPr="00E45F7A">
              <w:t>Element</w:t>
            </w:r>
          </w:p>
        </w:tc>
        <w:tc>
          <w:tcPr>
            <w:tcW w:w="1276" w:type="dxa"/>
            <w:tcBorders>
              <w:bottom w:val="single" w:sz="4" w:space="0" w:color="auto"/>
            </w:tcBorders>
          </w:tcPr>
          <w:p w14:paraId="4B490C89" w14:textId="77777777" w:rsidR="0041654B" w:rsidRPr="00A45FE1" w:rsidRDefault="0041654B" w:rsidP="000704BD">
            <w:pPr>
              <w:pStyle w:val="Tabel"/>
              <w:rPr>
                <w:sz w:val="16"/>
              </w:rPr>
            </w:pPr>
            <w:r w:rsidRPr="00A45FE1">
              <w:rPr>
                <w:sz w:val="16"/>
              </w:rPr>
              <w:t>M(</w:t>
            </w:r>
            <w:proofErr w:type="spellStart"/>
            <w:r w:rsidRPr="00A45FE1">
              <w:rPr>
                <w:sz w:val="16"/>
              </w:rPr>
              <w:t>ultipliciteit</w:t>
            </w:r>
            <w:proofErr w:type="spellEnd"/>
            <w:r w:rsidRPr="00A45FE1">
              <w:rPr>
                <w:sz w:val="16"/>
              </w:rPr>
              <w:t>)</w:t>
            </w:r>
          </w:p>
        </w:tc>
        <w:tc>
          <w:tcPr>
            <w:tcW w:w="1147" w:type="dxa"/>
            <w:tcBorders>
              <w:bottom w:val="single" w:sz="4" w:space="0" w:color="auto"/>
            </w:tcBorders>
          </w:tcPr>
          <w:p w14:paraId="4C72C194" w14:textId="77777777" w:rsidR="0041654B" w:rsidRPr="00E45F7A" w:rsidRDefault="0041654B" w:rsidP="000704BD">
            <w:pPr>
              <w:pStyle w:val="Tabel"/>
            </w:pPr>
            <w:r w:rsidRPr="00E45F7A">
              <w:t>Type</w:t>
            </w:r>
          </w:p>
        </w:tc>
        <w:tc>
          <w:tcPr>
            <w:tcW w:w="3814" w:type="dxa"/>
            <w:tcBorders>
              <w:bottom w:val="single" w:sz="4" w:space="0" w:color="auto"/>
            </w:tcBorders>
          </w:tcPr>
          <w:p w14:paraId="6979347D" w14:textId="77777777" w:rsidR="0041654B" w:rsidRPr="00E45F7A" w:rsidRDefault="0041654B" w:rsidP="000704BD">
            <w:pPr>
              <w:pStyle w:val="Tabel"/>
            </w:pPr>
            <w:r w:rsidRPr="00E45F7A">
              <w:t>Omschrijving</w:t>
            </w:r>
          </w:p>
        </w:tc>
      </w:tr>
      <w:tr w:rsidR="0041654B" w:rsidRPr="00022065" w14:paraId="5C1BAC20" w14:textId="77777777" w:rsidTr="0005014C">
        <w:trPr>
          <w:cantSplit/>
        </w:trPr>
        <w:tc>
          <w:tcPr>
            <w:tcW w:w="3397" w:type="dxa"/>
            <w:tcBorders>
              <w:top w:val="single" w:sz="4" w:space="0" w:color="auto"/>
              <w:left w:val="single" w:sz="4" w:space="0" w:color="auto"/>
              <w:bottom w:val="single" w:sz="4" w:space="0" w:color="auto"/>
              <w:right w:val="single" w:sz="4" w:space="0" w:color="auto"/>
            </w:tcBorders>
          </w:tcPr>
          <w:p w14:paraId="3EED6A65" w14:textId="77777777" w:rsidR="0041654B" w:rsidRPr="005E17A4" w:rsidRDefault="0041654B" w:rsidP="000704BD">
            <w:pPr>
              <w:pStyle w:val="Tabel"/>
            </w:pPr>
            <w:proofErr w:type="spellStart"/>
            <w:r w:rsidRPr="005E17A4">
              <w:t>owObject</w:t>
            </w:r>
            <w:proofErr w:type="spellEnd"/>
          </w:p>
        </w:tc>
        <w:tc>
          <w:tcPr>
            <w:tcW w:w="1276" w:type="dxa"/>
            <w:tcBorders>
              <w:top w:val="single" w:sz="4" w:space="0" w:color="auto"/>
              <w:left w:val="single" w:sz="4" w:space="0" w:color="auto"/>
              <w:bottom w:val="single" w:sz="4" w:space="0" w:color="auto"/>
              <w:right w:val="single" w:sz="4" w:space="0" w:color="auto"/>
            </w:tcBorders>
          </w:tcPr>
          <w:p w14:paraId="3517759D" w14:textId="77777777" w:rsidR="0041654B" w:rsidRPr="005E17A4" w:rsidRDefault="0041654B" w:rsidP="00080B02">
            <w:pPr>
              <w:pStyle w:val="Tabel"/>
            </w:pPr>
            <w:r w:rsidRPr="005E17A4">
              <w:t>[1..1]</w:t>
            </w:r>
          </w:p>
        </w:tc>
        <w:tc>
          <w:tcPr>
            <w:tcW w:w="1147" w:type="dxa"/>
            <w:tcBorders>
              <w:top w:val="single" w:sz="4" w:space="0" w:color="auto"/>
              <w:left w:val="single" w:sz="4" w:space="0" w:color="auto"/>
              <w:bottom w:val="single" w:sz="4" w:space="0" w:color="auto"/>
              <w:right w:val="single" w:sz="4" w:space="0" w:color="auto"/>
            </w:tcBorders>
          </w:tcPr>
          <w:p w14:paraId="6007E877" w14:textId="77777777" w:rsidR="0041654B" w:rsidRPr="005E17A4" w:rsidRDefault="0041654B" w:rsidP="000704BD">
            <w:pPr>
              <w:pStyle w:val="Tabel"/>
            </w:pPr>
          </w:p>
        </w:tc>
        <w:tc>
          <w:tcPr>
            <w:tcW w:w="3814" w:type="dxa"/>
            <w:tcBorders>
              <w:top w:val="single" w:sz="4" w:space="0" w:color="auto"/>
              <w:left w:val="single" w:sz="4" w:space="0" w:color="auto"/>
              <w:bottom w:val="single" w:sz="4" w:space="0" w:color="auto"/>
              <w:right w:val="single" w:sz="4" w:space="0" w:color="auto"/>
            </w:tcBorders>
          </w:tcPr>
          <w:p w14:paraId="2A6E14AB" w14:textId="77777777" w:rsidR="0041654B" w:rsidRPr="005E17A4" w:rsidRDefault="0041654B" w:rsidP="000704BD">
            <w:pPr>
              <w:pStyle w:val="Tabel"/>
            </w:pPr>
            <w:r>
              <w:t>Container van het specifieke OW-object.</w:t>
            </w:r>
          </w:p>
        </w:tc>
      </w:tr>
      <w:tr w:rsidR="0041654B" w:rsidRPr="00022065" w14:paraId="46AD4604" w14:textId="77777777" w:rsidTr="0005014C">
        <w:trPr>
          <w:cantSplit/>
        </w:trPr>
        <w:tc>
          <w:tcPr>
            <w:tcW w:w="3397" w:type="dxa"/>
            <w:tcBorders>
              <w:top w:val="single" w:sz="4" w:space="0" w:color="auto"/>
              <w:left w:val="single" w:sz="4" w:space="0" w:color="auto"/>
              <w:bottom w:val="single" w:sz="4" w:space="0" w:color="auto"/>
              <w:right w:val="single" w:sz="4" w:space="0" w:color="auto"/>
            </w:tcBorders>
          </w:tcPr>
          <w:p w14:paraId="2CA736D2" w14:textId="16349E6B" w:rsidR="0041654B" w:rsidRPr="005E17A4" w:rsidRDefault="00080B02" w:rsidP="000704BD">
            <w:pPr>
              <w:pStyle w:val="Tabel"/>
              <w:ind w:left="284"/>
            </w:pPr>
            <w:r>
              <w:t>Gebiedengroep*</w:t>
            </w:r>
          </w:p>
        </w:tc>
        <w:tc>
          <w:tcPr>
            <w:tcW w:w="1276" w:type="dxa"/>
            <w:tcBorders>
              <w:top w:val="single" w:sz="4" w:space="0" w:color="auto"/>
              <w:left w:val="single" w:sz="4" w:space="0" w:color="auto"/>
              <w:bottom w:val="single" w:sz="4" w:space="0" w:color="auto"/>
              <w:right w:val="single" w:sz="4" w:space="0" w:color="auto"/>
            </w:tcBorders>
          </w:tcPr>
          <w:p w14:paraId="25EEDF0C" w14:textId="77777777" w:rsidR="0041654B" w:rsidRPr="005E17A4" w:rsidRDefault="0041654B" w:rsidP="00080B02">
            <w:pPr>
              <w:pStyle w:val="Tabel"/>
            </w:pPr>
            <w:r>
              <w:t>[1..1]</w:t>
            </w:r>
          </w:p>
        </w:tc>
        <w:tc>
          <w:tcPr>
            <w:tcW w:w="1147" w:type="dxa"/>
            <w:tcBorders>
              <w:top w:val="single" w:sz="4" w:space="0" w:color="auto"/>
              <w:left w:val="single" w:sz="4" w:space="0" w:color="auto"/>
              <w:bottom w:val="single" w:sz="4" w:space="0" w:color="auto"/>
              <w:right w:val="single" w:sz="4" w:space="0" w:color="auto"/>
            </w:tcBorders>
          </w:tcPr>
          <w:p w14:paraId="57EF9125" w14:textId="77777777" w:rsidR="0041654B" w:rsidRPr="005E17A4" w:rsidRDefault="0041654B" w:rsidP="000704BD">
            <w:pPr>
              <w:pStyle w:val="Tabel"/>
            </w:pPr>
          </w:p>
        </w:tc>
        <w:tc>
          <w:tcPr>
            <w:tcW w:w="3814" w:type="dxa"/>
            <w:tcBorders>
              <w:top w:val="single" w:sz="4" w:space="0" w:color="auto"/>
              <w:left w:val="single" w:sz="4" w:space="0" w:color="auto"/>
              <w:bottom w:val="single" w:sz="4" w:space="0" w:color="auto"/>
              <w:right w:val="single" w:sz="4" w:space="0" w:color="auto"/>
            </w:tcBorders>
          </w:tcPr>
          <w:p w14:paraId="1CA024B7" w14:textId="71D43B96" w:rsidR="0041654B" w:rsidRDefault="00EE412F" w:rsidP="000704BD">
            <w:pPr>
              <w:pStyle w:val="Tabel"/>
            </w:pPr>
            <w:r>
              <w:t>Groep van locaties van het type gebied.</w:t>
            </w:r>
          </w:p>
        </w:tc>
      </w:tr>
      <w:tr w:rsidR="0041654B" w:rsidRPr="00022065" w14:paraId="2DCF2692" w14:textId="77777777" w:rsidTr="0005014C">
        <w:trPr>
          <w:cantSplit/>
        </w:trPr>
        <w:tc>
          <w:tcPr>
            <w:tcW w:w="3397" w:type="dxa"/>
            <w:tcBorders>
              <w:top w:val="single" w:sz="4" w:space="0" w:color="auto"/>
              <w:left w:val="single" w:sz="4" w:space="0" w:color="auto"/>
              <w:bottom w:val="single" w:sz="4" w:space="0" w:color="auto"/>
              <w:right w:val="single" w:sz="4" w:space="0" w:color="auto"/>
            </w:tcBorders>
          </w:tcPr>
          <w:p w14:paraId="0063D083" w14:textId="2DC09D1F" w:rsidR="0041654B" w:rsidRPr="005E17A4" w:rsidRDefault="00080B02" w:rsidP="000704BD">
            <w:pPr>
              <w:pStyle w:val="Tabel"/>
              <w:ind w:left="568"/>
            </w:pPr>
            <w:r>
              <w:t>s</w:t>
            </w:r>
            <w:r w:rsidR="0041654B" w:rsidRPr="005E17A4">
              <w:t>tatus</w:t>
            </w:r>
          </w:p>
        </w:tc>
        <w:tc>
          <w:tcPr>
            <w:tcW w:w="1276" w:type="dxa"/>
            <w:tcBorders>
              <w:top w:val="single" w:sz="4" w:space="0" w:color="auto"/>
              <w:left w:val="single" w:sz="4" w:space="0" w:color="auto"/>
              <w:bottom w:val="single" w:sz="4" w:space="0" w:color="auto"/>
              <w:right w:val="single" w:sz="4" w:space="0" w:color="auto"/>
            </w:tcBorders>
          </w:tcPr>
          <w:p w14:paraId="1042E8E4" w14:textId="77777777" w:rsidR="0041654B" w:rsidRPr="005E17A4" w:rsidRDefault="0041654B" w:rsidP="00080B02">
            <w:pPr>
              <w:pStyle w:val="Tabel"/>
            </w:pPr>
            <w:r w:rsidRPr="005E17A4">
              <w:t>[0..1]</w:t>
            </w:r>
          </w:p>
        </w:tc>
        <w:tc>
          <w:tcPr>
            <w:tcW w:w="1147" w:type="dxa"/>
            <w:tcBorders>
              <w:top w:val="single" w:sz="4" w:space="0" w:color="auto"/>
              <w:left w:val="single" w:sz="4" w:space="0" w:color="auto"/>
              <w:bottom w:val="single" w:sz="4" w:space="0" w:color="auto"/>
              <w:right w:val="single" w:sz="4" w:space="0" w:color="auto"/>
            </w:tcBorders>
          </w:tcPr>
          <w:p w14:paraId="71ED2840" w14:textId="64C3E9B6" w:rsidR="0041654B" w:rsidRPr="005E17A4" w:rsidRDefault="0041654B" w:rsidP="000704BD">
            <w:pPr>
              <w:pStyle w:val="Tabel"/>
            </w:pPr>
            <w:r w:rsidRPr="005E17A4">
              <w:t>String</w:t>
            </w:r>
            <w:r w:rsidR="00A45FE1">
              <w:t>(80)</w:t>
            </w:r>
          </w:p>
        </w:tc>
        <w:tc>
          <w:tcPr>
            <w:tcW w:w="3814" w:type="dxa"/>
            <w:tcBorders>
              <w:top w:val="single" w:sz="4" w:space="0" w:color="auto"/>
              <w:left w:val="single" w:sz="4" w:space="0" w:color="auto"/>
              <w:bottom w:val="single" w:sz="4" w:space="0" w:color="auto"/>
              <w:right w:val="single" w:sz="4" w:space="0" w:color="auto"/>
            </w:tcBorders>
          </w:tcPr>
          <w:p w14:paraId="322E1B04" w14:textId="78816DF8" w:rsidR="0041654B" w:rsidRDefault="0041654B" w:rsidP="000704BD">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F5100C">
              <w:t>3.2.2</w:t>
            </w:r>
            <w:r w:rsidRPr="005E17A4">
              <w:fldChar w:fldCharType="end"/>
            </w:r>
            <w:r>
              <w:t>.</w:t>
            </w:r>
          </w:p>
        </w:tc>
      </w:tr>
      <w:tr w:rsidR="0041654B" w:rsidRPr="00022065" w14:paraId="5F5F1EF2" w14:textId="77777777" w:rsidTr="0005014C">
        <w:trPr>
          <w:cantSplit/>
        </w:trPr>
        <w:tc>
          <w:tcPr>
            <w:tcW w:w="3397" w:type="dxa"/>
            <w:tcBorders>
              <w:top w:val="single" w:sz="4" w:space="0" w:color="auto"/>
              <w:left w:val="single" w:sz="4" w:space="0" w:color="auto"/>
              <w:bottom w:val="single" w:sz="4" w:space="0" w:color="auto"/>
              <w:right w:val="single" w:sz="4" w:space="0" w:color="auto"/>
            </w:tcBorders>
          </w:tcPr>
          <w:p w14:paraId="7F0778C4" w14:textId="77777777" w:rsidR="0041654B" w:rsidRPr="005E17A4" w:rsidRDefault="0041654B" w:rsidP="000704BD">
            <w:pPr>
              <w:pStyle w:val="Tabel"/>
              <w:ind w:left="568"/>
            </w:pPr>
            <w:r w:rsidRPr="005E17A4">
              <w:t>procedurestatus</w:t>
            </w:r>
          </w:p>
        </w:tc>
        <w:tc>
          <w:tcPr>
            <w:tcW w:w="1276" w:type="dxa"/>
            <w:tcBorders>
              <w:top w:val="single" w:sz="4" w:space="0" w:color="auto"/>
              <w:left w:val="single" w:sz="4" w:space="0" w:color="auto"/>
              <w:bottom w:val="single" w:sz="4" w:space="0" w:color="auto"/>
              <w:right w:val="single" w:sz="4" w:space="0" w:color="auto"/>
            </w:tcBorders>
          </w:tcPr>
          <w:p w14:paraId="5CB0ED37" w14:textId="77777777" w:rsidR="0041654B" w:rsidRPr="005E17A4" w:rsidRDefault="0041654B" w:rsidP="000704BD">
            <w:pPr>
              <w:pStyle w:val="Tabel"/>
            </w:pPr>
            <w:r w:rsidRPr="005E17A4">
              <w:t>[0..1]</w:t>
            </w:r>
          </w:p>
        </w:tc>
        <w:tc>
          <w:tcPr>
            <w:tcW w:w="1147" w:type="dxa"/>
            <w:tcBorders>
              <w:top w:val="single" w:sz="4" w:space="0" w:color="auto"/>
              <w:left w:val="single" w:sz="4" w:space="0" w:color="auto"/>
              <w:bottom w:val="single" w:sz="4" w:space="0" w:color="auto"/>
              <w:right w:val="single" w:sz="4" w:space="0" w:color="auto"/>
            </w:tcBorders>
          </w:tcPr>
          <w:p w14:paraId="0A89341F" w14:textId="4ED2F459" w:rsidR="0041654B" w:rsidRPr="005E17A4" w:rsidRDefault="0041654B" w:rsidP="000704BD">
            <w:pPr>
              <w:pStyle w:val="Tabel"/>
            </w:pPr>
            <w:r w:rsidRPr="005E17A4">
              <w:t>String</w:t>
            </w:r>
            <w:r w:rsidR="00A45FE1">
              <w:t>(80)</w:t>
            </w:r>
          </w:p>
        </w:tc>
        <w:tc>
          <w:tcPr>
            <w:tcW w:w="3814" w:type="dxa"/>
            <w:tcBorders>
              <w:top w:val="single" w:sz="4" w:space="0" w:color="auto"/>
              <w:left w:val="single" w:sz="4" w:space="0" w:color="auto"/>
              <w:bottom w:val="single" w:sz="4" w:space="0" w:color="auto"/>
              <w:right w:val="single" w:sz="4" w:space="0" w:color="auto"/>
            </w:tcBorders>
          </w:tcPr>
          <w:p w14:paraId="4CA13445" w14:textId="6C49107E" w:rsidR="0041654B" w:rsidRPr="00E46DA0" w:rsidRDefault="0041654B" w:rsidP="000704BD">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F5100C">
              <w:t>3.2.3</w:t>
            </w:r>
            <w:r w:rsidRPr="005E17A4">
              <w:fldChar w:fldCharType="end"/>
            </w:r>
            <w:r>
              <w:t>.</w:t>
            </w:r>
          </w:p>
        </w:tc>
      </w:tr>
      <w:tr w:rsidR="00080B02" w:rsidRPr="00022065" w14:paraId="7A553E77" w14:textId="77777777" w:rsidTr="0005014C">
        <w:trPr>
          <w:cantSplit/>
        </w:trPr>
        <w:tc>
          <w:tcPr>
            <w:tcW w:w="3397" w:type="dxa"/>
            <w:tcBorders>
              <w:top w:val="single" w:sz="4" w:space="0" w:color="auto"/>
              <w:left w:val="single" w:sz="4" w:space="0" w:color="auto"/>
              <w:bottom w:val="single" w:sz="4" w:space="0" w:color="auto"/>
              <w:right w:val="single" w:sz="4" w:space="0" w:color="auto"/>
            </w:tcBorders>
          </w:tcPr>
          <w:p w14:paraId="3F200AAF" w14:textId="2EA2D224" w:rsidR="00080B02" w:rsidRPr="005E17A4" w:rsidRDefault="00080B02" w:rsidP="00080B02">
            <w:pPr>
              <w:pStyle w:val="Tabel"/>
              <w:ind w:left="568"/>
            </w:pPr>
            <w:r>
              <w:t>identificatie</w:t>
            </w:r>
          </w:p>
        </w:tc>
        <w:tc>
          <w:tcPr>
            <w:tcW w:w="1276" w:type="dxa"/>
            <w:tcBorders>
              <w:top w:val="single" w:sz="4" w:space="0" w:color="auto"/>
              <w:left w:val="single" w:sz="4" w:space="0" w:color="auto"/>
              <w:bottom w:val="single" w:sz="4" w:space="0" w:color="auto"/>
              <w:right w:val="single" w:sz="4" w:space="0" w:color="auto"/>
            </w:tcBorders>
          </w:tcPr>
          <w:p w14:paraId="4B46A681" w14:textId="1FE02E02" w:rsidR="00080B02" w:rsidRPr="005E17A4" w:rsidRDefault="00080B02" w:rsidP="00080B02">
            <w:pPr>
              <w:pStyle w:val="Tabel"/>
            </w:pPr>
            <w:r>
              <w:t>[1..1]</w:t>
            </w:r>
          </w:p>
        </w:tc>
        <w:tc>
          <w:tcPr>
            <w:tcW w:w="1147" w:type="dxa"/>
            <w:tcBorders>
              <w:top w:val="single" w:sz="4" w:space="0" w:color="auto"/>
              <w:left w:val="single" w:sz="4" w:space="0" w:color="auto"/>
              <w:bottom w:val="single" w:sz="4" w:space="0" w:color="auto"/>
              <w:right w:val="single" w:sz="4" w:space="0" w:color="auto"/>
            </w:tcBorders>
          </w:tcPr>
          <w:p w14:paraId="706E6EEA" w14:textId="31931AB5" w:rsidR="00080B02" w:rsidRPr="005E17A4" w:rsidRDefault="00080B02" w:rsidP="00080B02">
            <w:pPr>
              <w:pStyle w:val="Tabel"/>
            </w:pPr>
            <w:r>
              <w:t>NEN3610</w:t>
            </w:r>
            <w:r w:rsidR="00A45FE1">
              <w:t xml:space="preserve"> (80)</w:t>
            </w:r>
          </w:p>
        </w:tc>
        <w:tc>
          <w:tcPr>
            <w:tcW w:w="3814" w:type="dxa"/>
            <w:tcBorders>
              <w:top w:val="single" w:sz="4" w:space="0" w:color="auto"/>
              <w:left w:val="single" w:sz="4" w:space="0" w:color="auto"/>
              <w:bottom w:val="single" w:sz="4" w:space="0" w:color="auto"/>
              <w:right w:val="single" w:sz="4" w:space="0" w:color="auto"/>
            </w:tcBorders>
          </w:tcPr>
          <w:p w14:paraId="57A1EEDB" w14:textId="1518CFA4" w:rsidR="00080B02" w:rsidRPr="005E17A4" w:rsidRDefault="00D23180" w:rsidP="00080B02">
            <w:pPr>
              <w:pStyle w:val="Tabel"/>
            </w:pPr>
            <w:r w:rsidRPr="00A7586D">
              <w:t>Identificatie van OW-object</w:t>
            </w:r>
            <w:r>
              <w:t>, zie</w:t>
            </w:r>
            <w:r w:rsidR="00557B3F">
              <w:t xml:space="preserve"> </w:t>
            </w:r>
            <w:r w:rsidR="00557B3F">
              <w:fldChar w:fldCharType="begin"/>
            </w:r>
            <w:r w:rsidR="00557B3F">
              <w:instrText xml:space="preserve"> REF _Ref75176935 \r \h </w:instrText>
            </w:r>
            <w:r w:rsidR="00557B3F">
              <w:fldChar w:fldCharType="separate"/>
            </w:r>
            <w:r w:rsidR="00F5100C">
              <w:t>3.2.1</w:t>
            </w:r>
            <w:r w:rsidR="00557B3F">
              <w:fldChar w:fldCharType="end"/>
            </w:r>
            <w:r>
              <w:t>.</w:t>
            </w:r>
          </w:p>
        </w:tc>
      </w:tr>
      <w:tr w:rsidR="00080B02" w:rsidRPr="00022065" w14:paraId="67751EB8" w14:textId="77777777" w:rsidTr="0005014C">
        <w:trPr>
          <w:cantSplit/>
        </w:trPr>
        <w:tc>
          <w:tcPr>
            <w:tcW w:w="3397" w:type="dxa"/>
            <w:tcBorders>
              <w:top w:val="single" w:sz="4" w:space="0" w:color="auto"/>
              <w:left w:val="single" w:sz="4" w:space="0" w:color="auto"/>
              <w:bottom w:val="single" w:sz="4" w:space="0" w:color="auto"/>
              <w:right w:val="single" w:sz="4" w:space="0" w:color="auto"/>
            </w:tcBorders>
          </w:tcPr>
          <w:p w14:paraId="755DF412" w14:textId="1E78E20D" w:rsidR="00080B02" w:rsidRDefault="00080B02" w:rsidP="00080B02">
            <w:pPr>
              <w:pStyle w:val="Tabel"/>
              <w:ind w:left="568"/>
            </w:pPr>
            <w:r>
              <w:t>noemer</w:t>
            </w:r>
          </w:p>
        </w:tc>
        <w:tc>
          <w:tcPr>
            <w:tcW w:w="1276" w:type="dxa"/>
            <w:tcBorders>
              <w:top w:val="single" w:sz="4" w:space="0" w:color="auto"/>
              <w:left w:val="single" w:sz="4" w:space="0" w:color="auto"/>
              <w:bottom w:val="single" w:sz="4" w:space="0" w:color="auto"/>
              <w:right w:val="single" w:sz="4" w:space="0" w:color="auto"/>
            </w:tcBorders>
          </w:tcPr>
          <w:p w14:paraId="30695F6F" w14:textId="3648F4AD" w:rsidR="00080B02" w:rsidRPr="005E17A4" w:rsidRDefault="00080B02" w:rsidP="00080B02">
            <w:pPr>
              <w:pStyle w:val="Tabel"/>
            </w:pPr>
            <w:r>
              <w:t>[0..1]</w:t>
            </w:r>
          </w:p>
        </w:tc>
        <w:tc>
          <w:tcPr>
            <w:tcW w:w="1147" w:type="dxa"/>
            <w:tcBorders>
              <w:top w:val="single" w:sz="4" w:space="0" w:color="auto"/>
              <w:left w:val="single" w:sz="4" w:space="0" w:color="auto"/>
              <w:bottom w:val="single" w:sz="4" w:space="0" w:color="auto"/>
              <w:right w:val="single" w:sz="4" w:space="0" w:color="auto"/>
            </w:tcBorders>
          </w:tcPr>
          <w:p w14:paraId="557EF9C4" w14:textId="204FE051" w:rsidR="00080B02" w:rsidRPr="005E17A4" w:rsidRDefault="00080B02" w:rsidP="00080B02">
            <w:pPr>
              <w:pStyle w:val="Tabel"/>
            </w:pPr>
            <w:r>
              <w:t>String</w:t>
            </w:r>
            <w:r w:rsidR="00A45FE1">
              <w:t>(255)</w:t>
            </w:r>
          </w:p>
        </w:tc>
        <w:tc>
          <w:tcPr>
            <w:tcW w:w="3814" w:type="dxa"/>
            <w:tcBorders>
              <w:top w:val="single" w:sz="4" w:space="0" w:color="auto"/>
              <w:left w:val="single" w:sz="4" w:space="0" w:color="auto"/>
              <w:bottom w:val="single" w:sz="4" w:space="0" w:color="auto"/>
              <w:right w:val="single" w:sz="4" w:space="0" w:color="auto"/>
            </w:tcBorders>
          </w:tcPr>
          <w:p w14:paraId="0340C93F" w14:textId="79CE2D20" w:rsidR="00080B02" w:rsidRPr="005E17A4" w:rsidRDefault="00080B02" w:rsidP="00080B02">
            <w:pPr>
              <w:pStyle w:val="Tabel"/>
            </w:pPr>
            <w:r>
              <w:t xml:space="preserve">De naam die een </w:t>
            </w:r>
            <w:r w:rsidR="000704BD">
              <w:t>L</w:t>
            </w:r>
            <w:r>
              <w:t>ocatie krijgt in een bepaalde regel.</w:t>
            </w:r>
          </w:p>
        </w:tc>
      </w:tr>
      <w:tr w:rsidR="00080B02" w:rsidRPr="00022065" w14:paraId="6A44B026" w14:textId="77777777" w:rsidTr="0005014C">
        <w:trPr>
          <w:cantSplit/>
        </w:trPr>
        <w:tc>
          <w:tcPr>
            <w:tcW w:w="3397" w:type="dxa"/>
            <w:tcBorders>
              <w:top w:val="single" w:sz="4" w:space="0" w:color="auto"/>
              <w:left w:val="single" w:sz="4" w:space="0" w:color="auto"/>
              <w:bottom w:val="single" w:sz="4" w:space="0" w:color="auto"/>
              <w:right w:val="single" w:sz="4" w:space="0" w:color="auto"/>
            </w:tcBorders>
          </w:tcPr>
          <w:p w14:paraId="213F7FB1" w14:textId="033C35F2" w:rsidR="00080B02" w:rsidRDefault="00080B02" w:rsidP="00080B02">
            <w:pPr>
              <w:pStyle w:val="Tabel"/>
              <w:ind w:left="568"/>
            </w:pPr>
            <w:r>
              <w:t>groepselement</w:t>
            </w:r>
          </w:p>
        </w:tc>
        <w:tc>
          <w:tcPr>
            <w:tcW w:w="1276" w:type="dxa"/>
            <w:tcBorders>
              <w:top w:val="single" w:sz="4" w:space="0" w:color="auto"/>
              <w:left w:val="single" w:sz="4" w:space="0" w:color="auto"/>
              <w:bottom w:val="single" w:sz="4" w:space="0" w:color="auto"/>
              <w:right w:val="single" w:sz="4" w:space="0" w:color="auto"/>
            </w:tcBorders>
          </w:tcPr>
          <w:p w14:paraId="1C127F05" w14:textId="2E2BF87D" w:rsidR="00080B02" w:rsidRPr="005E17A4" w:rsidRDefault="00080B02" w:rsidP="00080B02">
            <w:pPr>
              <w:pStyle w:val="Tabel"/>
            </w:pPr>
            <w:r>
              <w:t>[1..1]</w:t>
            </w:r>
          </w:p>
        </w:tc>
        <w:tc>
          <w:tcPr>
            <w:tcW w:w="1147" w:type="dxa"/>
            <w:tcBorders>
              <w:top w:val="single" w:sz="4" w:space="0" w:color="auto"/>
              <w:left w:val="single" w:sz="4" w:space="0" w:color="auto"/>
              <w:bottom w:val="single" w:sz="4" w:space="0" w:color="auto"/>
              <w:right w:val="single" w:sz="4" w:space="0" w:color="auto"/>
            </w:tcBorders>
          </w:tcPr>
          <w:p w14:paraId="0C9FB4DE" w14:textId="77777777" w:rsidR="00080B02" w:rsidRPr="005E17A4" w:rsidRDefault="00080B02" w:rsidP="00080B02">
            <w:pPr>
              <w:pStyle w:val="Tabel"/>
            </w:pPr>
          </w:p>
        </w:tc>
        <w:tc>
          <w:tcPr>
            <w:tcW w:w="3814" w:type="dxa"/>
            <w:tcBorders>
              <w:top w:val="single" w:sz="4" w:space="0" w:color="auto"/>
              <w:left w:val="single" w:sz="4" w:space="0" w:color="auto"/>
              <w:bottom w:val="single" w:sz="4" w:space="0" w:color="auto"/>
              <w:right w:val="single" w:sz="4" w:space="0" w:color="auto"/>
            </w:tcBorders>
          </w:tcPr>
          <w:p w14:paraId="65EA5827" w14:textId="00D29632" w:rsidR="00080B02" w:rsidRPr="005E17A4" w:rsidRDefault="000704BD" w:rsidP="00080B02">
            <w:pPr>
              <w:pStyle w:val="Tabel"/>
            </w:pPr>
            <w:r>
              <w:t>De groep van Locaties.</w:t>
            </w:r>
          </w:p>
        </w:tc>
      </w:tr>
      <w:tr w:rsidR="00080B02" w:rsidRPr="00022065" w14:paraId="782F4A82" w14:textId="77777777" w:rsidTr="0005014C">
        <w:trPr>
          <w:cantSplit/>
        </w:trPr>
        <w:tc>
          <w:tcPr>
            <w:tcW w:w="3397" w:type="dxa"/>
            <w:tcBorders>
              <w:top w:val="single" w:sz="4" w:space="0" w:color="auto"/>
              <w:left w:val="single" w:sz="4" w:space="0" w:color="auto"/>
              <w:bottom w:val="single" w:sz="4" w:space="0" w:color="auto"/>
              <w:right w:val="single" w:sz="4" w:space="0" w:color="auto"/>
            </w:tcBorders>
          </w:tcPr>
          <w:p w14:paraId="7F41A467" w14:textId="1573467F" w:rsidR="00080B02" w:rsidRDefault="000704BD" w:rsidP="00080B02">
            <w:pPr>
              <w:pStyle w:val="Tabel"/>
              <w:ind w:left="852"/>
            </w:pPr>
            <w:r>
              <w:t>[@</w:t>
            </w:r>
            <w:r w:rsidR="00080B02">
              <w:t>GebiedRef</w:t>
            </w:r>
            <w:r>
              <w:t>]</w:t>
            </w:r>
            <w:r w:rsidR="00080B02">
              <w:t>**</w:t>
            </w:r>
          </w:p>
        </w:tc>
        <w:tc>
          <w:tcPr>
            <w:tcW w:w="1276" w:type="dxa"/>
            <w:tcBorders>
              <w:top w:val="single" w:sz="4" w:space="0" w:color="auto"/>
              <w:left w:val="single" w:sz="4" w:space="0" w:color="auto"/>
              <w:bottom w:val="single" w:sz="4" w:space="0" w:color="auto"/>
              <w:right w:val="single" w:sz="4" w:space="0" w:color="auto"/>
            </w:tcBorders>
          </w:tcPr>
          <w:p w14:paraId="144D0D84" w14:textId="009BE6EA" w:rsidR="00080B02" w:rsidRPr="005E17A4" w:rsidRDefault="00080B02" w:rsidP="00080B02">
            <w:pPr>
              <w:pStyle w:val="Tabel"/>
            </w:pPr>
            <w:r>
              <w:t>[1..*]</w:t>
            </w:r>
          </w:p>
        </w:tc>
        <w:tc>
          <w:tcPr>
            <w:tcW w:w="1147" w:type="dxa"/>
            <w:tcBorders>
              <w:top w:val="single" w:sz="4" w:space="0" w:color="auto"/>
              <w:left w:val="single" w:sz="4" w:space="0" w:color="auto"/>
              <w:bottom w:val="single" w:sz="4" w:space="0" w:color="auto"/>
              <w:right w:val="single" w:sz="4" w:space="0" w:color="auto"/>
            </w:tcBorders>
          </w:tcPr>
          <w:p w14:paraId="6B0C2B6F" w14:textId="626CA385" w:rsidR="00080B02" w:rsidRPr="005E17A4" w:rsidRDefault="001136A5" w:rsidP="00080B02">
            <w:pPr>
              <w:pStyle w:val="Tabel"/>
            </w:pPr>
            <w:proofErr w:type="spellStart"/>
            <w:r>
              <w:rPr>
                <w:bCs w:val="0"/>
              </w:rPr>
              <w:t>x</w:t>
            </w:r>
            <w:r w:rsidRPr="005E17A4">
              <w:rPr>
                <w:bCs w:val="0"/>
              </w:rPr>
              <w:t>link</w:t>
            </w:r>
            <w:proofErr w:type="spellEnd"/>
            <w:r>
              <w:rPr>
                <w:bCs w:val="0"/>
              </w:rPr>
              <w:t>(80)</w:t>
            </w:r>
          </w:p>
        </w:tc>
        <w:tc>
          <w:tcPr>
            <w:tcW w:w="3814" w:type="dxa"/>
            <w:tcBorders>
              <w:top w:val="single" w:sz="4" w:space="0" w:color="auto"/>
              <w:left w:val="single" w:sz="4" w:space="0" w:color="auto"/>
              <w:bottom w:val="single" w:sz="4" w:space="0" w:color="auto"/>
              <w:right w:val="single" w:sz="4" w:space="0" w:color="auto"/>
            </w:tcBorders>
          </w:tcPr>
          <w:p w14:paraId="4CEB4127" w14:textId="479915E3" w:rsidR="00080B02" w:rsidRPr="005E17A4" w:rsidRDefault="00080B02" w:rsidP="00080B02">
            <w:pPr>
              <w:pStyle w:val="Tabel"/>
            </w:pPr>
            <w:r>
              <w:t>Verwijzing naar de identificatie(s) van het Gebied* dat in deze groep is opgenomen.</w:t>
            </w:r>
          </w:p>
        </w:tc>
      </w:tr>
    </w:tbl>
    <w:p w14:paraId="5623EB98" w14:textId="4AE7CAB4" w:rsidR="0041654B" w:rsidRPr="00022065" w:rsidRDefault="00080B02" w:rsidP="00022065">
      <w:r w:rsidRPr="00022065">
        <w:t>*Dit kan ook lijnengroep of puntengroep zijn</w:t>
      </w:r>
      <w:r w:rsidR="000704BD" w:rsidRPr="00022065">
        <w:t>.</w:t>
      </w:r>
    </w:p>
    <w:p w14:paraId="7821FC6F" w14:textId="683A9C82" w:rsidR="00080B02" w:rsidRPr="00022065" w:rsidRDefault="00080B02" w:rsidP="00022065">
      <w:r w:rsidRPr="00022065">
        <w:lastRenderedPageBreak/>
        <w:t xml:space="preserve">** Dit kan ook gelijk zijn aan </w:t>
      </w:r>
      <w:proofErr w:type="spellStart"/>
      <w:r w:rsidRPr="00022065">
        <w:t>LijnRef</w:t>
      </w:r>
      <w:proofErr w:type="spellEnd"/>
      <w:r w:rsidRPr="00022065">
        <w:t xml:space="preserve"> of </w:t>
      </w:r>
      <w:proofErr w:type="spellStart"/>
      <w:r w:rsidRPr="00022065">
        <w:t>PuntRef</w:t>
      </w:r>
      <w:proofErr w:type="spellEnd"/>
      <w:r w:rsidRPr="00022065">
        <w:t xml:space="preserve"> (in het geval van respectievelijk lijnengroep of puntengroep).</w:t>
      </w:r>
    </w:p>
    <w:p w14:paraId="2B930E8E" w14:textId="6FBA6545" w:rsidR="00080B02" w:rsidRDefault="00080B02" w:rsidP="00D7079F">
      <w:pPr>
        <w:pStyle w:val="Kop4"/>
      </w:pPr>
      <w:bookmarkStart w:id="574" w:name="_Ref49513284"/>
      <w:bookmarkStart w:id="575" w:name="XML_art_locatie_individueel"/>
      <w:r>
        <w:t>Gebied/Lijn/Punt</w:t>
      </w:r>
      <w:bookmarkEnd w:id="574"/>
    </w:p>
    <w:p w14:paraId="5CCC0A97" w14:textId="77777777" w:rsidR="00E610F0" w:rsidRPr="00E610F0" w:rsidRDefault="00E610F0"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0704BD" w:rsidRPr="00022065" w14:paraId="5C89A5F4" w14:textId="77777777" w:rsidTr="0005014C">
        <w:trPr>
          <w:cnfStyle w:val="100000000000" w:firstRow="1" w:lastRow="0" w:firstColumn="0" w:lastColumn="0" w:oddVBand="0" w:evenVBand="0" w:oddHBand="0" w:evenHBand="0" w:firstRowFirstColumn="0" w:firstRowLastColumn="0" w:lastRowFirstColumn="0" w:lastRowLastColumn="0"/>
          <w:cantSplit/>
          <w:tblHeader/>
        </w:trPr>
        <w:tc>
          <w:tcPr>
            <w:tcW w:w="3397" w:type="dxa"/>
          </w:tcPr>
          <w:bookmarkEnd w:id="575"/>
          <w:p w14:paraId="2175013B" w14:textId="77777777" w:rsidR="000704BD" w:rsidRPr="00E45F7A" w:rsidRDefault="000704BD" w:rsidP="000704BD">
            <w:pPr>
              <w:pStyle w:val="Tabel"/>
            </w:pPr>
            <w:r w:rsidRPr="00E45F7A">
              <w:t>Element</w:t>
            </w:r>
          </w:p>
        </w:tc>
        <w:tc>
          <w:tcPr>
            <w:tcW w:w="1276" w:type="dxa"/>
          </w:tcPr>
          <w:p w14:paraId="20BCFDA4" w14:textId="77777777" w:rsidR="000704BD" w:rsidRPr="00CD40B7" w:rsidRDefault="000704BD" w:rsidP="000704BD">
            <w:pPr>
              <w:pStyle w:val="Tabel"/>
              <w:rPr>
                <w:sz w:val="16"/>
              </w:rPr>
            </w:pPr>
            <w:r w:rsidRPr="00CD40B7">
              <w:rPr>
                <w:sz w:val="16"/>
              </w:rPr>
              <w:t>M(</w:t>
            </w:r>
            <w:proofErr w:type="spellStart"/>
            <w:r w:rsidRPr="00CD40B7">
              <w:rPr>
                <w:sz w:val="16"/>
              </w:rPr>
              <w:t>ultipliciteit</w:t>
            </w:r>
            <w:proofErr w:type="spellEnd"/>
            <w:r w:rsidRPr="00CD40B7">
              <w:rPr>
                <w:sz w:val="16"/>
              </w:rPr>
              <w:t>)</w:t>
            </w:r>
          </w:p>
        </w:tc>
        <w:tc>
          <w:tcPr>
            <w:tcW w:w="1147" w:type="dxa"/>
          </w:tcPr>
          <w:p w14:paraId="0D5B41D1" w14:textId="77777777" w:rsidR="000704BD" w:rsidRPr="00E45F7A" w:rsidRDefault="000704BD" w:rsidP="000704BD">
            <w:pPr>
              <w:pStyle w:val="Tabel"/>
            </w:pPr>
            <w:r w:rsidRPr="00E45F7A">
              <w:t>Type</w:t>
            </w:r>
          </w:p>
        </w:tc>
        <w:tc>
          <w:tcPr>
            <w:tcW w:w="3814" w:type="dxa"/>
          </w:tcPr>
          <w:p w14:paraId="00F89C1D" w14:textId="77777777" w:rsidR="000704BD" w:rsidRPr="00E45F7A" w:rsidRDefault="000704BD" w:rsidP="000704BD">
            <w:pPr>
              <w:pStyle w:val="Tabel"/>
            </w:pPr>
            <w:r w:rsidRPr="00E45F7A">
              <w:t>Omschrijving</w:t>
            </w:r>
          </w:p>
        </w:tc>
      </w:tr>
      <w:tr w:rsidR="000704BD" w:rsidRPr="00022065" w14:paraId="515E766D" w14:textId="77777777" w:rsidTr="0005014C">
        <w:trPr>
          <w:cantSplit/>
        </w:trPr>
        <w:tc>
          <w:tcPr>
            <w:tcW w:w="3397" w:type="dxa"/>
          </w:tcPr>
          <w:p w14:paraId="27B05BEF" w14:textId="77777777" w:rsidR="000704BD" w:rsidRPr="005E17A4" w:rsidRDefault="000704BD" w:rsidP="000704BD">
            <w:pPr>
              <w:pStyle w:val="Tabel"/>
            </w:pPr>
            <w:proofErr w:type="spellStart"/>
            <w:r w:rsidRPr="005E17A4">
              <w:t>owObject</w:t>
            </w:r>
            <w:proofErr w:type="spellEnd"/>
          </w:p>
        </w:tc>
        <w:tc>
          <w:tcPr>
            <w:tcW w:w="1276" w:type="dxa"/>
          </w:tcPr>
          <w:p w14:paraId="33C39A0B" w14:textId="77777777" w:rsidR="000704BD" w:rsidRPr="005E17A4" w:rsidRDefault="000704BD" w:rsidP="000704BD">
            <w:pPr>
              <w:pStyle w:val="Tabel"/>
            </w:pPr>
            <w:r w:rsidRPr="005E17A4">
              <w:t>[1..1]</w:t>
            </w:r>
          </w:p>
        </w:tc>
        <w:tc>
          <w:tcPr>
            <w:tcW w:w="1147" w:type="dxa"/>
          </w:tcPr>
          <w:p w14:paraId="71F97701" w14:textId="77777777" w:rsidR="000704BD" w:rsidRPr="005E17A4" w:rsidRDefault="000704BD" w:rsidP="000704BD">
            <w:pPr>
              <w:pStyle w:val="Tabel"/>
            </w:pPr>
          </w:p>
        </w:tc>
        <w:tc>
          <w:tcPr>
            <w:tcW w:w="3814" w:type="dxa"/>
          </w:tcPr>
          <w:p w14:paraId="0A57477F" w14:textId="77777777" w:rsidR="000704BD" w:rsidRPr="005E17A4" w:rsidRDefault="000704BD" w:rsidP="000704BD">
            <w:pPr>
              <w:pStyle w:val="Tabel"/>
            </w:pPr>
            <w:r>
              <w:t>Container van het specifieke OW-object.</w:t>
            </w:r>
          </w:p>
        </w:tc>
      </w:tr>
      <w:tr w:rsidR="000704BD" w:rsidRPr="00022065" w14:paraId="62276C8F" w14:textId="77777777" w:rsidTr="0005014C">
        <w:trPr>
          <w:cantSplit/>
        </w:trPr>
        <w:tc>
          <w:tcPr>
            <w:tcW w:w="3397" w:type="dxa"/>
          </w:tcPr>
          <w:p w14:paraId="2FF222A5" w14:textId="7AF22816" w:rsidR="000704BD" w:rsidRPr="005E17A4" w:rsidRDefault="000704BD" w:rsidP="000704BD">
            <w:pPr>
              <w:pStyle w:val="Tabel"/>
              <w:ind w:left="284"/>
            </w:pPr>
            <w:r>
              <w:t>Gebied*</w:t>
            </w:r>
          </w:p>
        </w:tc>
        <w:tc>
          <w:tcPr>
            <w:tcW w:w="1276" w:type="dxa"/>
          </w:tcPr>
          <w:p w14:paraId="7727CEC2" w14:textId="77777777" w:rsidR="000704BD" w:rsidRPr="005E17A4" w:rsidRDefault="000704BD" w:rsidP="000704BD">
            <w:pPr>
              <w:pStyle w:val="Tabel"/>
            </w:pPr>
            <w:r>
              <w:t>[1..1]</w:t>
            </w:r>
          </w:p>
        </w:tc>
        <w:tc>
          <w:tcPr>
            <w:tcW w:w="1147" w:type="dxa"/>
          </w:tcPr>
          <w:p w14:paraId="4D33D8DE" w14:textId="77777777" w:rsidR="000704BD" w:rsidRPr="005E17A4" w:rsidRDefault="000704BD" w:rsidP="000704BD">
            <w:pPr>
              <w:pStyle w:val="Tabel"/>
            </w:pPr>
          </w:p>
        </w:tc>
        <w:tc>
          <w:tcPr>
            <w:tcW w:w="3814" w:type="dxa"/>
          </w:tcPr>
          <w:p w14:paraId="5913A82B" w14:textId="3013EF7C" w:rsidR="000704BD" w:rsidRDefault="00EE412F" w:rsidP="000704BD">
            <w:pPr>
              <w:pStyle w:val="Tabel"/>
            </w:pPr>
            <w:r>
              <w:t xml:space="preserve">Een verwijzing naar een vlak- of </w:t>
            </w:r>
            <w:proofErr w:type="spellStart"/>
            <w:r>
              <w:t>multivlak</w:t>
            </w:r>
            <w:proofErr w:type="spellEnd"/>
            <w:r>
              <w:t>-geometrie.</w:t>
            </w:r>
          </w:p>
        </w:tc>
      </w:tr>
      <w:tr w:rsidR="000704BD" w:rsidRPr="00022065" w14:paraId="0B146EE8" w14:textId="77777777" w:rsidTr="0005014C">
        <w:trPr>
          <w:cantSplit/>
        </w:trPr>
        <w:tc>
          <w:tcPr>
            <w:tcW w:w="3397" w:type="dxa"/>
          </w:tcPr>
          <w:p w14:paraId="1D7C9C38" w14:textId="77777777" w:rsidR="000704BD" w:rsidRPr="005E17A4" w:rsidRDefault="000704BD" w:rsidP="000704BD">
            <w:pPr>
              <w:pStyle w:val="Tabel"/>
              <w:ind w:left="568"/>
            </w:pPr>
            <w:r>
              <w:t>s</w:t>
            </w:r>
            <w:r w:rsidRPr="005E17A4">
              <w:t>tatus</w:t>
            </w:r>
          </w:p>
        </w:tc>
        <w:tc>
          <w:tcPr>
            <w:tcW w:w="1276" w:type="dxa"/>
          </w:tcPr>
          <w:p w14:paraId="5081C3E5" w14:textId="77777777" w:rsidR="000704BD" w:rsidRPr="005E17A4" w:rsidRDefault="000704BD" w:rsidP="000704BD">
            <w:pPr>
              <w:pStyle w:val="Tabel"/>
            </w:pPr>
            <w:r w:rsidRPr="005E17A4">
              <w:t>[0..1]</w:t>
            </w:r>
          </w:p>
        </w:tc>
        <w:tc>
          <w:tcPr>
            <w:tcW w:w="1147" w:type="dxa"/>
          </w:tcPr>
          <w:p w14:paraId="1D4500D6" w14:textId="0987AA20" w:rsidR="000704BD" w:rsidRPr="005E17A4" w:rsidRDefault="000704BD" w:rsidP="000704BD">
            <w:pPr>
              <w:pStyle w:val="Tabel"/>
            </w:pPr>
            <w:r w:rsidRPr="005E17A4">
              <w:t>String</w:t>
            </w:r>
            <w:r w:rsidR="00634A6F">
              <w:t>(80)</w:t>
            </w:r>
          </w:p>
        </w:tc>
        <w:tc>
          <w:tcPr>
            <w:tcW w:w="3814" w:type="dxa"/>
          </w:tcPr>
          <w:p w14:paraId="7B3DC0A5" w14:textId="521DE082" w:rsidR="000704BD" w:rsidRDefault="000704BD" w:rsidP="000704BD">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F5100C">
              <w:t>3.2.2</w:t>
            </w:r>
            <w:r w:rsidRPr="005E17A4">
              <w:fldChar w:fldCharType="end"/>
            </w:r>
            <w:r>
              <w:t>.</w:t>
            </w:r>
          </w:p>
        </w:tc>
      </w:tr>
      <w:tr w:rsidR="000704BD" w:rsidRPr="00022065" w14:paraId="2DDFD8D0" w14:textId="77777777" w:rsidTr="0005014C">
        <w:trPr>
          <w:cantSplit/>
        </w:trPr>
        <w:tc>
          <w:tcPr>
            <w:tcW w:w="3397" w:type="dxa"/>
          </w:tcPr>
          <w:p w14:paraId="29EF8297" w14:textId="77777777" w:rsidR="000704BD" w:rsidRPr="005E17A4" w:rsidRDefault="000704BD" w:rsidP="000704BD">
            <w:pPr>
              <w:pStyle w:val="Tabel"/>
              <w:ind w:left="568"/>
            </w:pPr>
            <w:r w:rsidRPr="005E17A4">
              <w:t>procedurestatus</w:t>
            </w:r>
          </w:p>
        </w:tc>
        <w:tc>
          <w:tcPr>
            <w:tcW w:w="1276" w:type="dxa"/>
          </w:tcPr>
          <w:p w14:paraId="64719932" w14:textId="77777777" w:rsidR="000704BD" w:rsidRPr="005E17A4" w:rsidRDefault="000704BD" w:rsidP="000704BD">
            <w:pPr>
              <w:pStyle w:val="Tabel"/>
            </w:pPr>
            <w:r w:rsidRPr="005E17A4">
              <w:t>[0..1]</w:t>
            </w:r>
          </w:p>
        </w:tc>
        <w:tc>
          <w:tcPr>
            <w:tcW w:w="1147" w:type="dxa"/>
          </w:tcPr>
          <w:p w14:paraId="750EF1CC" w14:textId="6191A497" w:rsidR="000704BD" w:rsidRPr="005E17A4" w:rsidRDefault="000704BD" w:rsidP="000704BD">
            <w:pPr>
              <w:pStyle w:val="Tabel"/>
            </w:pPr>
            <w:r w:rsidRPr="005E17A4">
              <w:t>String</w:t>
            </w:r>
            <w:r w:rsidR="00634A6F">
              <w:t>(80)</w:t>
            </w:r>
          </w:p>
        </w:tc>
        <w:tc>
          <w:tcPr>
            <w:tcW w:w="3814" w:type="dxa"/>
          </w:tcPr>
          <w:p w14:paraId="595F08C2" w14:textId="6ADC57DD" w:rsidR="000704BD" w:rsidRPr="00E46DA0" w:rsidRDefault="000704BD" w:rsidP="000704BD">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F5100C">
              <w:t>3.2.3</w:t>
            </w:r>
            <w:r w:rsidRPr="005E17A4">
              <w:fldChar w:fldCharType="end"/>
            </w:r>
            <w:r>
              <w:t>.</w:t>
            </w:r>
          </w:p>
        </w:tc>
      </w:tr>
      <w:tr w:rsidR="000704BD" w:rsidRPr="00022065" w14:paraId="7BCDF823" w14:textId="77777777" w:rsidTr="0005014C">
        <w:trPr>
          <w:cantSplit/>
        </w:trPr>
        <w:tc>
          <w:tcPr>
            <w:tcW w:w="3397" w:type="dxa"/>
          </w:tcPr>
          <w:p w14:paraId="7F8D7156" w14:textId="77777777" w:rsidR="000704BD" w:rsidRPr="005E17A4" w:rsidRDefault="000704BD" w:rsidP="000704BD">
            <w:pPr>
              <w:pStyle w:val="Tabel"/>
              <w:ind w:left="568"/>
            </w:pPr>
            <w:r>
              <w:t>identificatie</w:t>
            </w:r>
          </w:p>
        </w:tc>
        <w:tc>
          <w:tcPr>
            <w:tcW w:w="1276" w:type="dxa"/>
          </w:tcPr>
          <w:p w14:paraId="7041DEE9" w14:textId="77777777" w:rsidR="000704BD" w:rsidRPr="005E17A4" w:rsidRDefault="000704BD" w:rsidP="000704BD">
            <w:pPr>
              <w:pStyle w:val="Tabel"/>
            </w:pPr>
            <w:r>
              <w:t>[1..1]</w:t>
            </w:r>
          </w:p>
        </w:tc>
        <w:tc>
          <w:tcPr>
            <w:tcW w:w="1147" w:type="dxa"/>
          </w:tcPr>
          <w:p w14:paraId="2A11756D" w14:textId="3702BC66" w:rsidR="000704BD" w:rsidRPr="005E17A4" w:rsidRDefault="000704BD" w:rsidP="000704BD">
            <w:pPr>
              <w:pStyle w:val="Tabel"/>
            </w:pPr>
            <w:r>
              <w:t>NEN3610</w:t>
            </w:r>
            <w:r w:rsidR="00634A6F">
              <w:t xml:space="preserve"> (80)</w:t>
            </w:r>
          </w:p>
        </w:tc>
        <w:tc>
          <w:tcPr>
            <w:tcW w:w="3814" w:type="dxa"/>
          </w:tcPr>
          <w:p w14:paraId="7AD295E9" w14:textId="4AE3F7F5" w:rsidR="000704BD" w:rsidRPr="005E17A4" w:rsidRDefault="00D23180" w:rsidP="000704BD">
            <w:pPr>
              <w:pStyle w:val="Tabel"/>
            </w:pPr>
            <w:r w:rsidRPr="00A7586D">
              <w:t>Identificatie van OW-object</w:t>
            </w:r>
            <w:r>
              <w:t>, zie</w:t>
            </w:r>
            <w:r w:rsidR="00C167A5">
              <w:t xml:space="preserve"> </w:t>
            </w:r>
            <w:r w:rsidR="00C167A5">
              <w:fldChar w:fldCharType="begin"/>
            </w:r>
            <w:r w:rsidR="00C167A5">
              <w:instrText xml:space="preserve"> REF _Ref75176935 \r \h </w:instrText>
            </w:r>
            <w:r w:rsidR="00C167A5">
              <w:fldChar w:fldCharType="separate"/>
            </w:r>
            <w:r w:rsidR="00F5100C">
              <w:t>3.2.1</w:t>
            </w:r>
            <w:r w:rsidR="00C167A5">
              <w:fldChar w:fldCharType="end"/>
            </w:r>
            <w:r>
              <w:t>.</w:t>
            </w:r>
          </w:p>
        </w:tc>
      </w:tr>
      <w:tr w:rsidR="000704BD" w:rsidRPr="00022065" w14:paraId="14919C74" w14:textId="77777777" w:rsidTr="0005014C">
        <w:trPr>
          <w:cantSplit/>
        </w:trPr>
        <w:tc>
          <w:tcPr>
            <w:tcW w:w="3397" w:type="dxa"/>
          </w:tcPr>
          <w:p w14:paraId="27B55785" w14:textId="77777777" w:rsidR="000704BD" w:rsidRDefault="000704BD" w:rsidP="000704BD">
            <w:pPr>
              <w:pStyle w:val="Tabel"/>
              <w:ind w:left="568"/>
            </w:pPr>
            <w:r>
              <w:t>noemer</w:t>
            </w:r>
          </w:p>
        </w:tc>
        <w:tc>
          <w:tcPr>
            <w:tcW w:w="1276" w:type="dxa"/>
          </w:tcPr>
          <w:p w14:paraId="72EB4615" w14:textId="77777777" w:rsidR="000704BD" w:rsidRPr="005E17A4" w:rsidRDefault="000704BD" w:rsidP="000704BD">
            <w:pPr>
              <w:pStyle w:val="Tabel"/>
            </w:pPr>
            <w:r>
              <w:t>[0..1]</w:t>
            </w:r>
          </w:p>
        </w:tc>
        <w:tc>
          <w:tcPr>
            <w:tcW w:w="1147" w:type="dxa"/>
          </w:tcPr>
          <w:p w14:paraId="46EC7962" w14:textId="29B43473" w:rsidR="000704BD" w:rsidRPr="005E17A4" w:rsidRDefault="000704BD" w:rsidP="000704BD">
            <w:pPr>
              <w:pStyle w:val="Tabel"/>
            </w:pPr>
            <w:r>
              <w:t>String</w:t>
            </w:r>
            <w:r w:rsidR="00634A6F">
              <w:t xml:space="preserve"> (255)</w:t>
            </w:r>
          </w:p>
        </w:tc>
        <w:tc>
          <w:tcPr>
            <w:tcW w:w="3814" w:type="dxa"/>
          </w:tcPr>
          <w:p w14:paraId="78F971D9" w14:textId="3A8980EB" w:rsidR="000704BD" w:rsidRPr="005E17A4" w:rsidRDefault="00E75636" w:rsidP="000704BD">
            <w:pPr>
              <w:pStyle w:val="Tabel"/>
            </w:pPr>
            <w:r>
              <w:rPr>
                <w:rStyle w:val="cf01"/>
              </w:rPr>
              <w:t>Dit optionele attribuut maakt het mogelijk om een mens leesbare relatie te leggen tussen de OW-Locatie en de naam van het GIO die in de tekst van de regel voorkomt.</w:t>
            </w:r>
          </w:p>
        </w:tc>
      </w:tr>
      <w:tr w:rsidR="00B44C0C" w:rsidRPr="00022065" w14:paraId="5B3B12EA" w14:textId="77777777" w:rsidTr="0005014C">
        <w:trPr>
          <w:cantSplit/>
        </w:trPr>
        <w:tc>
          <w:tcPr>
            <w:tcW w:w="3397" w:type="dxa"/>
          </w:tcPr>
          <w:p w14:paraId="279C26FF" w14:textId="23EA1B33" w:rsidR="00B44C0C" w:rsidRDefault="00B44C0C" w:rsidP="000704BD">
            <w:pPr>
              <w:pStyle w:val="Tabel"/>
              <w:ind w:left="568"/>
            </w:pPr>
            <w:r>
              <w:t>hoogte</w:t>
            </w:r>
          </w:p>
        </w:tc>
        <w:tc>
          <w:tcPr>
            <w:tcW w:w="1276" w:type="dxa"/>
          </w:tcPr>
          <w:p w14:paraId="2C90CC58" w14:textId="7CFEFAF7" w:rsidR="00B44C0C" w:rsidRDefault="00B44C0C" w:rsidP="000704BD">
            <w:pPr>
              <w:pStyle w:val="Tabel"/>
            </w:pPr>
            <w:r>
              <w:t>[0..1]</w:t>
            </w:r>
          </w:p>
        </w:tc>
        <w:tc>
          <w:tcPr>
            <w:tcW w:w="1147" w:type="dxa"/>
          </w:tcPr>
          <w:p w14:paraId="49FC1F4A" w14:textId="2FC62043" w:rsidR="00B44C0C" w:rsidRDefault="00B44C0C" w:rsidP="000704BD">
            <w:pPr>
              <w:pStyle w:val="Tabel"/>
            </w:pPr>
          </w:p>
        </w:tc>
        <w:tc>
          <w:tcPr>
            <w:tcW w:w="3814" w:type="dxa"/>
          </w:tcPr>
          <w:p w14:paraId="6849331F" w14:textId="4A18929F" w:rsidR="00B44C0C" w:rsidRDefault="00B44C0C" w:rsidP="000704BD">
            <w:pPr>
              <w:pStyle w:val="Tabel"/>
            </w:pPr>
            <w:r>
              <w:t>De hoogte die hoort bij de Locatie.</w:t>
            </w:r>
          </w:p>
        </w:tc>
      </w:tr>
      <w:tr w:rsidR="005A7A52" w:rsidRPr="00022065" w14:paraId="7193F865" w14:textId="77777777" w:rsidTr="0005014C">
        <w:trPr>
          <w:cantSplit/>
        </w:trPr>
        <w:tc>
          <w:tcPr>
            <w:tcW w:w="3397" w:type="dxa"/>
          </w:tcPr>
          <w:p w14:paraId="18D5CA77" w14:textId="3984D195" w:rsidR="005A7A52" w:rsidRDefault="005A7A52" w:rsidP="005A7A52">
            <w:pPr>
              <w:pStyle w:val="Tabel"/>
              <w:ind w:left="852"/>
            </w:pPr>
            <w:r>
              <w:t>waarde</w:t>
            </w:r>
          </w:p>
        </w:tc>
        <w:tc>
          <w:tcPr>
            <w:tcW w:w="1276" w:type="dxa"/>
          </w:tcPr>
          <w:p w14:paraId="5CC50215" w14:textId="75E9CCB1" w:rsidR="005A7A52" w:rsidRDefault="005A7A52" w:rsidP="000704BD">
            <w:pPr>
              <w:pStyle w:val="Tabel"/>
            </w:pPr>
            <w:r>
              <w:t>[1..1]</w:t>
            </w:r>
          </w:p>
        </w:tc>
        <w:tc>
          <w:tcPr>
            <w:tcW w:w="1147" w:type="dxa"/>
          </w:tcPr>
          <w:p w14:paraId="0CEDCB14" w14:textId="6FD4D6F9" w:rsidR="005A7A52" w:rsidRDefault="006E11EE" w:rsidP="000704BD">
            <w:pPr>
              <w:pStyle w:val="Tabel"/>
            </w:pPr>
            <w:proofErr w:type="spellStart"/>
            <w:r>
              <w:t>Decimal</w:t>
            </w:r>
            <w:proofErr w:type="spellEnd"/>
            <w:r w:rsidR="00634A6F">
              <w:t xml:space="preserve"> (80)</w:t>
            </w:r>
          </w:p>
        </w:tc>
        <w:tc>
          <w:tcPr>
            <w:tcW w:w="3814" w:type="dxa"/>
          </w:tcPr>
          <w:p w14:paraId="199483E0" w14:textId="0A105629" w:rsidR="005A7A52" w:rsidRDefault="00F546F3" w:rsidP="000704BD">
            <w:pPr>
              <w:pStyle w:val="Tabel"/>
            </w:pPr>
            <w:r>
              <w:t>De numerieke waarde van de hoogte.</w:t>
            </w:r>
          </w:p>
        </w:tc>
      </w:tr>
      <w:tr w:rsidR="005A7A52" w:rsidRPr="00022065" w14:paraId="76E71C2C" w14:textId="77777777" w:rsidTr="0005014C">
        <w:trPr>
          <w:cantSplit/>
        </w:trPr>
        <w:tc>
          <w:tcPr>
            <w:tcW w:w="3397" w:type="dxa"/>
          </w:tcPr>
          <w:p w14:paraId="245C7962" w14:textId="403D41BD" w:rsidR="005A7A52" w:rsidRDefault="005A7A52" w:rsidP="00F546F3">
            <w:pPr>
              <w:pStyle w:val="Tabel"/>
              <w:ind w:left="852"/>
            </w:pPr>
            <w:r>
              <w:t>eenheid</w:t>
            </w:r>
          </w:p>
        </w:tc>
        <w:tc>
          <w:tcPr>
            <w:tcW w:w="1276" w:type="dxa"/>
          </w:tcPr>
          <w:p w14:paraId="0AA972C1" w14:textId="2BA956E2" w:rsidR="005A7A52" w:rsidRDefault="005A7A52" w:rsidP="000704BD">
            <w:pPr>
              <w:pStyle w:val="Tabel"/>
            </w:pPr>
            <w:r>
              <w:t>[1..1]</w:t>
            </w:r>
          </w:p>
        </w:tc>
        <w:tc>
          <w:tcPr>
            <w:tcW w:w="1147" w:type="dxa"/>
          </w:tcPr>
          <w:p w14:paraId="21A41AE6" w14:textId="3B80FD85" w:rsidR="005A7A52" w:rsidRDefault="00634A6F" w:rsidP="000704BD">
            <w:pPr>
              <w:pStyle w:val="Tabel"/>
            </w:pPr>
            <w:r>
              <w:t>String (255)</w:t>
            </w:r>
          </w:p>
        </w:tc>
        <w:tc>
          <w:tcPr>
            <w:tcW w:w="3814" w:type="dxa"/>
          </w:tcPr>
          <w:p w14:paraId="2FA8B9A8" w14:textId="542E31D1" w:rsidR="005A7A52" w:rsidRDefault="005A7A52" w:rsidP="000704BD">
            <w:pPr>
              <w:pStyle w:val="Tabel"/>
            </w:pPr>
            <w:r>
              <w:t xml:space="preserve">De waarde uit de </w:t>
            </w:r>
            <w:proofErr w:type="spellStart"/>
            <w:r>
              <w:t>waardelijst</w:t>
            </w:r>
            <w:proofErr w:type="spellEnd"/>
            <w:r>
              <w:t xml:space="preserve"> ‘Eenheid’.</w:t>
            </w:r>
          </w:p>
        </w:tc>
      </w:tr>
      <w:tr w:rsidR="000704BD" w:rsidRPr="00022065" w14:paraId="3747A5F1" w14:textId="77777777" w:rsidTr="0005014C">
        <w:trPr>
          <w:cantSplit/>
        </w:trPr>
        <w:tc>
          <w:tcPr>
            <w:tcW w:w="3397" w:type="dxa"/>
          </w:tcPr>
          <w:p w14:paraId="312BC31E" w14:textId="280EBBA1" w:rsidR="000704BD" w:rsidRDefault="000704BD" w:rsidP="000704BD">
            <w:pPr>
              <w:pStyle w:val="Tabel"/>
              <w:ind w:left="568"/>
            </w:pPr>
            <w:r>
              <w:t>geometrie</w:t>
            </w:r>
          </w:p>
        </w:tc>
        <w:tc>
          <w:tcPr>
            <w:tcW w:w="1276" w:type="dxa"/>
          </w:tcPr>
          <w:p w14:paraId="76E9197B" w14:textId="77777777" w:rsidR="000704BD" w:rsidRPr="005E17A4" w:rsidRDefault="000704BD" w:rsidP="000704BD">
            <w:pPr>
              <w:pStyle w:val="Tabel"/>
            </w:pPr>
            <w:r>
              <w:t>[1..1]</w:t>
            </w:r>
          </w:p>
        </w:tc>
        <w:tc>
          <w:tcPr>
            <w:tcW w:w="1147" w:type="dxa"/>
          </w:tcPr>
          <w:p w14:paraId="67837DBD" w14:textId="77777777" w:rsidR="000704BD" w:rsidRPr="005E17A4" w:rsidRDefault="000704BD" w:rsidP="000704BD">
            <w:pPr>
              <w:pStyle w:val="Tabel"/>
            </w:pPr>
          </w:p>
        </w:tc>
        <w:tc>
          <w:tcPr>
            <w:tcW w:w="3814" w:type="dxa"/>
          </w:tcPr>
          <w:p w14:paraId="3A7BB7D1" w14:textId="7C95C646" w:rsidR="000704BD" w:rsidRPr="00B5350A" w:rsidRDefault="000704BD" w:rsidP="00B5350A">
            <w:pPr>
              <w:pStyle w:val="Tabel"/>
            </w:pPr>
            <w:r w:rsidRPr="00B5350A">
              <w:t>Het object waar de coördinaten zijn vastgelegd. Dit valt binnen een GIO in de OP-aanlevering.</w:t>
            </w:r>
          </w:p>
        </w:tc>
      </w:tr>
      <w:tr w:rsidR="000704BD" w:rsidRPr="00022065" w14:paraId="29FC687D" w14:textId="77777777" w:rsidTr="0005014C">
        <w:trPr>
          <w:cantSplit/>
        </w:trPr>
        <w:tc>
          <w:tcPr>
            <w:tcW w:w="3397" w:type="dxa"/>
          </w:tcPr>
          <w:p w14:paraId="52B5E04C" w14:textId="65EC68F4" w:rsidR="000704BD" w:rsidRDefault="000704BD" w:rsidP="000704BD">
            <w:pPr>
              <w:pStyle w:val="Tabel"/>
              <w:ind w:left="852"/>
            </w:pPr>
            <w:r>
              <w:t>[@GeometrieRef]</w:t>
            </w:r>
          </w:p>
        </w:tc>
        <w:tc>
          <w:tcPr>
            <w:tcW w:w="1276" w:type="dxa"/>
          </w:tcPr>
          <w:p w14:paraId="266AA3F8" w14:textId="5701CF3B" w:rsidR="000704BD" w:rsidRPr="005E17A4" w:rsidRDefault="000704BD" w:rsidP="000704BD">
            <w:pPr>
              <w:pStyle w:val="Tabel"/>
            </w:pPr>
            <w:r>
              <w:t>[1..1]</w:t>
            </w:r>
          </w:p>
        </w:tc>
        <w:tc>
          <w:tcPr>
            <w:tcW w:w="1147" w:type="dxa"/>
          </w:tcPr>
          <w:p w14:paraId="64212B32" w14:textId="302F9190" w:rsidR="000704BD" w:rsidRPr="005E17A4" w:rsidRDefault="00CD40B7" w:rsidP="000704BD">
            <w:pPr>
              <w:pStyle w:val="Tabel"/>
            </w:pPr>
            <w:proofErr w:type="spellStart"/>
            <w:r>
              <w:rPr>
                <w:bCs w:val="0"/>
              </w:rPr>
              <w:t>x</w:t>
            </w:r>
            <w:r w:rsidRPr="005E17A4">
              <w:rPr>
                <w:bCs w:val="0"/>
              </w:rPr>
              <w:t>link</w:t>
            </w:r>
            <w:proofErr w:type="spellEnd"/>
            <w:r>
              <w:rPr>
                <w:bCs w:val="0"/>
              </w:rPr>
              <w:t>(80)</w:t>
            </w:r>
          </w:p>
        </w:tc>
        <w:tc>
          <w:tcPr>
            <w:tcW w:w="3814" w:type="dxa"/>
          </w:tcPr>
          <w:p w14:paraId="67830FA7" w14:textId="119B6EAA" w:rsidR="000704BD" w:rsidRPr="005E17A4" w:rsidRDefault="000704BD" w:rsidP="000704BD">
            <w:pPr>
              <w:pStyle w:val="Tabel"/>
            </w:pPr>
            <w:r>
              <w:t xml:space="preserve">Verwijzing </w:t>
            </w:r>
            <w:r w:rsidR="00D978DF">
              <w:t>middels</w:t>
            </w:r>
            <w:r>
              <w:t xml:space="preserve"> identificatie</w:t>
            </w:r>
            <w:r w:rsidR="00D978DF">
              <w:t xml:space="preserve"> naar de bijbehorende</w:t>
            </w:r>
            <w:r>
              <w:t xml:space="preserve"> Geometrie.</w:t>
            </w:r>
          </w:p>
        </w:tc>
      </w:tr>
    </w:tbl>
    <w:p w14:paraId="17303BB9" w14:textId="21476DBB" w:rsidR="000704BD" w:rsidRPr="00022065" w:rsidRDefault="000704BD" w:rsidP="00022065">
      <w:r w:rsidRPr="00022065">
        <w:t>*Dit kan ook lijn of punt zijn.</w:t>
      </w:r>
    </w:p>
    <w:p w14:paraId="40EE5D41" w14:textId="1ABF2CE2" w:rsidR="00456DAC" w:rsidRDefault="00456DAC" w:rsidP="00D7079F">
      <w:pPr>
        <w:pStyle w:val="Kop4"/>
      </w:pPr>
      <w:bookmarkStart w:id="576" w:name="_Ref52185787"/>
      <w:r>
        <w:t>Ambtsgebied</w:t>
      </w:r>
      <w:bookmarkEnd w:id="576"/>
    </w:p>
    <w:p w14:paraId="33298E67" w14:textId="77777777" w:rsidR="00E610F0" w:rsidRPr="00E610F0" w:rsidRDefault="00E610F0"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7A360F" w:rsidRPr="00022065" w14:paraId="15C5EE51" w14:textId="77777777" w:rsidTr="0005014C">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60E59782" w14:textId="77777777" w:rsidR="007A360F" w:rsidRPr="00E45F7A" w:rsidRDefault="007A360F" w:rsidP="001E3A17">
            <w:pPr>
              <w:pStyle w:val="Tabel"/>
            </w:pPr>
            <w:r w:rsidRPr="00E45F7A">
              <w:t>Element</w:t>
            </w:r>
          </w:p>
        </w:tc>
        <w:tc>
          <w:tcPr>
            <w:tcW w:w="1276" w:type="dxa"/>
          </w:tcPr>
          <w:p w14:paraId="62F23FB9" w14:textId="77777777" w:rsidR="007A360F" w:rsidRPr="004864CB" w:rsidRDefault="007A360F" w:rsidP="001E3A17">
            <w:pPr>
              <w:pStyle w:val="Tabel"/>
              <w:rPr>
                <w:sz w:val="16"/>
              </w:rPr>
            </w:pPr>
            <w:r w:rsidRPr="004864CB">
              <w:rPr>
                <w:sz w:val="16"/>
              </w:rPr>
              <w:t>M(</w:t>
            </w:r>
            <w:proofErr w:type="spellStart"/>
            <w:r w:rsidRPr="004864CB">
              <w:rPr>
                <w:sz w:val="16"/>
              </w:rPr>
              <w:t>ultipliciteit</w:t>
            </w:r>
            <w:proofErr w:type="spellEnd"/>
            <w:r w:rsidRPr="004864CB">
              <w:rPr>
                <w:sz w:val="16"/>
              </w:rPr>
              <w:t>)</w:t>
            </w:r>
          </w:p>
        </w:tc>
        <w:tc>
          <w:tcPr>
            <w:tcW w:w="1147" w:type="dxa"/>
          </w:tcPr>
          <w:p w14:paraId="028392D3" w14:textId="77777777" w:rsidR="007A360F" w:rsidRPr="00E45F7A" w:rsidRDefault="007A360F" w:rsidP="001E3A17">
            <w:pPr>
              <w:pStyle w:val="Tabel"/>
            </w:pPr>
            <w:r w:rsidRPr="00E45F7A">
              <w:t>Type</w:t>
            </w:r>
          </w:p>
        </w:tc>
        <w:tc>
          <w:tcPr>
            <w:tcW w:w="3814" w:type="dxa"/>
          </w:tcPr>
          <w:p w14:paraId="0CA44A60" w14:textId="77777777" w:rsidR="007A360F" w:rsidRPr="00E45F7A" w:rsidRDefault="007A360F" w:rsidP="001E3A17">
            <w:pPr>
              <w:pStyle w:val="Tabel"/>
            </w:pPr>
            <w:r w:rsidRPr="00E45F7A">
              <w:t>Omschrijving</w:t>
            </w:r>
          </w:p>
        </w:tc>
      </w:tr>
      <w:tr w:rsidR="007A360F" w:rsidRPr="00022065" w14:paraId="4344DD31" w14:textId="77777777" w:rsidTr="0005014C">
        <w:trPr>
          <w:cantSplit/>
        </w:trPr>
        <w:tc>
          <w:tcPr>
            <w:tcW w:w="3397" w:type="dxa"/>
          </w:tcPr>
          <w:p w14:paraId="65544EB0" w14:textId="77777777" w:rsidR="007A360F" w:rsidRPr="005E17A4" w:rsidRDefault="007A360F" w:rsidP="001E3A17">
            <w:pPr>
              <w:pStyle w:val="Tabel"/>
            </w:pPr>
            <w:proofErr w:type="spellStart"/>
            <w:r w:rsidRPr="005E17A4">
              <w:t>owObject</w:t>
            </w:r>
            <w:proofErr w:type="spellEnd"/>
          </w:p>
        </w:tc>
        <w:tc>
          <w:tcPr>
            <w:tcW w:w="1276" w:type="dxa"/>
          </w:tcPr>
          <w:p w14:paraId="6E5BAC82" w14:textId="77777777" w:rsidR="007A360F" w:rsidRPr="005E17A4" w:rsidRDefault="007A360F" w:rsidP="001E3A17">
            <w:pPr>
              <w:pStyle w:val="Tabel"/>
            </w:pPr>
            <w:r w:rsidRPr="005E17A4">
              <w:t>[1..1]</w:t>
            </w:r>
          </w:p>
        </w:tc>
        <w:tc>
          <w:tcPr>
            <w:tcW w:w="1147" w:type="dxa"/>
          </w:tcPr>
          <w:p w14:paraId="4DF5F568" w14:textId="77777777" w:rsidR="007A360F" w:rsidRPr="005E17A4" w:rsidRDefault="007A360F" w:rsidP="001E3A17">
            <w:pPr>
              <w:pStyle w:val="Tabel"/>
            </w:pPr>
          </w:p>
        </w:tc>
        <w:tc>
          <w:tcPr>
            <w:tcW w:w="3814" w:type="dxa"/>
          </w:tcPr>
          <w:p w14:paraId="6FD46C1F" w14:textId="77777777" w:rsidR="007A360F" w:rsidRPr="005E17A4" w:rsidRDefault="007A360F" w:rsidP="001E3A17">
            <w:pPr>
              <w:pStyle w:val="Tabel"/>
            </w:pPr>
            <w:r>
              <w:t>Container van het specifieke OW-object.</w:t>
            </w:r>
          </w:p>
        </w:tc>
      </w:tr>
      <w:tr w:rsidR="007A360F" w:rsidRPr="00022065" w14:paraId="1E15BD1E" w14:textId="77777777" w:rsidTr="0005014C">
        <w:trPr>
          <w:cantSplit/>
        </w:trPr>
        <w:tc>
          <w:tcPr>
            <w:tcW w:w="3397" w:type="dxa"/>
          </w:tcPr>
          <w:p w14:paraId="43E68B6C" w14:textId="4B5EAE6E" w:rsidR="007A360F" w:rsidRPr="005E17A4" w:rsidRDefault="008E0E84" w:rsidP="001E3A17">
            <w:pPr>
              <w:pStyle w:val="Tabel"/>
              <w:ind w:left="284"/>
            </w:pPr>
            <w:r>
              <w:t>Ambtsgebied</w:t>
            </w:r>
          </w:p>
        </w:tc>
        <w:tc>
          <w:tcPr>
            <w:tcW w:w="1276" w:type="dxa"/>
          </w:tcPr>
          <w:p w14:paraId="7E7F9A47" w14:textId="77777777" w:rsidR="007A360F" w:rsidRPr="005E17A4" w:rsidRDefault="007A360F" w:rsidP="001E3A17">
            <w:pPr>
              <w:pStyle w:val="Tabel"/>
            </w:pPr>
            <w:r>
              <w:t>[1..1]</w:t>
            </w:r>
          </w:p>
        </w:tc>
        <w:tc>
          <w:tcPr>
            <w:tcW w:w="1147" w:type="dxa"/>
          </w:tcPr>
          <w:p w14:paraId="004E9327" w14:textId="77777777" w:rsidR="007A360F" w:rsidRPr="005E17A4" w:rsidRDefault="007A360F" w:rsidP="001E3A17">
            <w:pPr>
              <w:pStyle w:val="Tabel"/>
            </w:pPr>
          </w:p>
        </w:tc>
        <w:tc>
          <w:tcPr>
            <w:tcW w:w="3814" w:type="dxa"/>
          </w:tcPr>
          <w:p w14:paraId="616FEE4C" w14:textId="52B5903F" w:rsidR="007A360F" w:rsidRDefault="00F73522" w:rsidP="001E3A17">
            <w:pPr>
              <w:pStyle w:val="Tabel"/>
            </w:pPr>
            <w:r>
              <w:t>B</w:t>
            </w:r>
            <w:r w:rsidR="005C09EF">
              <w:t>ijzondere vorm van Gebied</w:t>
            </w:r>
            <w:r>
              <w:t xml:space="preserve"> die samenvalt met het ambtsgebied van een bepaald bevoegd gezag: het gebied waarover dat bevoegd gezag de bevoegdheid tot regeling en bestuur heeft.</w:t>
            </w:r>
          </w:p>
        </w:tc>
      </w:tr>
      <w:tr w:rsidR="0043192A" w:rsidRPr="00022065" w14:paraId="178FF5BB" w14:textId="77777777" w:rsidTr="0005014C">
        <w:trPr>
          <w:cantSplit/>
        </w:trPr>
        <w:tc>
          <w:tcPr>
            <w:tcW w:w="3397" w:type="dxa"/>
          </w:tcPr>
          <w:p w14:paraId="49EE16F6" w14:textId="5BB8E36F" w:rsidR="0043192A" w:rsidRDefault="0043192A" w:rsidP="0043192A">
            <w:pPr>
              <w:pStyle w:val="Tabel"/>
              <w:ind w:left="568"/>
            </w:pPr>
            <w:r>
              <w:t>status</w:t>
            </w:r>
          </w:p>
        </w:tc>
        <w:tc>
          <w:tcPr>
            <w:tcW w:w="1276" w:type="dxa"/>
          </w:tcPr>
          <w:p w14:paraId="4DF3B249" w14:textId="1CA0F253" w:rsidR="0043192A" w:rsidRDefault="0043192A" w:rsidP="0043192A">
            <w:pPr>
              <w:pStyle w:val="Tabel"/>
            </w:pPr>
            <w:r>
              <w:t>[0..1]</w:t>
            </w:r>
          </w:p>
        </w:tc>
        <w:tc>
          <w:tcPr>
            <w:tcW w:w="1147" w:type="dxa"/>
          </w:tcPr>
          <w:p w14:paraId="190B68F9" w14:textId="4FAA141C" w:rsidR="0043192A" w:rsidRPr="005E17A4" w:rsidRDefault="0043192A" w:rsidP="0043192A">
            <w:pPr>
              <w:pStyle w:val="Tabel"/>
            </w:pPr>
            <w:r w:rsidRPr="00A7586D">
              <w:rPr>
                <w:bCs w:val="0"/>
                <w:szCs w:val="18"/>
              </w:rPr>
              <w:t>String</w:t>
            </w:r>
            <w:r>
              <w:rPr>
                <w:bCs w:val="0"/>
                <w:szCs w:val="18"/>
              </w:rPr>
              <w:t>(80)</w:t>
            </w:r>
          </w:p>
        </w:tc>
        <w:tc>
          <w:tcPr>
            <w:tcW w:w="3814" w:type="dxa"/>
          </w:tcPr>
          <w:p w14:paraId="65C6D2C0" w14:textId="3A149895" w:rsidR="0043192A" w:rsidRDefault="0043192A" w:rsidP="0043192A">
            <w:pPr>
              <w:pStyle w:val="Tabel"/>
            </w:pPr>
            <w:r w:rsidRPr="00A7586D">
              <w:rPr>
                <w:bCs w:val="0"/>
                <w:szCs w:val="18"/>
              </w:rPr>
              <w:t xml:space="preserve">Status van het OW-object, zie </w:t>
            </w:r>
            <w:r w:rsidRPr="00A7586D">
              <w:rPr>
                <w:bCs w:val="0"/>
                <w:szCs w:val="18"/>
              </w:rPr>
              <w:fldChar w:fldCharType="begin"/>
            </w:r>
            <w:r w:rsidRPr="00A7586D">
              <w:rPr>
                <w:bCs w:val="0"/>
                <w:szCs w:val="18"/>
              </w:rPr>
              <w:instrText xml:space="preserve"> REF _Ref36460877 \r \h </w:instrText>
            </w:r>
            <w:r>
              <w:rPr>
                <w:bCs w:val="0"/>
                <w:szCs w:val="18"/>
              </w:rPr>
              <w:instrText xml:space="preserve"> \* MERGEFORMAT </w:instrText>
            </w:r>
            <w:r w:rsidRPr="00A7586D">
              <w:rPr>
                <w:bCs w:val="0"/>
                <w:szCs w:val="18"/>
              </w:rPr>
            </w:r>
            <w:r w:rsidRPr="00A7586D">
              <w:rPr>
                <w:bCs w:val="0"/>
                <w:szCs w:val="18"/>
              </w:rPr>
              <w:fldChar w:fldCharType="separate"/>
            </w:r>
            <w:r w:rsidR="00F5100C">
              <w:rPr>
                <w:bCs w:val="0"/>
                <w:szCs w:val="18"/>
              </w:rPr>
              <w:t>3.2.2</w:t>
            </w:r>
            <w:r w:rsidRPr="00A7586D">
              <w:rPr>
                <w:bCs w:val="0"/>
                <w:szCs w:val="18"/>
              </w:rPr>
              <w:fldChar w:fldCharType="end"/>
            </w:r>
            <w:r>
              <w:rPr>
                <w:bCs w:val="0"/>
                <w:szCs w:val="18"/>
              </w:rPr>
              <w:t>.</w:t>
            </w:r>
          </w:p>
        </w:tc>
      </w:tr>
      <w:tr w:rsidR="0043192A" w:rsidRPr="00022065" w14:paraId="0CED1502" w14:textId="77777777" w:rsidTr="0005014C">
        <w:trPr>
          <w:cantSplit/>
        </w:trPr>
        <w:tc>
          <w:tcPr>
            <w:tcW w:w="3397" w:type="dxa"/>
          </w:tcPr>
          <w:p w14:paraId="694F42B9" w14:textId="5F61C2D9" w:rsidR="0043192A" w:rsidRDefault="0043192A" w:rsidP="0043192A">
            <w:pPr>
              <w:pStyle w:val="Tabel"/>
              <w:ind w:left="568"/>
            </w:pPr>
            <w:r>
              <w:t>procedurestatus</w:t>
            </w:r>
          </w:p>
        </w:tc>
        <w:tc>
          <w:tcPr>
            <w:tcW w:w="1276" w:type="dxa"/>
          </w:tcPr>
          <w:p w14:paraId="20BFB37D" w14:textId="786B2A12" w:rsidR="0043192A" w:rsidRDefault="0043192A" w:rsidP="0043192A">
            <w:pPr>
              <w:pStyle w:val="Tabel"/>
            </w:pPr>
            <w:r>
              <w:t>[0..1]</w:t>
            </w:r>
          </w:p>
        </w:tc>
        <w:tc>
          <w:tcPr>
            <w:tcW w:w="1147" w:type="dxa"/>
          </w:tcPr>
          <w:p w14:paraId="755574AF" w14:textId="72861251" w:rsidR="0043192A" w:rsidRPr="00A7586D" w:rsidRDefault="0043192A" w:rsidP="0043192A">
            <w:pPr>
              <w:pStyle w:val="Tabel"/>
              <w:rPr>
                <w:bCs w:val="0"/>
                <w:szCs w:val="18"/>
              </w:rPr>
            </w:pPr>
            <w:r w:rsidRPr="00A7586D">
              <w:rPr>
                <w:bCs w:val="0"/>
                <w:szCs w:val="18"/>
              </w:rPr>
              <w:t>String</w:t>
            </w:r>
            <w:r>
              <w:rPr>
                <w:bCs w:val="0"/>
                <w:szCs w:val="18"/>
              </w:rPr>
              <w:t>(80)</w:t>
            </w:r>
          </w:p>
        </w:tc>
        <w:tc>
          <w:tcPr>
            <w:tcW w:w="3814" w:type="dxa"/>
          </w:tcPr>
          <w:p w14:paraId="6A6A5934" w14:textId="65109804" w:rsidR="0043192A" w:rsidRPr="00A7586D" w:rsidRDefault="0043192A" w:rsidP="0043192A">
            <w:pPr>
              <w:pStyle w:val="Tabel"/>
              <w:rPr>
                <w:bCs w:val="0"/>
                <w:szCs w:val="18"/>
              </w:rPr>
            </w:pPr>
            <w:r w:rsidRPr="00A7586D">
              <w:rPr>
                <w:bCs w:val="0"/>
                <w:szCs w:val="18"/>
              </w:rPr>
              <w:t xml:space="preserve">Procedurestatus van het OW-object zie </w:t>
            </w:r>
            <w:r w:rsidRPr="00A7586D">
              <w:rPr>
                <w:bCs w:val="0"/>
                <w:szCs w:val="18"/>
              </w:rPr>
              <w:fldChar w:fldCharType="begin"/>
            </w:r>
            <w:r w:rsidRPr="00A7586D">
              <w:rPr>
                <w:bCs w:val="0"/>
                <w:szCs w:val="18"/>
              </w:rPr>
              <w:instrText xml:space="preserve"> REF _Ref36460902 \r \h </w:instrText>
            </w:r>
            <w:r>
              <w:rPr>
                <w:bCs w:val="0"/>
                <w:szCs w:val="18"/>
              </w:rPr>
              <w:instrText xml:space="preserve"> \* MERGEFORMAT </w:instrText>
            </w:r>
            <w:r w:rsidRPr="00A7586D">
              <w:rPr>
                <w:bCs w:val="0"/>
                <w:szCs w:val="18"/>
              </w:rPr>
            </w:r>
            <w:r w:rsidRPr="00A7586D">
              <w:rPr>
                <w:bCs w:val="0"/>
                <w:szCs w:val="18"/>
              </w:rPr>
              <w:fldChar w:fldCharType="separate"/>
            </w:r>
            <w:r w:rsidR="00F5100C">
              <w:rPr>
                <w:bCs w:val="0"/>
                <w:szCs w:val="18"/>
              </w:rPr>
              <w:t>3.2.3</w:t>
            </w:r>
            <w:r w:rsidRPr="00A7586D">
              <w:rPr>
                <w:bCs w:val="0"/>
                <w:szCs w:val="18"/>
              </w:rPr>
              <w:fldChar w:fldCharType="end"/>
            </w:r>
            <w:r>
              <w:rPr>
                <w:bCs w:val="0"/>
                <w:szCs w:val="18"/>
              </w:rPr>
              <w:t>.</w:t>
            </w:r>
          </w:p>
        </w:tc>
      </w:tr>
      <w:tr w:rsidR="00BC2587" w:rsidRPr="00022065" w14:paraId="468EC83F" w14:textId="77777777" w:rsidTr="0005014C">
        <w:trPr>
          <w:cantSplit/>
        </w:trPr>
        <w:tc>
          <w:tcPr>
            <w:tcW w:w="3397" w:type="dxa"/>
          </w:tcPr>
          <w:p w14:paraId="4304F227" w14:textId="09A33B1F" w:rsidR="00BC2587" w:rsidRPr="005E17A4" w:rsidRDefault="00BC2587" w:rsidP="00BC2587">
            <w:pPr>
              <w:pStyle w:val="Tabel"/>
              <w:ind w:left="568"/>
            </w:pPr>
            <w:r>
              <w:t>identificatie</w:t>
            </w:r>
          </w:p>
        </w:tc>
        <w:tc>
          <w:tcPr>
            <w:tcW w:w="1276" w:type="dxa"/>
          </w:tcPr>
          <w:p w14:paraId="2FCA9C3C" w14:textId="561FC0D8" w:rsidR="00BC2587" w:rsidRPr="005E17A4" w:rsidRDefault="00BC2587" w:rsidP="00BC2587">
            <w:pPr>
              <w:pStyle w:val="Tabel"/>
            </w:pPr>
            <w:r>
              <w:t>[1..1]</w:t>
            </w:r>
          </w:p>
        </w:tc>
        <w:tc>
          <w:tcPr>
            <w:tcW w:w="1147" w:type="dxa"/>
          </w:tcPr>
          <w:p w14:paraId="0AD86A04" w14:textId="3048961C" w:rsidR="00BC2587" w:rsidRPr="005E17A4" w:rsidRDefault="00BC2587" w:rsidP="00BC2587">
            <w:pPr>
              <w:pStyle w:val="Tabel"/>
            </w:pPr>
            <w:r>
              <w:t>NEN3610</w:t>
            </w:r>
            <w:r w:rsidR="00301324">
              <w:t xml:space="preserve"> (80)</w:t>
            </w:r>
          </w:p>
        </w:tc>
        <w:tc>
          <w:tcPr>
            <w:tcW w:w="3814" w:type="dxa"/>
          </w:tcPr>
          <w:p w14:paraId="2B67C21E" w14:textId="7237B7CD" w:rsidR="00BC2587" w:rsidRDefault="00BC2587" w:rsidP="00BC2587">
            <w:pPr>
              <w:pStyle w:val="Tabel"/>
            </w:pPr>
            <w:r w:rsidRPr="00A7586D">
              <w:t>Identificatie van OW-object</w:t>
            </w:r>
            <w:r>
              <w:t>, zie</w:t>
            </w:r>
            <w:r w:rsidR="00C167A5">
              <w:t xml:space="preserve"> </w:t>
            </w:r>
            <w:r w:rsidR="00C167A5">
              <w:fldChar w:fldCharType="begin"/>
            </w:r>
            <w:r w:rsidR="00C167A5">
              <w:instrText xml:space="preserve"> REF _Ref75176935 \r \h </w:instrText>
            </w:r>
            <w:r w:rsidR="00C167A5">
              <w:fldChar w:fldCharType="separate"/>
            </w:r>
            <w:r w:rsidR="00F5100C">
              <w:t>3.2.1</w:t>
            </w:r>
            <w:r w:rsidR="00C167A5">
              <w:fldChar w:fldCharType="end"/>
            </w:r>
            <w:r w:rsidR="004903B4">
              <w:t>.</w:t>
            </w:r>
          </w:p>
        </w:tc>
      </w:tr>
      <w:tr w:rsidR="00BC2587" w:rsidRPr="00022065" w14:paraId="2227ACF8" w14:textId="77777777" w:rsidTr="0005014C">
        <w:trPr>
          <w:cantSplit/>
        </w:trPr>
        <w:tc>
          <w:tcPr>
            <w:tcW w:w="3397" w:type="dxa"/>
          </w:tcPr>
          <w:p w14:paraId="6EA5006F" w14:textId="56D912E2" w:rsidR="00BC2587" w:rsidRPr="005E17A4" w:rsidRDefault="00BC2587" w:rsidP="00BC2587">
            <w:pPr>
              <w:pStyle w:val="Tabel"/>
              <w:ind w:left="568"/>
            </w:pPr>
            <w:r>
              <w:t>noemer</w:t>
            </w:r>
          </w:p>
        </w:tc>
        <w:tc>
          <w:tcPr>
            <w:tcW w:w="1276" w:type="dxa"/>
          </w:tcPr>
          <w:p w14:paraId="4B0EA393" w14:textId="60B64190" w:rsidR="00BC2587" w:rsidRPr="005E17A4" w:rsidRDefault="00BC2587" w:rsidP="00BC2587">
            <w:pPr>
              <w:pStyle w:val="Tabel"/>
            </w:pPr>
            <w:r>
              <w:t>[0..1]</w:t>
            </w:r>
          </w:p>
        </w:tc>
        <w:tc>
          <w:tcPr>
            <w:tcW w:w="1147" w:type="dxa"/>
          </w:tcPr>
          <w:p w14:paraId="0BA624FC" w14:textId="0ACA23E5" w:rsidR="00BC2587" w:rsidRPr="005E17A4" w:rsidRDefault="00BC2587" w:rsidP="00BC2587">
            <w:pPr>
              <w:pStyle w:val="Tabel"/>
            </w:pPr>
            <w:r>
              <w:t>String</w:t>
            </w:r>
            <w:r w:rsidR="004864CB">
              <w:t>(255)</w:t>
            </w:r>
          </w:p>
        </w:tc>
        <w:tc>
          <w:tcPr>
            <w:tcW w:w="3814" w:type="dxa"/>
          </w:tcPr>
          <w:p w14:paraId="7FE57E35" w14:textId="140C2EA5" w:rsidR="00BC2587" w:rsidRPr="00E46DA0" w:rsidRDefault="00BC2587" w:rsidP="00BC2587">
            <w:pPr>
              <w:pStyle w:val="Tabel"/>
            </w:pPr>
            <w:r>
              <w:t>De naam die een locatie krijgt in een bepaalde regel.</w:t>
            </w:r>
          </w:p>
        </w:tc>
      </w:tr>
      <w:tr w:rsidR="00AA3877" w:rsidRPr="00022065" w14:paraId="3FFF1833" w14:textId="77777777" w:rsidTr="0005014C">
        <w:trPr>
          <w:cantSplit/>
        </w:trPr>
        <w:tc>
          <w:tcPr>
            <w:tcW w:w="3397" w:type="dxa"/>
          </w:tcPr>
          <w:p w14:paraId="30F2351F" w14:textId="51C2E723" w:rsidR="00AA3877" w:rsidRDefault="00805B60" w:rsidP="00BC2587">
            <w:pPr>
              <w:pStyle w:val="Tabel"/>
              <w:ind w:left="568"/>
            </w:pPr>
            <w:proofErr w:type="spellStart"/>
            <w:r>
              <w:t>bestuurlijkeGrenzenVerwijzing</w:t>
            </w:r>
            <w:proofErr w:type="spellEnd"/>
          </w:p>
        </w:tc>
        <w:tc>
          <w:tcPr>
            <w:tcW w:w="1276" w:type="dxa"/>
          </w:tcPr>
          <w:p w14:paraId="56ECACEB" w14:textId="4B4BF268" w:rsidR="00AA3877" w:rsidRDefault="00313590" w:rsidP="00BC2587">
            <w:pPr>
              <w:pStyle w:val="Tabel"/>
            </w:pPr>
            <w:r>
              <w:t>[1..1]</w:t>
            </w:r>
          </w:p>
        </w:tc>
        <w:tc>
          <w:tcPr>
            <w:tcW w:w="1147" w:type="dxa"/>
          </w:tcPr>
          <w:p w14:paraId="50B29839" w14:textId="77777777" w:rsidR="00AA3877" w:rsidRDefault="00AA3877" w:rsidP="00BC2587">
            <w:pPr>
              <w:pStyle w:val="Tabel"/>
            </w:pPr>
          </w:p>
        </w:tc>
        <w:tc>
          <w:tcPr>
            <w:tcW w:w="3814" w:type="dxa"/>
          </w:tcPr>
          <w:p w14:paraId="6E86AF47" w14:textId="524A7F41" w:rsidR="00AA3877" w:rsidRDefault="00805B60" w:rsidP="00BC2587">
            <w:pPr>
              <w:pStyle w:val="Tabel"/>
            </w:pPr>
            <w:r>
              <w:t xml:space="preserve">Verwijzing naar </w:t>
            </w:r>
            <w:proofErr w:type="spellStart"/>
            <w:r>
              <w:t>bestuurlijkeGrenzen</w:t>
            </w:r>
            <w:proofErr w:type="spellEnd"/>
            <w:r>
              <w:t>-voorziening</w:t>
            </w:r>
          </w:p>
        </w:tc>
      </w:tr>
      <w:tr w:rsidR="00805B60" w:rsidRPr="00022065" w14:paraId="5E0E43CA" w14:textId="77777777" w:rsidTr="0005014C">
        <w:trPr>
          <w:cantSplit/>
        </w:trPr>
        <w:tc>
          <w:tcPr>
            <w:tcW w:w="3397" w:type="dxa"/>
          </w:tcPr>
          <w:p w14:paraId="28052F3F" w14:textId="41618BED" w:rsidR="00805B60" w:rsidRDefault="00805B60" w:rsidP="0073166A">
            <w:pPr>
              <w:pStyle w:val="Tabel"/>
              <w:ind w:left="852"/>
            </w:pPr>
            <w:proofErr w:type="spellStart"/>
            <w:r>
              <w:t>BestuurlijkeGrenzenVerwijzing</w:t>
            </w:r>
            <w:proofErr w:type="spellEnd"/>
          </w:p>
        </w:tc>
        <w:tc>
          <w:tcPr>
            <w:tcW w:w="1276" w:type="dxa"/>
          </w:tcPr>
          <w:p w14:paraId="69F2417A" w14:textId="63968196" w:rsidR="00805B60" w:rsidRDefault="00313590" w:rsidP="00BC2587">
            <w:pPr>
              <w:pStyle w:val="Tabel"/>
            </w:pPr>
            <w:r>
              <w:t>[1..1]</w:t>
            </w:r>
          </w:p>
        </w:tc>
        <w:tc>
          <w:tcPr>
            <w:tcW w:w="1147" w:type="dxa"/>
          </w:tcPr>
          <w:p w14:paraId="0DC6CB00" w14:textId="77777777" w:rsidR="00805B60" w:rsidRDefault="00805B60" w:rsidP="00BC2587">
            <w:pPr>
              <w:pStyle w:val="Tabel"/>
            </w:pPr>
          </w:p>
        </w:tc>
        <w:tc>
          <w:tcPr>
            <w:tcW w:w="3814" w:type="dxa"/>
          </w:tcPr>
          <w:p w14:paraId="1E668523" w14:textId="26854B67" w:rsidR="00805B60" w:rsidRDefault="00805B60" w:rsidP="00BC2587">
            <w:pPr>
              <w:pStyle w:val="Tabel"/>
            </w:pPr>
            <w:r>
              <w:t xml:space="preserve">Verwijzing naar </w:t>
            </w:r>
            <w:proofErr w:type="spellStart"/>
            <w:r>
              <w:t>bestuurlijkeGrenzen</w:t>
            </w:r>
            <w:proofErr w:type="spellEnd"/>
            <w:r>
              <w:t>-voorziening</w:t>
            </w:r>
          </w:p>
        </w:tc>
      </w:tr>
      <w:tr w:rsidR="0073166A" w:rsidRPr="00022065" w14:paraId="4C2F08A7" w14:textId="77777777" w:rsidTr="0005014C">
        <w:trPr>
          <w:cantSplit/>
        </w:trPr>
        <w:tc>
          <w:tcPr>
            <w:tcW w:w="3397" w:type="dxa"/>
          </w:tcPr>
          <w:p w14:paraId="3025B6A4" w14:textId="1F609C26" w:rsidR="0073166A" w:rsidRDefault="00490EB8" w:rsidP="0073166A">
            <w:pPr>
              <w:pStyle w:val="Tabel"/>
              <w:ind w:left="1136"/>
            </w:pPr>
            <w:proofErr w:type="spellStart"/>
            <w:r>
              <w:lastRenderedPageBreak/>
              <w:t>bestuurlijkeGrenzenID</w:t>
            </w:r>
            <w:proofErr w:type="spellEnd"/>
          </w:p>
        </w:tc>
        <w:tc>
          <w:tcPr>
            <w:tcW w:w="1276" w:type="dxa"/>
          </w:tcPr>
          <w:p w14:paraId="31DC8FD7" w14:textId="0AC5D951" w:rsidR="0073166A" w:rsidRDefault="00490EB8" w:rsidP="00BC2587">
            <w:pPr>
              <w:pStyle w:val="Tabel"/>
            </w:pPr>
            <w:r>
              <w:t>[1..1]</w:t>
            </w:r>
          </w:p>
        </w:tc>
        <w:tc>
          <w:tcPr>
            <w:tcW w:w="1147" w:type="dxa"/>
          </w:tcPr>
          <w:p w14:paraId="7586F1E9" w14:textId="77777777" w:rsidR="0073166A" w:rsidRDefault="0073166A" w:rsidP="00BC2587">
            <w:pPr>
              <w:pStyle w:val="Tabel"/>
            </w:pPr>
          </w:p>
        </w:tc>
        <w:tc>
          <w:tcPr>
            <w:tcW w:w="3814" w:type="dxa"/>
          </w:tcPr>
          <w:p w14:paraId="54FB6A6F" w14:textId="4E01BEBD" w:rsidR="0073166A" w:rsidRDefault="00FC3CC9" w:rsidP="00BC2587">
            <w:pPr>
              <w:pStyle w:val="Tabel"/>
            </w:pPr>
            <w:r>
              <w:t xml:space="preserve">Identificatie van </w:t>
            </w:r>
            <w:r w:rsidR="00600508">
              <w:t xml:space="preserve">bestuurlijk gebied uit </w:t>
            </w:r>
            <w:proofErr w:type="spellStart"/>
            <w:r w:rsidR="00600508">
              <w:t>bestuurlijkeGrenzen</w:t>
            </w:r>
            <w:proofErr w:type="spellEnd"/>
            <w:r w:rsidR="00600508">
              <w:t>-voorziening</w:t>
            </w:r>
            <w:r w:rsidR="006A3083">
              <w:t xml:space="preserve">, hier geldt </w:t>
            </w:r>
            <w:r w:rsidR="00600508">
              <w:t xml:space="preserve">de toelichting op </w:t>
            </w:r>
            <w:proofErr w:type="spellStart"/>
            <w:r w:rsidR="00600508">
              <w:t>bestuurlijkeGrenzenID</w:t>
            </w:r>
            <w:proofErr w:type="spellEnd"/>
            <w:r w:rsidR="00600508">
              <w:t xml:space="preserve"> </w:t>
            </w:r>
            <w:r w:rsidR="006A3083">
              <w:t xml:space="preserve">vanuit </w:t>
            </w:r>
            <w:r w:rsidR="0054445F">
              <w:fldChar w:fldCharType="begin"/>
            </w:r>
            <w:r w:rsidR="0054445F">
              <w:instrText xml:space="preserve"> REF _Ref75176935 \r \h </w:instrText>
            </w:r>
            <w:r w:rsidR="0054445F">
              <w:fldChar w:fldCharType="separate"/>
            </w:r>
            <w:r w:rsidR="00F5100C">
              <w:t>3.2.1</w:t>
            </w:r>
            <w:r w:rsidR="0054445F">
              <w:fldChar w:fldCharType="end"/>
            </w:r>
            <w:r w:rsidR="00220894">
              <w:t>.</w:t>
            </w:r>
          </w:p>
        </w:tc>
      </w:tr>
      <w:tr w:rsidR="00BC2587" w:rsidRPr="00022065" w14:paraId="7C14F8C9" w14:textId="77777777" w:rsidTr="0005014C">
        <w:trPr>
          <w:cantSplit/>
        </w:trPr>
        <w:tc>
          <w:tcPr>
            <w:tcW w:w="3397" w:type="dxa"/>
          </w:tcPr>
          <w:p w14:paraId="6723675B" w14:textId="062104F4" w:rsidR="00BC2587" w:rsidRPr="005E17A4" w:rsidRDefault="0092301E" w:rsidP="0073166A">
            <w:pPr>
              <w:pStyle w:val="Tabel"/>
              <w:ind w:left="1136"/>
            </w:pPr>
            <w:r>
              <w:t>D</w:t>
            </w:r>
            <w:r w:rsidR="004903B4">
              <w:t>omein</w:t>
            </w:r>
          </w:p>
        </w:tc>
        <w:tc>
          <w:tcPr>
            <w:tcW w:w="1276" w:type="dxa"/>
          </w:tcPr>
          <w:p w14:paraId="5440EFEA" w14:textId="06AD982B" w:rsidR="00BC2587" w:rsidRPr="005E17A4" w:rsidRDefault="004903B4" w:rsidP="00BC2587">
            <w:pPr>
              <w:pStyle w:val="Tabel"/>
            </w:pPr>
            <w:r>
              <w:t>[1..1]</w:t>
            </w:r>
          </w:p>
        </w:tc>
        <w:tc>
          <w:tcPr>
            <w:tcW w:w="1147" w:type="dxa"/>
          </w:tcPr>
          <w:p w14:paraId="5A40C663" w14:textId="10A83DB3" w:rsidR="00BC2587" w:rsidRPr="005E17A4" w:rsidRDefault="004903B4" w:rsidP="00BC2587">
            <w:pPr>
              <w:pStyle w:val="Tabel"/>
            </w:pPr>
            <w:r>
              <w:t>String</w:t>
            </w:r>
            <w:r w:rsidR="004864CB">
              <w:t>(80)</w:t>
            </w:r>
          </w:p>
        </w:tc>
        <w:tc>
          <w:tcPr>
            <w:tcW w:w="3814" w:type="dxa"/>
          </w:tcPr>
          <w:p w14:paraId="0207B0C4" w14:textId="3B89354D" w:rsidR="00BC2587" w:rsidRPr="005E17A4" w:rsidRDefault="005A756F" w:rsidP="00BC2587">
            <w:pPr>
              <w:pStyle w:val="Tabel"/>
            </w:pPr>
            <w:r>
              <w:t xml:space="preserve">Het domein van dit object, </w:t>
            </w:r>
            <w:r w:rsidR="008D7974">
              <w:t xml:space="preserve">altijd </w:t>
            </w:r>
            <w:r>
              <w:t>gelijk aan: ‘</w:t>
            </w:r>
            <w:proofErr w:type="spellStart"/>
            <w:r>
              <w:t>NL.BI.BestuurlijkGebied</w:t>
            </w:r>
            <w:proofErr w:type="spellEnd"/>
            <w:r>
              <w:t>’.</w:t>
            </w:r>
          </w:p>
        </w:tc>
      </w:tr>
      <w:tr w:rsidR="00BC2587" w:rsidRPr="00022065" w14:paraId="4E2136E4" w14:textId="77777777" w:rsidTr="0005014C">
        <w:trPr>
          <w:cantSplit/>
        </w:trPr>
        <w:tc>
          <w:tcPr>
            <w:tcW w:w="3397" w:type="dxa"/>
          </w:tcPr>
          <w:p w14:paraId="4B992FF5" w14:textId="64B721A3" w:rsidR="00BC2587" w:rsidRDefault="00603A3C" w:rsidP="0073166A">
            <w:pPr>
              <w:pStyle w:val="Tabel"/>
              <w:ind w:left="1136"/>
            </w:pPr>
            <w:proofErr w:type="spellStart"/>
            <w:r>
              <w:t>geldigOp</w:t>
            </w:r>
            <w:proofErr w:type="spellEnd"/>
          </w:p>
        </w:tc>
        <w:tc>
          <w:tcPr>
            <w:tcW w:w="1276" w:type="dxa"/>
          </w:tcPr>
          <w:p w14:paraId="4ED19B00" w14:textId="5F13C9D8" w:rsidR="00BC2587" w:rsidRPr="005E17A4" w:rsidRDefault="00603A3C" w:rsidP="00BC2587">
            <w:pPr>
              <w:pStyle w:val="Tabel"/>
            </w:pPr>
            <w:r>
              <w:t>[</w:t>
            </w:r>
            <w:r w:rsidR="0073166A">
              <w:t>1</w:t>
            </w:r>
            <w:r>
              <w:t>..1]</w:t>
            </w:r>
          </w:p>
        </w:tc>
        <w:tc>
          <w:tcPr>
            <w:tcW w:w="1147" w:type="dxa"/>
          </w:tcPr>
          <w:p w14:paraId="5A343666" w14:textId="27E53ADE" w:rsidR="00BC2587" w:rsidRPr="005E17A4" w:rsidRDefault="00603A3C" w:rsidP="00BC2587">
            <w:pPr>
              <w:pStyle w:val="Tabel"/>
            </w:pPr>
            <w:r>
              <w:t>Date</w:t>
            </w:r>
          </w:p>
        </w:tc>
        <w:tc>
          <w:tcPr>
            <w:tcW w:w="3814" w:type="dxa"/>
          </w:tcPr>
          <w:p w14:paraId="2017DA5F" w14:textId="0B0FE444" w:rsidR="00BC2587" w:rsidRPr="005E17A4" w:rsidRDefault="00603A3C" w:rsidP="00BC2587">
            <w:pPr>
              <w:pStyle w:val="Tabel"/>
            </w:pPr>
            <w:r>
              <w:t>Datum</w:t>
            </w:r>
            <w:r w:rsidR="009E6BBC">
              <w:t xml:space="preserve"> waarop het ambtsgebied geldig was. Indien niet meegegeven dan wordt de huidige datum gebruikt. Zo zullen de regels dan ook meebewegen met het ambtsgebied. Indien wel meegegeven, dan een statische verwijzing naar het ambtsgebied van die datum.</w:t>
            </w:r>
          </w:p>
        </w:tc>
      </w:tr>
    </w:tbl>
    <w:p w14:paraId="5DC3DBBE" w14:textId="5C48D703" w:rsidR="000704BD" w:rsidRDefault="0041654B" w:rsidP="00D7079F">
      <w:pPr>
        <w:pStyle w:val="Kop3"/>
      </w:pPr>
      <w:bookmarkStart w:id="577" w:name="_Ref90035925"/>
      <w:bookmarkStart w:id="578" w:name="_Toc152061452"/>
      <w:bookmarkStart w:id="579" w:name="XML_art_pons"/>
      <w:r>
        <w:t>Pons</w:t>
      </w:r>
      <w:bookmarkEnd w:id="577"/>
      <w:bookmarkEnd w:id="578"/>
    </w:p>
    <w:p w14:paraId="716D86DF" w14:textId="77777777" w:rsidR="00E610F0" w:rsidRPr="00E610F0" w:rsidRDefault="00E610F0"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0704BD" w:rsidRPr="00022065" w14:paraId="0AFB28E0" w14:textId="77777777" w:rsidTr="0005014C">
        <w:trPr>
          <w:cnfStyle w:val="100000000000" w:firstRow="1" w:lastRow="0" w:firstColumn="0" w:lastColumn="0" w:oddVBand="0" w:evenVBand="0" w:oddHBand="0" w:evenHBand="0" w:firstRowFirstColumn="0" w:firstRowLastColumn="0" w:lastRowFirstColumn="0" w:lastRowLastColumn="0"/>
          <w:cantSplit/>
          <w:tblHeader/>
        </w:trPr>
        <w:tc>
          <w:tcPr>
            <w:tcW w:w="3397" w:type="dxa"/>
          </w:tcPr>
          <w:bookmarkEnd w:id="579"/>
          <w:p w14:paraId="3A8C071E" w14:textId="77777777" w:rsidR="000704BD" w:rsidRPr="00E45F7A" w:rsidRDefault="000704BD" w:rsidP="000704BD">
            <w:pPr>
              <w:pStyle w:val="Tabel"/>
            </w:pPr>
            <w:r w:rsidRPr="00E45F7A">
              <w:t>Element</w:t>
            </w:r>
          </w:p>
        </w:tc>
        <w:tc>
          <w:tcPr>
            <w:tcW w:w="1276" w:type="dxa"/>
          </w:tcPr>
          <w:p w14:paraId="28F9D2F5" w14:textId="77777777" w:rsidR="000704BD" w:rsidRPr="00877D3A" w:rsidRDefault="000704BD" w:rsidP="000704BD">
            <w:pPr>
              <w:pStyle w:val="Tabel"/>
              <w:rPr>
                <w:sz w:val="16"/>
              </w:rPr>
            </w:pPr>
            <w:r w:rsidRPr="00877D3A">
              <w:rPr>
                <w:sz w:val="16"/>
              </w:rPr>
              <w:t>M(</w:t>
            </w:r>
            <w:proofErr w:type="spellStart"/>
            <w:r w:rsidRPr="00877D3A">
              <w:rPr>
                <w:sz w:val="16"/>
              </w:rPr>
              <w:t>ultipliciteit</w:t>
            </w:r>
            <w:proofErr w:type="spellEnd"/>
            <w:r w:rsidRPr="00877D3A">
              <w:rPr>
                <w:sz w:val="16"/>
              </w:rPr>
              <w:t>)</w:t>
            </w:r>
          </w:p>
        </w:tc>
        <w:tc>
          <w:tcPr>
            <w:tcW w:w="1147" w:type="dxa"/>
          </w:tcPr>
          <w:p w14:paraId="131EB84E" w14:textId="77777777" w:rsidR="000704BD" w:rsidRPr="00E45F7A" w:rsidRDefault="000704BD" w:rsidP="000704BD">
            <w:pPr>
              <w:pStyle w:val="Tabel"/>
            </w:pPr>
            <w:r w:rsidRPr="00E45F7A">
              <w:t>Type</w:t>
            </w:r>
          </w:p>
        </w:tc>
        <w:tc>
          <w:tcPr>
            <w:tcW w:w="3814" w:type="dxa"/>
          </w:tcPr>
          <w:p w14:paraId="1C913DC3" w14:textId="77777777" w:rsidR="000704BD" w:rsidRPr="00E45F7A" w:rsidRDefault="000704BD" w:rsidP="000704BD">
            <w:pPr>
              <w:pStyle w:val="Tabel"/>
            </w:pPr>
            <w:r w:rsidRPr="00E45F7A">
              <w:t>Omschrijving</w:t>
            </w:r>
          </w:p>
        </w:tc>
      </w:tr>
      <w:tr w:rsidR="000704BD" w:rsidRPr="00022065" w14:paraId="49C66393" w14:textId="77777777" w:rsidTr="0005014C">
        <w:trPr>
          <w:cantSplit/>
        </w:trPr>
        <w:tc>
          <w:tcPr>
            <w:tcW w:w="3397" w:type="dxa"/>
          </w:tcPr>
          <w:p w14:paraId="605BD458" w14:textId="77777777" w:rsidR="000704BD" w:rsidRPr="005E17A4" w:rsidRDefault="000704BD" w:rsidP="000704BD">
            <w:pPr>
              <w:pStyle w:val="Tabel"/>
            </w:pPr>
            <w:proofErr w:type="spellStart"/>
            <w:r w:rsidRPr="005E17A4">
              <w:t>owObject</w:t>
            </w:r>
            <w:proofErr w:type="spellEnd"/>
          </w:p>
        </w:tc>
        <w:tc>
          <w:tcPr>
            <w:tcW w:w="1276" w:type="dxa"/>
          </w:tcPr>
          <w:p w14:paraId="3DEE0BEF" w14:textId="77777777" w:rsidR="000704BD" w:rsidRPr="005E17A4" w:rsidRDefault="000704BD" w:rsidP="000704BD">
            <w:pPr>
              <w:pStyle w:val="Tabel"/>
            </w:pPr>
            <w:r w:rsidRPr="005E17A4">
              <w:t>[1..1]</w:t>
            </w:r>
          </w:p>
        </w:tc>
        <w:tc>
          <w:tcPr>
            <w:tcW w:w="1147" w:type="dxa"/>
          </w:tcPr>
          <w:p w14:paraId="704CB31A" w14:textId="77777777" w:rsidR="000704BD" w:rsidRPr="005E17A4" w:rsidRDefault="000704BD" w:rsidP="000704BD">
            <w:pPr>
              <w:pStyle w:val="Tabel"/>
            </w:pPr>
          </w:p>
        </w:tc>
        <w:tc>
          <w:tcPr>
            <w:tcW w:w="3814" w:type="dxa"/>
          </w:tcPr>
          <w:p w14:paraId="497FE022" w14:textId="77777777" w:rsidR="000704BD" w:rsidRPr="005E17A4" w:rsidRDefault="000704BD" w:rsidP="000704BD">
            <w:pPr>
              <w:pStyle w:val="Tabel"/>
            </w:pPr>
            <w:r>
              <w:t>Container van het specifieke OW-object.</w:t>
            </w:r>
          </w:p>
        </w:tc>
      </w:tr>
      <w:tr w:rsidR="000704BD" w:rsidRPr="00022065" w14:paraId="394CAAAA" w14:textId="77777777" w:rsidTr="0005014C">
        <w:trPr>
          <w:cantSplit/>
        </w:trPr>
        <w:tc>
          <w:tcPr>
            <w:tcW w:w="3397" w:type="dxa"/>
          </w:tcPr>
          <w:p w14:paraId="5AE6D578" w14:textId="5364C906" w:rsidR="000704BD" w:rsidRPr="005E17A4" w:rsidRDefault="000704BD" w:rsidP="000704BD">
            <w:pPr>
              <w:pStyle w:val="Tabel"/>
              <w:ind w:left="284"/>
            </w:pPr>
            <w:r>
              <w:t>Pons</w:t>
            </w:r>
          </w:p>
        </w:tc>
        <w:tc>
          <w:tcPr>
            <w:tcW w:w="1276" w:type="dxa"/>
          </w:tcPr>
          <w:p w14:paraId="649838FA" w14:textId="77777777" w:rsidR="000704BD" w:rsidRPr="005E17A4" w:rsidRDefault="000704BD" w:rsidP="000704BD">
            <w:pPr>
              <w:pStyle w:val="Tabel"/>
            </w:pPr>
            <w:r>
              <w:t>[1..1]</w:t>
            </w:r>
          </w:p>
        </w:tc>
        <w:tc>
          <w:tcPr>
            <w:tcW w:w="1147" w:type="dxa"/>
          </w:tcPr>
          <w:p w14:paraId="3ECECD99" w14:textId="77777777" w:rsidR="000704BD" w:rsidRPr="005E17A4" w:rsidRDefault="000704BD" w:rsidP="000704BD">
            <w:pPr>
              <w:pStyle w:val="Tabel"/>
            </w:pPr>
          </w:p>
        </w:tc>
        <w:tc>
          <w:tcPr>
            <w:tcW w:w="3814" w:type="dxa"/>
          </w:tcPr>
          <w:p w14:paraId="1EB24D50" w14:textId="67189EB7" w:rsidR="000704BD" w:rsidRDefault="000704BD" w:rsidP="000704BD">
            <w:pPr>
              <w:pStyle w:val="Tabel"/>
            </w:pPr>
            <w:r>
              <w:t xml:space="preserve">Het </w:t>
            </w:r>
            <w:r w:rsidR="003F2CE9">
              <w:t xml:space="preserve">object dat een </w:t>
            </w:r>
            <w:r>
              <w:t xml:space="preserve">gebied </w:t>
            </w:r>
            <w:r w:rsidR="003F2CE9">
              <w:t xml:space="preserve">duidt </w:t>
            </w:r>
            <w:r>
              <w:t xml:space="preserve">waar </w:t>
            </w:r>
            <w:r w:rsidR="009A4779">
              <w:t xml:space="preserve">bestemmingsplannen </w:t>
            </w:r>
            <w:r>
              <w:t xml:space="preserve">niet meer getoond </w:t>
            </w:r>
            <w:r w:rsidR="009A4779">
              <w:t xml:space="preserve">hoeven </w:t>
            </w:r>
            <w:r>
              <w:t>te worden.</w:t>
            </w:r>
            <w:r w:rsidR="00BC5836">
              <w:t xml:space="preserve"> Bij een regeling hoort maximaal één Pons. Bij een tijdelijk </w:t>
            </w:r>
            <w:proofErr w:type="spellStart"/>
            <w:r w:rsidR="00BC5836">
              <w:t>regelingdeel</w:t>
            </w:r>
            <w:proofErr w:type="spellEnd"/>
            <w:r w:rsidR="00BC5836">
              <w:t xml:space="preserve"> hoort nooit een Pons.</w:t>
            </w:r>
          </w:p>
        </w:tc>
      </w:tr>
      <w:tr w:rsidR="00CE2505" w:rsidRPr="00022065" w14:paraId="39A02D5C" w14:textId="77777777" w:rsidTr="0005014C">
        <w:trPr>
          <w:cantSplit/>
        </w:trPr>
        <w:tc>
          <w:tcPr>
            <w:tcW w:w="3397" w:type="dxa"/>
          </w:tcPr>
          <w:p w14:paraId="4D3C02DD" w14:textId="76963816" w:rsidR="00CE2505" w:rsidRPr="005E17A4" w:rsidRDefault="0092301E" w:rsidP="00CE2505">
            <w:pPr>
              <w:pStyle w:val="Tabel"/>
              <w:ind w:left="568"/>
            </w:pPr>
            <w:r>
              <w:t>S</w:t>
            </w:r>
            <w:r w:rsidR="00CE2505" w:rsidRPr="005E17A4">
              <w:t>tatus</w:t>
            </w:r>
          </w:p>
        </w:tc>
        <w:tc>
          <w:tcPr>
            <w:tcW w:w="1276" w:type="dxa"/>
          </w:tcPr>
          <w:p w14:paraId="1246C097" w14:textId="77777777" w:rsidR="00CE2505" w:rsidRPr="005E17A4" w:rsidRDefault="00CE2505" w:rsidP="00CE2505">
            <w:pPr>
              <w:pStyle w:val="Tabel"/>
            </w:pPr>
            <w:r w:rsidRPr="005E17A4">
              <w:t>[0..1]</w:t>
            </w:r>
          </w:p>
        </w:tc>
        <w:tc>
          <w:tcPr>
            <w:tcW w:w="1147" w:type="dxa"/>
          </w:tcPr>
          <w:p w14:paraId="3F570E56" w14:textId="1B5D5EC7" w:rsidR="00CE2505" w:rsidRPr="005E17A4" w:rsidRDefault="00CE2505" w:rsidP="00CE2505">
            <w:pPr>
              <w:pStyle w:val="Tabel"/>
            </w:pPr>
            <w:r w:rsidRPr="005E17A4">
              <w:t>String</w:t>
            </w:r>
            <w:r w:rsidR="00402CEE">
              <w:t>(80)</w:t>
            </w:r>
          </w:p>
        </w:tc>
        <w:tc>
          <w:tcPr>
            <w:tcW w:w="3814" w:type="dxa"/>
          </w:tcPr>
          <w:p w14:paraId="09CDDCE7" w14:textId="5FE24E70" w:rsidR="00CE2505" w:rsidRDefault="00CE2505" w:rsidP="00CE2505">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F5100C">
              <w:t>3.2.2</w:t>
            </w:r>
            <w:r w:rsidRPr="005E17A4">
              <w:fldChar w:fldCharType="end"/>
            </w:r>
            <w:r>
              <w:t>.</w:t>
            </w:r>
          </w:p>
        </w:tc>
      </w:tr>
      <w:tr w:rsidR="00CE2505" w:rsidRPr="00022065" w14:paraId="3DFAC946" w14:textId="77777777" w:rsidTr="0005014C">
        <w:trPr>
          <w:cantSplit/>
          <w:trHeight w:val="91"/>
        </w:trPr>
        <w:tc>
          <w:tcPr>
            <w:tcW w:w="3397" w:type="dxa"/>
          </w:tcPr>
          <w:p w14:paraId="50F8F90A" w14:textId="25DFABEE" w:rsidR="00CE2505" w:rsidRPr="005E17A4" w:rsidRDefault="0092301E" w:rsidP="00CE2505">
            <w:pPr>
              <w:pStyle w:val="Tabel"/>
              <w:ind w:left="568"/>
            </w:pPr>
            <w:r w:rsidRPr="005E17A4">
              <w:t>P</w:t>
            </w:r>
            <w:r w:rsidR="00CE2505" w:rsidRPr="005E17A4">
              <w:t>rocedurestatus</w:t>
            </w:r>
          </w:p>
        </w:tc>
        <w:tc>
          <w:tcPr>
            <w:tcW w:w="1276" w:type="dxa"/>
          </w:tcPr>
          <w:p w14:paraId="7A76CD92" w14:textId="77777777" w:rsidR="00CE2505" w:rsidRPr="005E17A4" w:rsidRDefault="00CE2505" w:rsidP="00CE2505">
            <w:pPr>
              <w:pStyle w:val="Tabel"/>
            </w:pPr>
            <w:r w:rsidRPr="005E17A4">
              <w:t>[0..1]</w:t>
            </w:r>
          </w:p>
        </w:tc>
        <w:tc>
          <w:tcPr>
            <w:tcW w:w="1147" w:type="dxa"/>
          </w:tcPr>
          <w:p w14:paraId="3AB94B2E" w14:textId="638240E1" w:rsidR="00CE2505" w:rsidRPr="005E17A4" w:rsidRDefault="00CE2505" w:rsidP="00CE2505">
            <w:pPr>
              <w:pStyle w:val="Tabel"/>
            </w:pPr>
            <w:r w:rsidRPr="005E17A4">
              <w:t>String</w:t>
            </w:r>
            <w:r w:rsidR="00402CEE">
              <w:t>(80)</w:t>
            </w:r>
          </w:p>
        </w:tc>
        <w:tc>
          <w:tcPr>
            <w:tcW w:w="3814" w:type="dxa"/>
          </w:tcPr>
          <w:p w14:paraId="71860856" w14:textId="6C46E168" w:rsidR="00CE2505" w:rsidRPr="00E46DA0" w:rsidRDefault="00CE2505" w:rsidP="00CE2505">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F5100C">
              <w:t>3.2.3</w:t>
            </w:r>
            <w:r w:rsidRPr="005E17A4">
              <w:fldChar w:fldCharType="end"/>
            </w:r>
            <w:r>
              <w:t>.</w:t>
            </w:r>
          </w:p>
        </w:tc>
      </w:tr>
      <w:tr w:rsidR="00CE2505" w:rsidRPr="00022065" w14:paraId="28ED7626" w14:textId="77777777" w:rsidTr="0005014C">
        <w:trPr>
          <w:cantSplit/>
        </w:trPr>
        <w:tc>
          <w:tcPr>
            <w:tcW w:w="3397" w:type="dxa"/>
          </w:tcPr>
          <w:p w14:paraId="010AFBB9" w14:textId="21355DC5" w:rsidR="00CE2505" w:rsidRPr="005E17A4" w:rsidRDefault="0092301E" w:rsidP="00CE2505">
            <w:pPr>
              <w:pStyle w:val="Tabel"/>
              <w:ind w:left="568"/>
            </w:pPr>
            <w:r>
              <w:t>I</w:t>
            </w:r>
            <w:r w:rsidR="00CE2505">
              <w:t>dentificatie</w:t>
            </w:r>
          </w:p>
        </w:tc>
        <w:tc>
          <w:tcPr>
            <w:tcW w:w="1276" w:type="dxa"/>
          </w:tcPr>
          <w:p w14:paraId="1D67A606" w14:textId="406FDA2B" w:rsidR="00CE2505" w:rsidRPr="005E17A4" w:rsidRDefault="00CE2505" w:rsidP="00CE2505">
            <w:pPr>
              <w:pStyle w:val="Tabel"/>
            </w:pPr>
            <w:r>
              <w:t>[1..1]</w:t>
            </w:r>
          </w:p>
        </w:tc>
        <w:tc>
          <w:tcPr>
            <w:tcW w:w="1147" w:type="dxa"/>
          </w:tcPr>
          <w:p w14:paraId="2C590867" w14:textId="79968240" w:rsidR="00CE2505" w:rsidRPr="005E17A4" w:rsidRDefault="00CE2505" w:rsidP="00CE2505">
            <w:pPr>
              <w:pStyle w:val="Tabel"/>
            </w:pPr>
            <w:r>
              <w:t>NEN3610</w:t>
            </w:r>
            <w:r w:rsidR="00877D3A">
              <w:t xml:space="preserve"> (80)</w:t>
            </w:r>
          </w:p>
        </w:tc>
        <w:tc>
          <w:tcPr>
            <w:tcW w:w="3814" w:type="dxa"/>
          </w:tcPr>
          <w:p w14:paraId="6EA41CB0" w14:textId="678515BD" w:rsidR="00CE2505" w:rsidRPr="005E17A4" w:rsidRDefault="00D23180" w:rsidP="00CE2505">
            <w:pPr>
              <w:pStyle w:val="Tabel"/>
            </w:pPr>
            <w:r w:rsidRPr="00A7586D">
              <w:t>Identificatie van OW-object</w:t>
            </w:r>
            <w:r>
              <w:t>, zie</w:t>
            </w:r>
            <w:r w:rsidR="000062CC">
              <w:t xml:space="preserve"> </w:t>
            </w:r>
            <w:r w:rsidR="000062CC">
              <w:fldChar w:fldCharType="begin"/>
            </w:r>
            <w:r w:rsidR="000062CC">
              <w:instrText xml:space="preserve"> REF _Ref75176935 \r \h </w:instrText>
            </w:r>
            <w:r w:rsidR="000062CC">
              <w:fldChar w:fldCharType="separate"/>
            </w:r>
            <w:r w:rsidR="00F5100C">
              <w:t>3.2.1</w:t>
            </w:r>
            <w:r w:rsidR="000062CC">
              <w:fldChar w:fldCharType="end"/>
            </w:r>
            <w:r>
              <w:t>.</w:t>
            </w:r>
          </w:p>
        </w:tc>
      </w:tr>
      <w:tr w:rsidR="00CE2505" w:rsidRPr="00022065" w14:paraId="7F1A1FFE" w14:textId="77777777" w:rsidTr="0005014C">
        <w:trPr>
          <w:cantSplit/>
        </w:trPr>
        <w:tc>
          <w:tcPr>
            <w:tcW w:w="3397" w:type="dxa"/>
          </w:tcPr>
          <w:p w14:paraId="590849FC" w14:textId="1AB7A2AB" w:rsidR="00CE2505" w:rsidRPr="005E17A4" w:rsidRDefault="0092301E" w:rsidP="00CE2505">
            <w:pPr>
              <w:pStyle w:val="Tabel"/>
              <w:ind w:left="568"/>
            </w:pPr>
            <w:r>
              <w:t>L</w:t>
            </w:r>
            <w:r w:rsidR="00CE2505">
              <w:t>ocatieaanduiding</w:t>
            </w:r>
          </w:p>
        </w:tc>
        <w:tc>
          <w:tcPr>
            <w:tcW w:w="1276" w:type="dxa"/>
          </w:tcPr>
          <w:p w14:paraId="2E0B344C" w14:textId="5E21E551" w:rsidR="00CE2505" w:rsidRPr="005E17A4" w:rsidRDefault="00CE2505" w:rsidP="00CE2505">
            <w:pPr>
              <w:pStyle w:val="Tabel"/>
            </w:pPr>
            <w:r>
              <w:t>[1..1]</w:t>
            </w:r>
          </w:p>
        </w:tc>
        <w:tc>
          <w:tcPr>
            <w:tcW w:w="1147" w:type="dxa"/>
          </w:tcPr>
          <w:p w14:paraId="7EE202B9" w14:textId="115863D8" w:rsidR="00CE2505" w:rsidRPr="005E17A4" w:rsidRDefault="00CE2505" w:rsidP="00CE2505">
            <w:pPr>
              <w:pStyle w:val="Tabel"/>
            </w:pPr>
          </w:p>
        </w:tc>
        <w:tc>
          <w:tcPr>
            <w:tcW w:w="3814" w:type="dxa"/>
          </w:tcPr>
          <w:p w14:paraId="3F8F7F79" w14:textId="1F896501" w:rsidR="00CE2505" w:rsidRPr="005E17A4" w:rsidRDefault="00CE2505" w:rsidP="00CE2505">
            <w:pPr>
              <w:pStyle w:val="Tabel"/>
            </w:pPr>
            <w:r>
              <w:t xml:space="preserve">De Locatie waar de </w:t>
            </w:r>
            <w:r w:rsidR="00267CBE">
              <w:t xml:space="preserve">bestemmingsplannen </w:t>
            </w:r>
            <w:r>
              <w:t>niet meer getoond hoe</w:t>
            </w:r>
            <w:r w:rsidR="0054086D">
              <w:t>ven</w:t>
            </w:r>
            <w:r>
              <w:t xml:space="preserve"> te worden.</w:t>
            </w:r>
          </w:p>
        </w:tc>
      </w:tr>
      <w:tr w:rsidR="00CE2505" w:rsidRPr="00022065" w14:paraId="757055D9" w14:textId="77777777" w:rsidTr="0005014C">
        <w:trPr>
          <w:cantSplit/>
        </w:trPr>
        <w:tc>
          <w:tcPr>
            <w:tcW w:w="3397" w:type="dxa"/>
          </w:tcPr>
          <w:p w14:paraId="11A385DE" w14:textId="767189D1" w:rsidR="00CE2505" w:rsidRDefault="00CE2505" w:rsidP="00CE2505">
            <w:pPr>
              <w:pStyle w:val="Tabel"/>
              <w:ind w:left="568"/>
            </w:pPr>
            <w:r>
              <w:t>[@LocatieRef]</w:t>
            </w:r>
          </w:p>
        </w:tc>
        <w:tc>
          <w:tcPr>
            <w:tcW w:w="1276" w:type="dxa"/>
          </w:tcPr>
          <w:p w14:paraId="49535F87" w14:textId="7CC0FCE6" w:rsidR="00CE2505" w:rsidRDefault="00CE2505" w:rsidP="00CE2505">
            <w:pPr>
              <w:pStyle w:val="Tabel"/>
            </w:pPr>
            <w:r>
              <w:t>[1..1]</w:t>
            </w:r>
          </w:p>
        </w:tc>
        <w:tc>
          <w:tcPr>
            <w:tcW w:w="1147" w:type="dxa"/>
          </w:tcPr>
          <w:p w14:paraId="1E849BA1" w14:textId="1F643C9A" w:rsidR="00CE2505" w:rsidRDefault="00877D3A" w:rsidP="00CE2505">
            <w:pPr>
              <w:pStyle w:val="Tabel"/>
            </w:pPr>
            <w:proofErr w:type="spellStart"/>
            <w:r>
              <w:rPr>
                <w:bCs w:val="0"/>
              </w:rPr>
              <w:t>x</w:t>
            </w:r>
            <w:r w:rsidRPr="005E17A4">
              <w:rPr>
                <w:bCs w:val="0"/>
              </w:rPr>
              <w:t>link</w:t>
            </w:r>
            <w:proofErr w:type="spellEnd"/>
            <w:r>
              <w:rPr>
                <w:bCs w:val="0"/>
              </w:rPr>
              <w:t>(80)</w:t>
            </w:r>
          </w:p>
        </w:tc>
        <w:tc>
          <w:tcPr>
            <w:tcW w:w="3814" w:type="dxa"/>
          </w:tcPr>
          <w:p w14:paraId="6053444E" w14:textId="79E02CFF" w:rsidR="00CE2505" w:rsidRPr="005E17A4" w:rsidRDefault="00CE2505" w:rsidP="00CE2505">
            <w:pPr>
              <w:pStyle w:val="Tabel"/>
            </w:pPr>
            <w:r w:rsidRPr="005E17A4">
              <w:t>Verwijzing naar de identificatie</w:t>
            </w:r>
            <w:r>
              <w:t>(s)</w:t>
            </w:r>
            <w:r w:rsidRPr="005E17A4">
              <w:t xml:space="preserve"> van de Locatie waar </w:t>
            </w:r>
            <w:r>
              <w:t>een de oude regeling niet meer getoond hoeft te worden</w:t>
            </w:r>
            <w:r w:rsidRPr="005E17A4">
              <w:t xml:space="preserve">. </w:t>
            </w:r>
          </w:p>
        </w:tc>
      </w:tr>
    </w:tbl>
    <w:p w14:paraId="4C1D22A7" w14:textId="11DC11B9" w:rsidR="004A2B1E" w:rsidRDefault="004A2B1E" w:rsidP="00D7079F">
      <w:pPr>
        <w:pStyle w:val="Kop3"/>
      </w:pPr>
      <w:bookmarkStart w:id="580" w:name="_Ref38046694"/>
      <w:bookmarkStart w:id="581" w:name="_Toc152061453"/>
      <w:bookmarkStart w:id="582" w:name="XML_art_kaart"/>
      <w:bookmarkStart w:id="583" w:name="_Ref36562909"/>
      <w:r>
        <w:t>Kaart</w:t>
      </w:r>
      <w:bookmarkEnd w:id="580"/>
      <w:bookmarkEnd w:id="581"/>
    </w:p>
    <w:p w14:paraId="42A0B1A9" w14:textId="77777777" w:rsidR="00E610F0" w:rsidRPr="00E610F0" w:rsidRDefault="00E610F0"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559"/>
        <w:gridCol w:w="3402"/>
      </w:tblGrid>
      <w:tr w:rsidR="004A2B1E" w:rsidRPr="00022065" w14:paraId="405C2F91" w14:textId="77777777" w:rsidTr="0005014C">
        <w:trPr>
          <w:cnfStyle w:val="100000000000" w:firstRow="1" w:lastRow="0" w:firstColumn="0" w:lastColumn="0" w:oddVBand="0" w:evenVBand="0" w:oddHBand="0" w:evenHBand="0" w:firstRowFirstColumn="0" w:firstRowLastColumn="0" w:lastRowFirstColumn="0" w:lastRowLastColumn="0"/>
          <w:cantSplit/>
          <w:tblHeader/>
        </w:trPr>
        <w:tc>
          <w:tcPr>
            <w:tcW w:w="3397" w:type="dxa"/>
          </w:tcPr>
          <w:bookmarkEnd w:id="582"/>
          <w:p w14:paraId="71D75E7F" w14:textId="77777777" w:rsidR="004A2B1E" w:rsidRPr="00E45F7A" w:rsidRDefault="004A2B1E" w:rsidP="004A2B1E">
            <w:pPr>
              <w:pStyle w:val="Tabel"/>
            </w:pPr>
            <w:r w:rsidRPr="00E45F7A">
              <w:t>Element</w:t>
            </w:r>
          </w:p>
        </w:tc>
        <w:tc>
          <w:tcPr>
            <w:tcW w:w="1276" w:type="dxa"/>
          </w:tcPr>
          <w:p w14:paraId="6E512665" w14:textId="77777777" w:rsidR="004A2B1E" w:rsidRPr="00187972" w:rsidRDefault="004A2B1E" w:rsidP="004A2B1E">
            <w:pPr>
              <w:pStyle w:val="Tabel"/>
              <w:rPr>
                <w:sz w:val="16"/>
              </w:rPr>
            </w:pPr>
            <w:r w:rsidRPr="00187972">
              <w:rPr>
                <w:sz w:val="16"/>
              </w:rPr>
              <w:t>M(</w:t>
            </w:r>
            <w:proofErr w:type="spellStart"/>
            <w:r w:rsidRPr="00187972">
              <w:rPr>
                <w:sz w:val="16"/>
              </w:rPr>
              <w:t>ultipliciteit</w:t>
            </w:r>
            <w:proofErr w:type="spellEnd"/>
            <w:r w:rsidRPr="00187972">
              <w:rPr>
                <w:sz w:val="16"/>
              </w:rPr>
              <w:t>)</w:t>
            </w:r>
          </w:p>
        </w:tc>
        <w:tc>
          <w:tcPr>
            <w:tcW w:w="1559" w:type="dxa"/>
          </w:tcPr>
          <w:p w14:paraId="3A3ADF10" w14:textId="77777777" w:rsidR="004A2B1E" w:rsidRPr="00E45F7A" w:rsidRDefault="004A2B1E" w:rsidP="004A2B1E">
            <w:pPr>
              <w:pStyle w:val="Tabel"/>
            </w:pPr>
            <w:r w:rsidRPr="00E45F7A">
              <w:t>Type</w:t>
            </w:r>
          </w:p>
        </w:tc>
        <w:tc>
          <w:tcPr>
            <w:tcW w:w="3402" w:type="dxa"/>
          </w:tcPr>
          <w:p w14:paraId="7F8C31B7" w14:textId="77777777" w:rsidR="004A2B1E" w:rsidRPr="00E45F7A" w:rsidRDefault="004A2B1E" w:rsidP="004A2B1E">
            <w:pPr>
              <w:pStyle w:val="Tabel"/>
            </w:pPr>
            <w:r w:rsidRPr="00E45F7A">
              <w:t>Omschrijving</w:t>
            </w:r>
          </w:p>
        </w:tc>
      </w:tr>
      <w:tr w:rsidR="004A2B1E" w:rsidRPr="00022065" w14:paraId="231E97A6" w14:textId="77777777" w:rsidTr="0005014C">
        <w:trPr>
          <w:cantSplit/>
        </w:trPr>
        <w:tc>
          <w:tcPr>
            <w:tcW w:w="3397" w:type="dxa"/>
          </w:tcPr>
          <w:p w14:paraId="2B99B1B5" w14:textId="77777777" w:rsidR="004A2B1E" w:rsidRPr="005E17A4" w:rsidRDefault="004A2B1E" w:rsidP="004A2B1E">
            <w:pPr>
              <w:pStyle w:val="Tabel"/>
            </w:pPr>
            <w:proofErr w:type="spellStart"/>
            <w:r w:rsidRPr="005E17A4">
              <w:t>owObject</w:t>
            </w:r>
            <w:proofErr w:type="spellEnd"/>
          </w:p>
        </w:tc>
        <w:tc>
          <w:tcPr>
            <w:tcW w:w="1276" w:type="dxa"/>
          </w:tcPr>
          <w:p w14:paraId="42433309" w14:textId="77777777" w:rsidR="004A2B1E" w:rsidRPr="005E17A4" w:rsidRDefault="004A2B1E" w:rsidP="004A2B1E">
            <w:pPr>
              <w:pStyle w:val="Tabel"/>
            </w:pPr>
            <w:r w:rsidRPr="005E17A4">
              <w:t>[1..1]</w:t>
            </w:r>
          </w:p>
        </w:tc>
        <w:tc>
          <w:tcPr>
            <w:tcW w:w="1559" w:type="dxa"/>
          </w:tcPr>
          <w:p w14:paraId="2709C8A6" w14:textId="77777777" w:rsidR="004A2B1E" w:rsidRPr="005E17A4" w:rsidRDefault="004A2B1E" w:rsidP="004A2B1E">
            <w:pPr>
              <w:pStyle w:val="Tabel"/>
            </w:pPr>
          </w:p>
        </w:tc>
        <w:tc>
          <w:tcPr>
            <w:tcW w:w="3402" w:type="dxa"/>
          </w:tcPr>
          <w:p w14:paraId="3D633CC1" w14:textId="77777777" w:rsidR="004A2B1E" w:rsidRPr="005E17A4" w:rsidRDefault="004A2B1E" w:rsidP="004A2B1E">
            <w:pPr>
              <w:pStyle w:val="Tabel"/>
            </w:pPr>
            <w:r>
              <w:t>Container van het specifieke OW-object.</w:t>
            </w:r>
          </w:p>
        </w:tc>
      </w:tr>
      <w:tr w:rsidR="004A2B1E" w:rsidRPr="00022065" w14:paraId="7A0C20C8" w14:textId="77777777" w:rsidTr="0005014C">
        <w:trPr>
          <w:cantSplit/>
        </w:trPr>
        <w:tc>
          <w:tcPr>
            <w:tcW w:w="3397" w:type="dxa"/>
          </w:tcPr>
          <w:p w14:paraId="67AC857B" w14:textId="33194990" w:rsidR="004A2B1E" w:rsidRPr="005E17A4" w:rsidRDefault="004A2B1E" w:rsidP="004A2B1E">
            <w:pPr>
              <w:pStyle w:val="Tabel"/>
              <w:ind w:left="284"/>
            </w:pPr>
            <w:r>
              <w:t>Kaart</w:t>
            </w:r>
          </w:p>
        </w:tc>
        <w:tc>
          <w:tcPr>
            <w:tcW w:w="1276" w:type="dxa"/>
          </w:tcPr>
          <w:p w14:paraId="6089B924" w14:textId="77777777" w:rsidR="004A2B1E" w:rsidRPr="005E17A4" w:rsidRDefault="004A2B1E" w:rsidP="004A2B1E">
            <w:pPr>
              <w:pStyle w:val="Tabel"/>
            </w:pPr>
            <w:r>
              <w:t>[1..1]</w:t>
            </w:r>
          </w:p>
        </w:tc>
        <w:tc>
          <w:tcPr>
            <w:tcW w:w="1559" w:type="dxa"/>
          </w:tcPr>
          <w:p w14:paraId="1E9084C7" w14:textId="77777777" w:rsidR="004A2B1E" w:rsidRPr="005E17A4" w:rsidRDefault="004A2B1E" w:rsidP="004A2B1E">
            <w:pPr>
              <w:pStyle w:val="Tabel"/>
            </w:pPr>
          </w:p>
        </w:tc>
        <w:tc>
          <w:tcPr>
            <w:tcW w:w="3402" w:type="dxa"/>
          </w:tcPr>
          <w:p w14:paraId="294292F2" w14:textId="035127EB" w:rsidR="004A2B1E" w:rsidRDefault="0047303B" w:rsidP="004A2B1E">
            <w:pPr>
              <w:pStyle w:val="Tabel"/>
            </w:pPr>
            <w:r>
              <w:t>Een object waarmee je een specifieke kaart kunt duiden en meegeven.</w:t>
            </w:r>
          </w:p>
        </w:tc>
      </w:tr>
      <w:tr w:rsidR="004A2B1E" w:rsidRPr="00022065" w14:paraId="26C758E9" w14:textId="77777777" w:rsidTr="0005014C">
        <w:trPr>
          <w:cantSplit/>
        </w:trPr>
        <w:tc>
          <w:tcPr>
            <w:tcW w:w="3397" w:type="dxa"/>
          </w:tcPr>
          <w:p w14:paraId="3C638F50" w14:textId="77777777" w:rsidR="004A2B1E" w:rsidRPr="005E17A4" w:rsidRDefault="004A2B1E" w:rsidP="004A2B1E">
            <w:pPr>
              <w:pStyle w:val="Tabel"/>
              <w:ind w:left="568"/>
            </w:pPr>
            <w:r>
              <w:t>s</w:t>
            </w:r>
            <w:r w:rsidRPr="005E17A4">
              <w:t>tatus</w:t>
            </w:r>
          </w:p>
        </w:tc>
        <w:tc>
          <w:tcPr>
            <w:tcW w:w="1276" w:type="dxa"/>
          </w:tcPr>
          <w:p w14:paraId="527DB991" w14:textId="77777777" w:rsidR="004A2B1E" w:rsidRPr="005E17A4" w:rsidRDefault="004A2B1E" w:rsidP="004A2B1E">
            <w:pPr>
              <w:pStyle w:val="Tabel"/>
            </w:pPr>
            <w:r w:rsidRPr="005E17A4">
              <w:t>[0..1]</w:t>
            </w:r>
          </w:p>
        </w:tc>
        <w:tc>
          <w:tcPr>
            <w:tcW w:w="1559" w:type="dxa"/>
          </w:tcPr>
          <w:p w14:paraId="3C44D0C9" w14:textId="7738AE27" w:rsidR="004A2B1E" w:rsidRPr="005E17A4" w:rsidRDefault="004A2B1E" w:rsidP="004A2B1E">
            <w:pPr>
              <w:pStyle w:val="Tabel"/>
            </w:pPr>
            <w:r w:rsidRPr="005E17A4">
              <w:t>String</w:t>
            </w:r>
            <w:r w:rsidR="00E61E14">
              <w:t>(80)</w:t>
            </w:r>
          </w:p>
        </w:tc>
        <w:tc>
          <w:tcPr>
            <w:tcW w:w="3402" w:type="dxa"/>
          </w:tcPr>
          <w:p w14:paraId="370A7215" w14:textId="4DFF3B18" w:rsidR="004A2B1E" w:rsidRDefault="004A2B1E" w:rsidP="004A2B1E">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F5100C">
              <w:t>3.2.2</w:t>
            </w:r>
            <w:r w:rsidRPr="005E17A4">
              <w:fldChar w:fldCharType="end"/>
            </w:r>
            <w:r>
              <w:t>.</w:t>
            </w:r>
          </w:p>
        </w:tc>
      </w:tr>
      <w:tr w:rsidR="004A2B1E" w:rsidRPr="00022065" w14:paraId="5CB4F6C6" w14:textId="77777777" w:rsidTr="0005014C">
        <w:trPr>
          <w:cantSplit/>
          <w:trHeight w:val="91"/>
        </w:trPr>
        <w:tc>
          <w:tcPr>
            <w:tcW w:w="3397" w:type="dxa"/>
          </w:tcPr>
          <w:p w14:paraId="48AAAED9" w14:textId="77777777" w:rsidR="004A2B1E" w:rsidRPr="005E17A4" w:rsidRDefault="004A2B1E" w:rsidP="004A2B1E">
            <w:pPr>
              <w:pStyle w:val="Tabel"/>
              <w:ind w:left="568"/>
            </w:pPr>
            <w:r w:rsidRPr="005E17A4">
              <w:t>procedurestatus</w:t>
            </w:r>
          </w:p>
        </w:tc>
        <w:tc>
          <w:tcPr>
            <w:tcW w:w="1276" w:type="dxa"/>
          </w:tcPr>
          <w:p w14:paraId="57028A41" w14:textId="77777777" w:rsidR="004A2B1E" w:rsidRPr="005E17A4" w:rsidRDefault="004A2B1E" w:rsidP="004A2B1E">
            <w:pPr>
              <w:pStyle w:val="Tabel"/>
            </w:pPr>
            <w:r w:rsidRPr="005E17A4">
              <w:t>[0..1]</w:t>
            </w:r>
          </w:p>
        </w:tc>
        <w:tc>
          <w:tcPr>
            <w:tcW w:w="1559" w:type="dxa"/>
          </w:tcPr>
          <w:p w14:paraId="177ECE23" w14:textId="3BB5DE0D" w:rsidR="004A2B1E" w:rsidRPr="005E17A4" w:rsidRDefault="004A2B1E" w:rsidP="004A2B1E">
            <w:pPr>
              <w:pStyle w:val="Tabel"/>
            </w:pPr>
            <w:r w:rsidRPr="005E17A4">
              <w:t>String</w:t>
            </w:r>
            <w:r w:rsidR="00E61E14">
              <w:t>(80)</w:t>
            </w:r>
          </w:p>
        </w:tc>
        <w:tc>
          <w:tcPr>
            <w:tcW w:w="3402" w:type="dxa"/>
          </w:tcPr>
          <w:p w14:paraId="76B6C51E" w14:textId="1474602C" w:rsidR="004A2B1E" w:rsidRPr="00E46DA0" w:rsidRDefault="004A2B1E" w:rsidP="004A2B1E">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F5100C">
              <w:t>3.2.3</w:t>
            </w:r>
            <w:r w:rsidRPr="005E17A4">
              <w:fldChar w:fldCharType="end"/>
            </w:r>
            <w:r>
              <w:t>.</w:t>
            </w:r>
          </w:p>
        </w:tc>
      </w:tr>
      <w:tr w:rsidR="00EE412F" w:rsidRPr="00022065" w14:paraId="253F7915" w14:textId="77777777" w:rsidTr="0005014C">
        <w:trPr>
          <w:cantSplit/>
          <w:trHeight w:val="91"/>
        </w:trPr>
        <w:tc>
          <w:tcPr>
            <w:tcW w:w="3397" w:type="dxa"/>
          </w:tcPr>
          <w:p w14:paraId="7747C3AC" w14:textId="316F7193" w:rsidR="00EE412F" w:rsidRPr="005E17A4" w:rsidRDefault="00EE412F" w:rsidP="00EE412F">
            <w:pPr>
              <w:pStyle w:val="Tabel"/>
              <w:ind w:left="568"/>
            </w:pPr>
            <w:r>
              <w:t>Identificatie</w:t>
            </w:r>
          </w:p>
        </w:tc>
        <w:tc>
          <w:tcPr>
            <w:tcW w:w="1276" w:type="dxa"/>
          </w:tcPr>
          <w:p w14:paraId="172A918D" w14:textId="50546F20" w:rsidR="00EE412F" w:rsidRPr="005E17A4" w:rsidRDefault="00EE412F" w:rsidP="00EE412F">
            <w:pPr>
              <w:pStyle w:val="Tabel"/>
            </w:pPr>
            <w:r>
              <w:t>[1..1]</w:t>
            </w:r>
          </w:p>
        </w:tc>
        <w:tc>
          <w:tcPr>
            <w:tcW w:w="1559" w:type="dxa"/>
          </w:tcPr>
          <w:p w14:paraId="571E8FA2" w14:textId="3E5A98A7" w:rsidR="00EE412F" w:rsidRPr="005E17A4" w:rsidRDefault="00EE412F" w:rsidP="00EE412F">
            <w:pPr>
              <w:pStyle w:val="Tabel"/>
            </w:pPr>
            <w:r>
              <w:t>NEN3610</w:t>
            </w:r>
            <w:r w:rsidR="00E61E14">
              <w:t xml:space="preserve"> (80)</w:t>
            </w:r>
          </w:p>
        </w:tc>
        <w:tc>
          <w:tcPr>
            <w:tcW w:w="3402" w:type="dxa"/>
          </w:tcPr>
          <w:p w14:paraId="4A7929A5" w14:textId="6A8D4800" w:rsidR="00EE412F" w:rsidRPr="005E17A4" w:rsidRDefault="00EE412F" w:rsidP="00EE412F">
            <w:pPr>
              <w:pStyle w:val="Tabel"/>
            </w:pPr>
            <w:r w:rsidRPr="00A7586D">
              <w:t>Identificatie van OW-object</w:t>
            </w:r>
            <w:r>
              <w:t>, zie</w:t>
            </w:r>
            <w:r w:rsidR="000062CC">
              <w:t xml:space="preserve"> </w:t>
            </w:r>
            <w:r w:rsidR="00D554BB">
              <w:fldChar w:fldCharType="begin"/>
            </w:r>
            <w:r w:rsidR="00D554BB">
              <w:instrText xml:space="preserve"> REF _Ref75176935 \r \h </w:instrText>
            </w:r>
            <w:r w:rsidR="00D554BB">
              <w:fldChar w:fldCharType="separate"/>
            </w:r>
            <w:r w:rsidR="00F5100C">
              <w:t>3.2.1</w:t>
            </w:r>
            <w:r w:rsidR="00D554BB">
              <w:fldChar w:fldCharType="end"/>
            </w:r>
            <w:r>
              <w:t>.</w:t>
            </w:r>
          </w:p>
        </w:tc>
      </w:tr>
      <w:tr w:rsidR="00EE412F" w:rsidRPr="00022065" w14:paraId="5A2389FE" w14:textId="77777777" w:rsidTr="0005014C">
        <w:trPr>
          <w:cantSplit/>
          <w:trHeight w:val="91"/>
        </w:trPr>
        <w:tc>
          <w:tcPr>
            <w:tcW w:w="3397" w:type="dxa"/>
          </w:tcPr>
          <w:p w14:paraId="775AB1C9" w14:textId="58637185" w:rsidR="00EE412F" w:rsidRPr="005E17A4" w:rsidRDefault="00EE412F" w:rsidP="004A2B1E">
            <w:pPr>
              <w:pStyle w:val="Tabel"/>
              <w:ind w:left="568"/>
            </w:pPr>
            <w:r>
              <w:t>naam</w:t>
            </w:r>
          </w:p>
        </w:tc>
        <w:tc>
          <w:tcPr>
            <w:tcW w:w="1276" w:type="dxa"/>
          </w:tcPr>
          <w:p w14:paraId="6D635464" w14:textId="073FF4E1" w:rsidR="00EE412F" w:rsidRPr="005E17A4" w:rsidRDefault="00EE412F" w:rsidP="004A2B1E">
            <w:pPr>
              <w:pStyle w:val="Tabel"/>
            </w:pPr>
            <w:r>
              <w:t>[1..1]</w:t>
            </w:r>
          </w:p>
        </w:tc>
        <w:tc>
          <w:tcPr>
            <w:tcW w:w="1559" w:type="dxa"/>
          </w:tcPr>
          <w:p w14:paraId="16A98195" w14:textId="3CE14823" w:rsidR="00EE412F" w:rsidRPr="005E17A4" w:rsidRDefault="00EE412F" w:rsidP="004A2B1E">
            <w:pPr>
              <w:pStyle w:val="Tabel"/>
            </w:pPr>
            <w:r w:rsidRPr="005E17A4">
              <w:t>String</w:t>
            </w:r>
            <w:r w:rsidR="00187972">
              <w:t>(255)</w:t>
            </w:r>
          </w:p>
        </w:tc>
        <w:tc>
          <w:tcPr>
            <w:tcW w:w="3402" w:type="dxa"/>
          </w:tcPr>
          <w:p w14:paraId="7FDCF157" w14:textId="381B2C49" w:rsidR="00EE412F" w:rsidRPr="005E17A4" w:rsidRDefault="00EE412F" w:rsidP="004A2B1E">
            <w:pPr>
              <w:pStyle w:val="Tabel"/>
            </w:pPr>
            <w:r>
              <w:t>Hoe de kaart genoemd wordt.</w:t>
            </w:r>
          </w:p>
        </w:tc>
      </w:tr>
      <w:tr w:rsidR="00EE412F" w:rsidRPr="00022065" w14:paraId="0C602A54" w14:textId="77777777" w:rsidTr="0005014C">
        <w:trPr>
          <w:cantSplit/>
          <w:trHeight w:val="91"/>
        </w:trPr>
        <w:tc>
          <w:tcPr>
            <w:tcW w:w="3397" w:type="dxa"/>
          </w:tcPr>
          <w:p w14:paraId="2671E5A4" w14:textId="1D1D2512" w:rsidR="00EE412F" w:rsidRPr="005E17A4" w:rsidRDefault="00EE412F" w:rsidP="004A2B1E">
            <w:pPr>
              <w:pStyle w:val="Tabel"/>
              <w:ind w:left="568"/>
            </w:pPr>
            <w:r>
              <w:lastRenderedPageBreak/>
              <w:t>nummer</w:t>
            </w:r>
          </w:p>
        </w:tc>
        <w:tc>
          <w:tcPr>
            <w:tcW w:w="1276" w:type="dxa"/>
          </w:tcPr>
          <w:p w14:paraId="7A83980C" w14:textId="698FBFFB" w:rsidR="00EE412F" w:rsidRPr="005E17A4" w:rsidRDefault="00EE412F" w:rsidP="004A2B1E">
            <w:pPr>
              <w:pStyle w:val="Tabel"/>
            </w:pPr>
            <w:r>
              <w:t>[0..1]</w:t>
            </w:r>
          </w:p>
        </w:tc>
        <w:tc>
          <w:tcPr>
            <w:tcW w:w="1559" w:type="dxa"/>
          </w:tcPr>
          <w:p w14:paraId="256CEB8A" w14:textId="0C0C20ED" w:rsidR="00EE412F" w:rsidRPr="005E17A4" w:rsidRDefault="00EE412F" w:rsidP="004A2B1E">
            <w:pPr>
              <w:pStyle w:val="Tabel"/>
            </w:pPr>
            <w:r w:rsidRPr="005E17A4">
              <w:t>String</w:t>
            </w:r>
            <w:r w:rsidR="00E61E14">
              <w:t>(</w:t>
            </w:r>
            <w:r w:rsidR="00610185">
              <w:t>80)</w:t>
            </w:r>
          </w:p>
        </w:tc>
        <w:tc>
          <w:tcPr>
            <w:tcW w:w="3402" w:type="dxa"/>
          </w:tcPr>
          <w:p w14:paraId="5E94C541" w14:textId="62409AFE" w:rsidR="00EE412F" w:rsidRPr="005E17A4" w:rsidRDefault="00EE412F" w:rsidP="004A2B1E">
            <w:pPr>
              <w:pStyle w:val="Tabel"/>
            </w:pPr>
            <w:r>
              <w:t xml:space="preserve">Nummer van de kaart. </w:t>
            </w:r>
            <w:r>
              <w:br/>
              <w:t>(Er zijn bevoegde gezagen die geven kaarten bepaalde nummers en willen dit als zodanig aanleveren.)</w:t>
            </w:r>
          </w:p>
        </w:tc>
      </w:tr>
      <w:tr w:rsidR="00EE412F" w:rsidRPr="00022065" w14:paraId="1619A0DB" w14:textId="77777777" w:rsidTr="0005014C">
        <w:trPr>
          <w:cantSplit/>
          <w:trHeight w:val="91"/>
        </w:trPr>
        <w:tc>
          <w:tcPr>
            <w:tcW w:w="3397" w:type="dxa"/>
          </w:tcPr>
          <w:p w14:paraId="74EB210E" w14:textId="6F07FCA4" w:rsidR="00EE412F" w:rsidRPr="005E17A4" w:rsidRDefault="00EE412F" w:rsidP="004A2B1E">
            <w:pPr>
              <w:pStyle w:val="Tabel"/>
              <w:ind w:left="568"/>
            </w:pPr>
            <w:r>
              <w:t>uitsnede</w:t>
            </w:r>
          </w:p>
        </w:tc>
        <w:tc>
          <w:tcPr>
            <w:tcW w:w="1276" w:type="dxa"/>
          </w:tcPr>
          <w:p w14:paraId="7B5FFF6F" w14:textId="6F99266A" w:rsidR="00EE412F" w:rsidRPr="005E17A4" w:rsidRDefault="006D5960" w:rsidP="004A2B1E">
            <w:pPr>
              <w:pStyle w:val="Tabel"/>
            </w:pPr>
            <w:r>
              <w:t>[1..1]</w:t>
            </w:r>
          </w:p>
        </w:tc>
        <w:tc>
          <w:tcPr>
            <w:tcW w:w="1559" w:type="dxa"/>
          </w:tcPr>
          <w:p w14:paraId="2CD72E27" w14:textId="77777777" w:rsidR="00EE412F" w:rsidRPr="005E17A4" w:rsidRDefault="00EE412F" w:rsidP="004A2B1E">
            <w:pPr>
              <w:pStyle w:val="Tabel"/>
            </w:pPr>
          </w:p>
        </w:tc>
        <w:tc>
          <w:tcPr>
            <w:tcW w:w="3402" w:type="dxa"/>
          </w:tcPr>
          <w:p w14:paraId="56124623" w14:textId="418C72B9" w:rsidR="00EE412F" w:rsidRPr="005E17A4" w:rsidRDefault="00512087" w:rsidP="004A2B1E">
            <w:pPr>
              <w:pStyle w:val="Tabel"/>
            </w:pPr>
            <w:r>
              <w:t>De uitsnede die de randen van de kaart duidt.</w:t>
            </w:r>
          </w:p>
        </w:tc>
      </w:tr>
      <w:tr w:rsidR="00EE412F" w:rsidRPr="00022065" w14:paraId="459B459B" w14:textId="77777777" w:rsidTr="0005014C">
        <w:trPr>
          <w:cantSplit/>
          <w:trHeight w:val="91"/>
        </w:trPr>
        <w:tc>
          <w:tcPr>
            <w:tcW w:w="3397" w:type="dxa"/>
          </w:tcPr>
          <w:p w14:paraId="63AD221C" w14:textId="2A2526C9" w:rsidR="00EE412F" w:rsidRPr="005E17A4" w:rsidRDefault="00EE412F" w:rsidP="00EE412F">
            <w:pPr>
              <w:pStyle w:val="Tabel"/>
              <w:ind w:left="852"/>
            </w:pPr>
            <w:proofErr w:type="spellStart"/>
            <w:r>
              <w:t>Kaartextent</w:t>
            </w:r>
            <w:proofErr w:type="spellEnd"/>
          </w:p>
        </w:tc>
        <w:tc>
          <w:tcPr>
            <w:tcW w:w="1276" w:type="dxa"/>
          </w:tcPr>
          <w:p w14:paraId="04026D5C" w14:textId="3059BF53" w:rsidR="00EE412F" w:rsidRPr="005E17A4" w:rsidRDefault="006D5960" w:rsidP="004A2B1E">
            <w:pPr>
              <w:pStyle w:val="Tabel"/>
            </w:pPr>
            <w:r>
              <w:t>[1..1]</w:t>
            </w:r>
          </w:p>
        </w:tc>
        <w:tc>
          <w:tcPr>
            <w:tcW w:w="1559" w:type="dxa"/>
          </w:tcPr>
          <w:p w14:paraId="6C2A0616" w14:textId="77777777" w:rsidR="00EE412F" w:rsidRPr="005E17A4" w:rsidRDefault="00EE412F" w:rsidP="004A2B1E">
            <w:pPr>
              <w:pStyle w:val="Tabel"/>
            </w:pPr>
          </w:p>
        </w:tc>
        <w:tc>
          <w:tcPr>
            <w:tcW w:w="3402" w:type="dxa"/>
          </w:tcPr>
          <w:p w14:paraId="23386584" w14:textId="0150E538" w:rsidR="00EE412F" w:rsidRPr="005E17A4" w:rsidRDefault="00512087" w:rsidP="004A2B1E">
            <w:pPr>
              <w:pStyle w:val="Tabel"/>
            </w:pPr>
            <w:r>
              <w:t xml:space="preserve">De </w:t>
            </w:r>
            <w:proofErr w:type="spellStart"/>
            <w:r>
              <w:t>mapextent</w:t>
            </w:r>
            <w:proofErr w:type="spellEnd"/>
            <w:r>
              <w:t>.</w:t>
            </w:r>
          </w:p>
        </w:tc>
      </w:tr>
      <w:tr w:rsidR="00EE412F" w:rsidRPr="00022065" w14:paraId="1EBD0329" w14:textId="77777777" w:rsidTr="0005014C">
        <w:trPr>
          <w:cantSplit/>
          <w:trHeight w:val="91"/>
        </w:trPr>
        <w:tc>
          <w:tcPr>
            <w:tcW w:w="3397" w:type="dxa"/>
          </w:tcPr>
          <w:p w14:paraId="58878AA0" w14:textId="05356A4B" w:rsidR="00EE412F" w:rsidRPr="005E17A4" w:rsidRDefault="00EE412F" w:rsidP="00EE412F">
            <w:pPr>
              <w:pStyle w:val="Tabel"/>
              <w:ind w:left="1136"/>
            </w:pPr>
            <w:proofErr w:type="spellStart"/>
            <w:r>
              <w:t>minX</w:t>
            </w:r>
            <w:proofErr w:type="spellEnd"/>
          </w:p>
        </w:tc>
        <w:tc>
          <w:tcPr>
            <w:tcW w:w="1276" w:type="dxa"/>
          </w:tcPr>
          <w:p w14:paraId="62DE0266" w14:textId="48F66915" w:rsidR="00EE412F" w:rsidRPr="005E17A4" w:rsidRDefault="006D5960" w:rsidP="004A2B1E">
            <w:pPr>
              <w:pStyle w:val="Tabel"/>
            </w:pPr>
            <w:r>
              <w:t>[1..1]</w:t>
            </w:r>
          </w:p>
        </w:tc>
        <w:tc>
          <w:tcPr>
            <w:tcW w:w="1559" w:type="dxa"/>
          </w:tcPr>
          <w:p w14:paraId="7A0F00EE" w14:textId="00EC531C" w:rsidR="00EE412F" w:rsidRPr="005E17A4" w:rsidRDefault="003C61AF" w:rsidP="004A2B1E">
            <w:pPr>
              <w:pStyle w:val="Tabel"/>
            </w:pPr>
            <w:proofErr w:type="spellStart"/>
            <w:r>
              <w:t>Decimal</w:t>
            </w:r>
            <w:proofErr w:type="spellEnd"/>
            <w:r w:rsidR="00610185">
              <w:t xml:space="preserve"> (20)</w:t>
            </w:r>
          </w:p>
        </w:tc>
        <w:tc>
          <w:tcPr>
            <w:tcW w:w="3402" w:type="dxa"/>
          </w:tcPr>
          <w:p w14:paraId="2CA3B0A9" w14:textId="3072B8FD" w:rsidR="00EE412F" w:rsidRPr="006D5960" w:rsidRDefault="006D5960" w:rsidP="004A2B1E">
            <w:pPr>
              <w:pStyle w:val="Tabel"/>
            </w:pPr>
            <w:r w:rsidRPr="006D5960">
              <w:t xml:space="preserve">de laagste X-coördinaat, de </w:t>
            </w:r>
            <w:proofErr w:type="spellStart"/>
            <w:r w:rsidRPr="006D5960">
              <w:t>linkergrens</w:t>
            </w:r>
            <w:proofErr w:type="spellEnd"/>
            <w:r w:rsidRPr="006D5960">
              <w:t xml:space="preserve"> van de kaart.</w:t>
            </w:r>
          </w:p>
        </w:tc>
      </w:tr>
      <w:tr w:rsidR="00EE412F" w:rsidRPr="00022065" w14:paraId="49C36423" w14:textId="77777777" w:rsidTr="0005014C">
        <w:trPr>
          <w:cantSplit/>
          <w:trHeight w:val="91"/>
        </w:trPr>
        <w:tc>
          <w:tcPr>
            <w:tcW w:w="3397" w:type="dxa"/>
          </w:tcPr>
          <w:p w14:paraId="783DAD64" w14:textId="6E47153B" w:rsidR="00EE412F" w:rsidRPr="005E17A4" w:rsidRDefault="00EE412F" w:rsidP="00EE412F">
            <w:pPr>
              <w:pStyle w:val="Tabel"/>
              <w:ind w:left="1136"/>
            </w:pPr>
            <w:proofErr w:type="spellStart"/>
            <w:r>
              <w:t>minY</w:t>
            </w:r>
            <w:proofErr w:type="spellEnd"/>
          </w:p>
        </w:tc>
        <w:tc>
          <w:tcPr>
            <w:tcW w:w="1276" w:type="dxa"/>
          </w:tcPr>
          <w:p w14:paraId="7131C9BA" w14:textId="302A30C2" w:rsidR="00EE412F" w:rsidRPr="005E17A4" w:rsidRDefault="006D5960" w:rsidP="004A2B1E">
            <w:pPr>
              <w:pStyle w:val="Tabel"/>
            </w:pPr>
            <w:r>
              <w:t>[1..1]</w:t>
            </w:r>
          </w:p>
        </w:tc>
        <w:tc>
          <w:tcPr>
            <w:tcW w:w="1559" w:type="dxa"/>
          </w:tcPr>
          <w:p w14:paraId="1E14D87D" w14:textId="2016E1C7" w:rsidR="00EE412F" w:rsidRPr="005E17A4" w:rsidRDefault="003C61AF" w:rsidP="004A2B1E">
            <w:pPr>
              <w:pStyle w:val="Tabel"/>
            </w:pPr>
            <w:proofErr w:type="spellStart"/>
            <w:r>
              <w:t>Decimal</w:t>
            </w:r>
            <w:proofErr w:type="spellEnd"/>
            <w:r w:rsidR="00610185">
              <w:t xml:space="preserve"> (20)</w:t>
            </w:r>
          </w:p>
        </w:tc>
        <w:tc>
          <w:tcPr>
            <w:tcW w:w="3402" w:type="dxa"/>
          </w:tcPr>
          <w:p w14:paraId="20C1E6E3" w14:textId="3C2F9741" w:rsidR="00EE412F" w:rsidRPr="006D5960" w:rsidRDefault="006D5960" w:rsidP="004A2B1E">
            <w:pPr>
              <w:pStyle w:val="Tabel"/>
            </w:pPr>
            <w:r w:rsidRPr="006D5960">
              <w:t>de laagste Y-coördinaat, de ondergrens van de kaart</w:t>
            </w:r>
          </w:p>
        </w:tc>
      </w:tr>
      <w:tr w:rsidR="00EE412F" w:rsidRPr="00022065" w14:paraId="4681CA83" w14:textId="77777777" w:rsidTr="0005014C">
        <w:trPr>
          <w:cantSplit/>
          <w:trHeight w:val="91"/>
        </w:trPr>
        <w:tc>
          <w:tcPr>
            <w:tcW w:w="3397" w:type="dxa"/>
          </w:tcPr>
          <w:p w14:paraId="0511F913" w14:textId="76EA2998" w:rsidR="00EE412F" w:rsidRPr="005E17A4" w:rsidRDefault="00EE412F" w:rsidP="00EE412F">
            <w:pPr>
              <w:pStyle w:val="Tabel"/>
              <w:ind w:left="1136"/>
            </w:pPr>
            <w:proofErr w:type="spellStart"/>
            <w:r>
              <w:t>maxX</w:t>
            </w:r>
            <w:proofErr w:type="spellEnd"/>
          </w:p>
        </w:tc>
        <w:tc>
          <w:tcPr>
            <w:tcW w:w="1276" w:type="dxa"/>
          </w:tcPr>
          <w:p w14:paraId="1D8D074D" w14:textId="5D9D4C0E" w:rsidR="00EE412F" w:rsidRPr="005E17A4" w:rsidRDefault="006D5960" w:rsidP="004A2B1E">
            <w:pPr>
              <w:pStyle w:val="Tabel"/>
            </w:pPr>
            <w:r>
              <w:t>[1..1]</w:t>
            </w:r>
          </w:p>
        </w:tc>
        <w:tc>
          <w:tcPr>
            <w:tcW w:w="1559" w:type="dxa"/>
          </w:tcPr>
          <w:p w14:paraId="465DCDB1" w14:textId="647191D5" w:rsidR="00EE412F" w:rsidRPr="005E17A4" w:rsidRDefault="003C61AF" w:rsidP="004A2B1E">
            <w:pPr>
              <w:pStyle w:val="Tabel"/>
            </w:pPr>
            <w:proofErr w:type="spellStart"/>
            <w:r>
              <w:t>Decimal</w:t>
            </w:r>
            <w:proofErr w:type="spellEnd"/>
            <w:r w:rsidR="00610185">
              <w:t xml:space="preserve"> (20)</w:t>
            </w:r>
          </w:p>
        </w:tc>
        <w:tc>
          <w:tcPr>
            <w:tcW w:w="3402" w:type="dxa"/>
          </w:tcPr>
          <w:p w14:paraId="17A8EC66" w14:textId="08CA6E2F" w:rsidR="00EE412F" w:rsidRPr="006D5960" w:rsidRDefault="006D5960" w:rsidP="004A2B1E">
            <w:pPr>
              <w:pStyle w:val="Tabel"/>
            </w:pPr>
            <w:r w:rsidRPr="006D5960">
              <w:t>de hoogste X-coördinaat, de rechtergrens van de kaart</w:t>
            </w:r>
          </w:p>
        </w:tc>
      </w:tr>
      <w:tr w:rsidR="00EE412F" w:rsidRPr="00022065" w14:paraId="46D724E4" w14:textId="77777777" w:rsidTr="0005014C">
        <w:trPr>
          <w:cantSplit/>
          <w:trHeight w:val="91"/>
        </w:trPr>
        <w:tc>
          <w:tcPr>
            <w:tcW w:w="3397" w:type="dxa"/>
          </w:tcPr>
          <w:p w14:paraId="28BD3B9B" w14:textId="5BF283B3" w:rsidR="00EE412F" w:rsidRPr="005E17A4" w:rsidRDefault="00EE412F" w:rsidP="00EE412F">
            <w:pPr>
              <w:pStyle w:val="Tabel"/>
              <w:ind w:left="1136"/>
            </w:pPr>
            <w:proofErr w:type="spellStart"/>
            <w:r>
              <w:t>maxY</w:t>
            </w:r>
            <w:proofErr w:type="spellEnd"/>
          </w:p>
        </w:tc>
        <w:tc>
          <w:tcPr>
            <w:tcW w:w="1276" w:type="dxa"/>
          </w:tcPr>
          <w:p w14:paraId="7EA474FC" w14:textId="767B9D29" w:rsidR="00EE412F" w:rsidRPr="005E17A4" w:rsidRDefault="006D5960" w:rsidP="004A2B1E">
            <w:pPr>
              <w:pStyle w:val="Tabel"/>
            </w:pPr>
            <w:r>
              <w:t>[1..1]</w:t>
            </w:r>
          </w:p>
        </w:tc>
        <w:tc>
          <w:tcPr>
            <w:tcW w:w="1559" w:type="dxa"/>
          </w:tcPr>
          <w:p w14:paraId="0628D2EC" w14:textId="63989060" w:rsidR="00EE412F" w:rsidRPr="005E17A4" w:rsidRDefault="003C61AF" w:rsidP="004A2B1E">
            <w:pPr>
              <w:pStyle w:val="Tabel"/>
            </w:pPr>
            <w:proofErr w:type="spellStart"/>
            <w:r>
              <w:t>Decimal</w:t>
            </w:r>
            <w:proofErr w:type="spellEnd"/>
            <w:r w:rsidR="00697CFD">
              <w:t xml:space="preserve"> (20)</w:t>
            </w:r>
          </w:p>
        </w:tc>
        <w:tc>
          <w:tcPr>
            <w:tcW w:w="3402" w:type="dxa"/>
          </w:tcPr>
          <w:p w14:paraId="67306673" w14:textId="58F1C52F" w:rsidR="00EE412F" w:rsidRPr="006D5960" w:rsidRDefault="006D5960" w:rsidP="004A2B1E">
            <w:pPr>
              <w:pStyle w:val="Tabel"/>
            </w:pPr>
            <w:r w:rsidRPr="006D5960">
              <w:t>de hoogste Y-coördinaat, de bovengrens van de kaart</w:t>
            </w:r>
          </w:p>
        </w:tc>
      </w:tr>
      <w:tr w:rsidR="00EE412F" w:rsidRPr="00022065" w14:paraId="5125E5F0" w14:textId="77777777" w:rsidTr="0005014C">
        <w:trPr>
          <w:cantSplit/>
          <w:trHeight w:val="91"/>
        </w:trPr>
        <w:tc>
          <w:tcPr>
            <w:tcW w:w="3397" w:type="dxa"/>
          </w:tcPr>
          <w:p w14:paraId="60045650" w14:textId="6E735AF7" w:rsidR="00EE412F" w:rsidRPr="005E17A4" w:rsidRDefault="00EE412F" w:rsidP="004A2B1E">
            <w:pPr>
              <w:pStyle w:val="Tabel"/>
              <w:ind w:left="568"/>
            </w:pPr>
            <w:r>
              <w:t>kaartlagen</w:t>
            </w:r>
          </w:p>
        </w:tc>
        <w:tc>
          <w:tcPr>
            <w:tcW w:w="1276" w:type="dxa"/>
          </w:tcPr>
          <w:p w14:paraId="21703619" w14:textId="235FDC4F" w:rsidR="00EE412F" w:rsidRPr="005E17A4" w:rsidRDefault="006D5960" w:rsidP="004A2B1E">
            <w:pPr>
              <w:pStyle w:val="Tabel"/>
            </w:pPr>
            <w:r>
              <w:t>[1..1]</w:t>
            </w:r>
          </w:p>
        </w:tc>
        <w:tc>
          <w:tcPr>
            <w:tcW w:w="1559" w:type="dxa"/>
          </w:tcPr>
          <w:p w14:paraId="68D81A4C" w14:textId="77777777" w:rsidR="00EE412F" w:rsidRPr="005E17A4" w:rsidRDefault="00EE412F" w:rsidP="004A2B1E">
            <w:pPr>
              <w:pStyle w:val="Tabel"/>
            </w:pPr>
          </w:p>
        </w:tc>
        <w:tc>
          <w:tcPr>
            <w:tcW w:w="3402" w:type="dxa"/>
          </w:tcPr>
          <w:p w14:paraId="4575BECF" w14:textId="129EE748" w:rsidR="00EE412F" w:rsidRPr="005E17A4" w:rsidRDefault="00583AEC" w:rsidP="004A2B1E">
            <w:pPr>
              <w:pStyle w:val="Tabel"/>
            </w:pPr>
            <w:r>
              <w:t>De kaartlagen waarmee de kaart wordt opgebouwd.</w:t>
            </w:r>
          </w:p>
        </w:tc>
      </w:tr>
      <w:tr w:rsidR="00EE412F" w:rsidRPr="00022065" w14:paraId="5035FCC7" w14:textId="77777777" w:rsidTr="0005014C">
        <w:trPr>
          <w:cantSplit/>
          <w:trHeight w:val="91"/>
        </w:trPr>
        <w:tc>
          <w:tcPr>
            <w:tcW w:w="3397" w:type="dxa"/>
          </w:tcPr>
          <w:p w14:paraId="12DE67B1" w14:textId="222F08EB" w:rsidR="00EE412F" w:rsidRPr="005E17A4" w:rsidRDefault="00EE412F" w:rsidP="006D5960">
            <w:pPr>
              <w:pStyle w:val="Tabel"/>
              <w:ind w:left="852"/>
            </w:pPr>
            <w:proofErr w:type="spellStart"/>
            <w:r>
              <w:t>Kaartlaag</w:t>
            </w:r>
            <w:proofErr w:type="spellEnd"/>
          </w:p>
        </w:tc>
        <w:tc>
          <w:tcPr>
            <w:tcW w:w="1276" w:type="dxa"/>
          </w:tcPr>
          <w:p w14:paraId="793CA54C" w14:textId="17573D8B" w:rsidR="00EE412F" w:rsidRPr="005E17A4" w:rsidRDefault="006D5960" w:rsidP="004A2B1E">
            <w:pPr>
              <w:pStyle w:val="Tabel"/>
            </w:pPr>
            <w:r>
              <w:t>[1..*]</w:t>
            </w:r>
          </w:p>
        </w:tc>
        <w:tc>
          <w:tcPr>
            <w:tcW w:w="1559" w:type="dxa"/>
          </w:tcPr>
          <w:p w14:paraId="269E5710" w14:textId="77777777" w:rsidR="00EE412F" w:rsidRPr="005E17A4" w:rsidRDefault="00EE412F" w:rsidP="004A2B1E">
            <w:pPr>
              <w:pStyle w:val="Tabel"/>
            </w:pPr>
          </w:p>
        </w:tc>
        <w:tc>
          <w:tcPr>
            <w:tcW w:w="3402" w:type="dxa"/>
          </w:tcPr>
          <w:p w14:paraId="237EBD6E" w14:textId="23E71762" w:rsidR="00EE412F" w:rsidRPr="005E17A4" w:rsidRDefault="00512087" w:rsidP="004A2B1E">
            <w:pPr>
              <w:pStyle w:val="Tabel"/>
            </w:pPr>
            <w:r>
              <w:t>Een specifiek onderdeel van een kaart.</w:t>
            </w:r>
          </w:p>
        </w:tc>
      </w:tr>
      <w:tr w:rsidR="00583AEC" w:rsidRPr="00022065" w14:paraId="46692BC3" w14:textId="77777777" w:rsidTr="0005014C">
        <w:trPr>
          <w:cantSplit/>
          <w:trHeight w:val="91"/>
        </w:trPr>
        <w:tc>
          <w:tcPr>
            <w:tcW w:w="3397" w:type="dxa"/>
          </w:tcPr>
          <w:p w14:paraId="21D13891" w14:textId="6FE79C6B" w:rsidR="00583AEC" w:rsidRPr="005E17A4" w:rsidRDefault="00583AEC" w:rsidP="00583AEC">
            <w:pPr>
              <w:pStyle w:val="Tabel"/>
              <w:ind w:left="1136"/>
            </w:pPr>
            <w:r>
              <w:t>Identificatie</w:t>
            </w:r>
          </w:p>
        </w:tc>
        <w:tc>
          <w:tcPr>
            <w:tcW w:w="1276" w:type="dxa"/>
          </w:tcPr>
          <w:p w14:paraId="7273C9AC" w14:textId="5DF9A191" w:rsidR="00583AEC" w:rsidRPr="005E17A4" w:rsidRDefault="00583AEC" w:rsidP="00583AEC">
            <w:pPr>
              <w:pStyle w:val="Tabel"/>
            </w:pPr>
            <w:r>
              <w:t>[1..1]</w:t>
            </w:r>
          </w:p>
        </w:tc>
        <w:tc>
          <w:tcPr>
            <w:tcW w:w="1559" w:type="dxa"/>
          </w:tcPr>
          <w:p w14:paraId="5F0CB1C3" w14:textId="434F3711" w:rsidR="00583AEC" w:rsidRPr="005E17A4" w:rsidRDefault="00583AEC" w:rsidP="00583AEC">
            <w:pPr>
              <w:pStyle w:val="Tabel"/>
            </w:pPr>
            <w:r>
              <w:t>NEN3610</w:t>
            </w:r>
            <w:r w:rsidR="00D71629">
              <w:t xml:space="preserve"> (80)</w:t>
            </w:r>
          </w:p>
        </w:tc>
        <w:tc>
          <w:tcPr>
            <w:tcW w:w="3402" w:type="dxa"/>
          </w:tcPr>
          <w:p w14:paraId="050C5D6F" w14:textId="08A749D0" w:rsidR="00583AEC" w:rsidRPr="005E17A4" w:rsidRDefault="00583AEC" w:rsidP="00583AEC">
            <w:pPr>
              <w:pStyle w:val="Tabel"/>
            </w:pPr>
            <w:r w:rsidRPr="00A7586D">
              <w:t>Identificatie van OW-object</w:t>
            </w:r>
            <w:r>
              <w:t>, zie</w:t>
            </w:r>
            <w:r w:rsidR="00D12229">
              <w:t xml:space="preserve"> </w:t>
            </w:r>
            <w:r w:rsidR="00D12229">
              <w:fldChar w:fldCharType="begin"/>
            </w:r>
            <w:r w:rsidR="00D12229">
              <w:instrText xml:space="preserve"> REF _Ref75176935 \r \h </w:instrText>
            </w:r>
            <w:r w:rsidR="00D12229">
              <w:fldChar w:fldCharType="separate"/>
            </w:r>
            <w:r w:rsidR="00F5100C">
              <w:t>3.2.1</w:t>
            </w:r>
            <w:r w:rsidR="00D12229">
              <w:fldChar w:fldCharType="end"/>
            </w:r>
            <w:r>
              <w:t>.</w:t>
            </w:r>
          </w:p>
        </w:tc>
      </w:tr>
      <w:tr w:rsidR="00583AEC" w:rsidRPr="00022065" w14:paraId="5602A156" w14:textId="77777777" w:rsidTr="0005014C">
        <w:trPr>
          <w:cantSplit/>
          <w:trHeight w:val="91"/>
        </w:trPr>
        <w:tc>
          <w:tcPr>
            <w:tcW w:w="3397" w:type="dxa"/>
          </w:tcPr>
          <w:p w14:paraId="298CCE59" w14:textId="30E40CE7" w:rsidR="00583AEC" w:rsidRPr="005E17A4" w:rsidRDefault="00583AEC" w:rsidP="00583AEC">
            <w:pPr>
              <w:pStyle w:val="Tabel"/>
              <w:ind w:left="1136"/>
            </w:pPr>
            <w:r>
              <w:t>Naam</w:t>
            </w:r>
          </w:p>
        </w:tc>
        <w:tc>
          <w:tcPr>
            <w:tcW w:w="1276" w:type="dxa"/>
          </w:tcPr>
          <w:p w14:paraId="19D502CD" w14:textId="32225841" w:rsidR="00583AEC" w:rsidRPr="005E17A4" w:rsidRDefault="00583AEC" w:rsidP="00583AEC">
            <w:pPr>
              <w:pStyle w:val="Tabel"/>
            </w:pPr>
            <w:r>
              <w:t>[0..1]</w:t>
            </w:r>
          </w:p>
        </w:tc>
        <w:tc>
          <w:tcPr>
            <w:tcW w:w="1559" w:type="dxa"/>
          </w:tcPr>
          <w:p w14:paraId="1BD93D7A" w14:textId="736C2EEB" w:rsidR="00583AEC" w:rsidRPr="005E17A4" w:rsidRDefault="00583AEC" w:rsidP="00583AEC">
            <w:pPr>
              <w:pStyle w:val="Tabel"/>
            </w:pPr>
            <w:r>
              <w:t>String</w:t>
            </w:r>
            <w:r w:rsidR="00D71629">
              <w:t>(255)</w:t>
            </w:r>
          </w:p>
        </w:tc>
        <w:tc>
          <w:tcPr>
            <w:tcW w:w="3402" w:type="dxa"/>
          </w:tcPr>
          <w:p w14:paraId="78184456" w14:textId="15390059" w:rsidR="00583AEC" w:rsidRPr="005E17A4" w:rsidRDefault="00583AEC" w:rsidP="00583AEC">
            <w:pPr>
              <w:pStyle w:val="Tabel"/>
            </w:pPr>
            <w:r>
              <w:t xml:space="preserve">Naam van de </w:t>
            </w:r>
            <w:proofErr w:type="spellStart"/>
            <w:r>
              <w:t>kaartlaag</w:t>
            </w:r>
            <w:proofErr w:type="spellEnd"/>
          </w:p>
        </w:tc>
      </w:tr>
      <w:tr w:rsidR="00583AEC" w:rsidRPr="00022065" w14:paraId="435E25AE" w14:textId="77777777" w:rsidTr="0005014C">
        <w:trPr>
          <w:cantSplit/>
          <w:trHeight w:val="91"/>
        </w:trPr>
        <w:tc>
          <w:tcPr>
            <w:tcW w:w="3397" w:type="dxa"/>
          </w:tcPr>
          <w:p w14:paraId="424A0490" w14:textId="14B8A918" w:rsidR="00583AEC" w:rsidRPr="005E17A4" w:rsidRDefault="00583AEC" w:rsidP="00583AEC">
            <w:pPr>
              <w:pStyle w:val="Tabel"/>
              <w:ind w:left="1136"/>
            </w:pPr>
            <w:r>
              <w:t>Niveau</w:t>
            </w:r>
          </w:p>
        </w:tc>
        <w:tc>
          <w:tcPr>
            <w:tcW w:w="1276" w:type="dxa"/>
          </w:tcPr>
          <w:p w14:paraId="2C9DEAC5" w14:textId="7DC8AFC2" w:rsidR="00583AEC" w:rsidRPr="005E17A4" w:rsidRDefault="00583AEC" w:rsidP="00583AEC">
            <w:pPr>
              <w:pStyle w:val="Tabel"/>
            </w:pPr>
            <w:r>
              <w:t>[1..1]</w:t>
            </w:r>
          </w:p>
        </w:tc>
        <w:tc>
          <w:tcPr>
            <w:tcW w:w="1559" w:type="dxa"/>
          </w:tcPr>
          <w:p w14:paraId="414454F8" w14:textId="19C1C862" w:rsidR="00583AEC" w:rsidRPr="005E17A4" w:rsidRDefault="00583AEC" w:rsidP="00583AEC">
            <w:pPr>
              <w:pStyle w:val="Tabel"/>
            </w:pPr>
            <w:r>
              <w:t>Integer</w:t>
            </w:r>
            <w:r w:rsidR="00580C27">
              <w:t>(80)</w:t>
            </w:r>
          </w:p>
        </w:tc>
        <w:tc>
          <w:tcPr>
            <w:tcW w:w="3402" w:type="dxa"/>
          </w:tcPr>
          <w:p w14:paraId="757C79EB" w14:textId="270B8309" w:rsidR="00583AEC" w:rsidRPr="005E17A4" w:rsidRDefault="00583AEC" w:rsidP="00583AEC">
            <w:pPr>
              <w:pStyle w:val="Tabel"/>
            </w:pPr>
            <w:r>
              <w:t xml:space="preserve">Niveau waarop de </w:t>
            </w:r>
            <w:proofErr w:type="spellStart"/>
            <w:r>
              <w:t>kaartlaag</w:t>
            </w:r>
            <w:proofErr w:type="spellEnd"/>
            <w:r>
              <w:t xml:space="preserve"> gestapeld wordt bij het opbouwen van de kaart. (1 is het onderste niveau)</w:t>
            </w:r>
          </w:p>
        </w:tc>
      </w:tr>
      <w:tr w:rsidR="00583AEC" w:rsidRPr="00022065" w14:paraId="254F9306" w14:textId="77777777" w:rsidTr="0005014C">
        <w:trPr>
          <w:cantSplit/>
          <w:trHeight w:val="91"/>
        </w:trPr>
        <w:tc>
          <w:tcPr>
            <w:tcW w:w="3397" w:type="dxa"/>
          </w:tcPr>
          <w:p w14:paraId="61EDB88C" w14:textId="0EECB5EC" w:rsidR="00583AEC" w:rsidRDefault="00583AEC" w:rsidP="00583AEC">
            <w:pPr>
              <w:pStyle w:val="Tabel"/>
              <w:ind w:left="1136"/>
            </w:pPr>
            <w:r>
              <w:t>activiteitlocatieweergave</w:t>
            </w:r>
          </w:p>
        </w:tc>
        <w:tc>
          <w:tcPr>
            <w:tcW w:w="1276" w:type="dxa"/>
          </w:tcPr>
          <w:p w14:paraId="77CDBE74" w14:textId="13CBA886" w:rsidR="00583AEC" w:rsidRPr="005E17A4" w:rsidRDefault="00583AEC" w:rsidP="00583AEC">
            <w:pPr>
              <w:pStyle w:val="Tabel"/>
            </w:pPr>
            <w:r>
              <w:t>[0..1]</w:t>
            </w:r>
          </w:p>
        </w:tc>
        <w:tc>
          <w:tcPr>
            <w:tcW w:w="1559" w:type="dxa"/>
          </w:tcPr>
          <w:p w14:paraId="2B10620D" w14:textId="77777777" w:rsidR="00583AEC" w:rsidRPr="005E17A4" w:rsidRDefault="00583AEC" w:rsidP="00583AEC">
            <w:pPr>
              <w:pStyle w:val="Tabel"/>
            </w:pPr>
          </w:p>
        </w:tc>
        <w:tc>
          <w:tcPr>
            <w:tcW w:w="3402" w:type="dxa"/>
          </w:tcPr>
          <w:p w14:paraId="2E8E5495" w14:textId="34A8C00C" w:rsidR="00583AEC" w:rsidRPr="005E17A4" w:rsidRDefault="00512087" w:rsidP="00583AEC">
            <w:pPr>
              <w:pStyle w:val="Tabel"/>
            </w:pPr>
            <w:r>
              <w:t>De locatie waar de activiteit gereguleerd wordt.</w:t>
            </w:r>
          </w:p>
        </w:tc>
      </w:tr>
      <w:tr w:rsidR="00583AEC" w:rsidRPr="00022065" w14:paraId="365356E0" w14:textId="77777777" w:rsidTr="0005014C">
        <w:trPr>
          <w:cantSplit/>
          <w:trHeight w:val="91"/>
        </w:trPr>
        <w:tc>
          <w:tcPr>
            <w:tcW w:w="3397" w:type="dxa"/>
          </w:tcPr>
          <w:p w14:paraId="3789CC74" w14:textId="2140AD78" w:rsidR="00583AEC" w:rsidRDefault="008C0461" w:rsidP="00D8326D">
            <w:pPr>
              <w:pStyle w:val="Tabel"/>
              <w:ind w:left="1420"/>
            </w:pPr>
            <w:r>
              <w:t>[@</w:t>
            </w:r>
            <w:r w:rsidRPr="008C0461">
              <w:t>ActiviteitLocatieaanduidingRef</w:t>
            </w:r>
            <w:r w:rsidR="00512087">
              <w:t>]</w:t>
            </w:r>
          </w:p>
        </w:tc>
        <w:tc>
          <w:tcPr>
            <w:tcW w:w="1276" w:type="dxa"/>
          </w:tcPr>
          <w:p w14:paraId="3C756218" w14:textId="3E619F71" w:rsidR="00583AEC" w:rsidRPr="005E17A4" w:rsidRDefault="00583AEC" w:rsidP="00583AEC">
            <w:pPr>
              <w:pStyle w:val="Tabel"/>
            </w:pPr>
            <w:r>
              <w:t>[1..*]</w:t>
            </w:r>
          </w:p>
        </w:tc>
        <w:tc>
          <w:tcPr>
            <w:tcW w:w="1559" w:type="dxa"/>
          </w:tcPr>
          <w:p w14:paraId="7E411865" w14:textId="213D86E7" w:rsidR="00583AEC" w:rsidRPr="005E17A4" w:rsidRDefault="00217952" w:rsidP="00583AEC">
            <w:pPr>
              <w:pStyle w:val="Tabel"/>
            </w:pPr>
            <w:proofErr w:type="spellStart"/>
            <w:r>
              <w:rPr>
                <w:bCs w:val="0"/>
              </w:rPr>
              <w:t>x</w:t>
            </w:r>
            <w:r w:rsidRPr="005E17A4">
              <w:rPr>
                <w:bCs w:val="0"/>
              </w:rPr>
              <w:t>link</w:t>
            </w:r>
            <w:proofErr w:type="spellEnd"/>
            <w:r>
              <w:rPr>
                <w:bCs w:val="0"/>
              </w:rPr>
              <w:t>(80)</w:t>
            </w:r>
          </w:p>
        </w:tc>
        <w:tc>
          <w:tcPr>
            <w:tcW w:w="3402" w:type="dxa"/>
          </w:tcPr>
          <w:p w14:paraId="2251C731" w14:textId="70F7CE40" w:rsidR="00583AEC" w:rsidRPr="005E17A4" w:rsidRDefault="00512087" w:rsidP="00583AEC">
            <w:pPr>
              <w:pStyle w:val="Tabel"/>
            </w:pPr>
            <w:r>
              <w:t xml:space="preserve">Verwijzing naar de </w:t>
            </w:r>
            <w:proofErr w:type="spellStart"/>
            <w:r>
              <w:t>activiteitlocatieaanduiding</w:t>
            </w:r>
            <w:proofErr w:type="spellEnd"/>
            <w:r>
              <w:t>(en) die getoond moet(en) worden op de kaart.</w:t>
            </w:r>
          </w:p>
        </w:tc>
      </w:tr>
      <w:tr w:rsidR="00583AEC" w:rsidRPr="00022065" w14:paraId="4A40970C" w14:textId="77777777" w:rsidTr="0005014C">
        <w:trPr>
          <w:cantSplit/>
          <w:trHeight w:val="91"/>
        </w:trPr>
        <w:tc>
          <w:tcPr>
            <w:tcW w:w="3397" w:type="dxa"/>
          </w:tcPr>
          <w:p w14:paraId="09A84768" w14:textId="226C94B7" w:rsidR="00583AEC" w:rsidRDefault="00583AEC" w:rsidP="00583AEC">
            <w:pPr>
              <w:pStyle w:val="Tabel"/>
              <w:ind w:left="1136"/>
            </w:pPr>
            <w:r>
              <w:t>normweergave</w:t>
            </w:r>
          </w:p>
        </w:tc>
        <w:tc>
          <w:tcPr>
            <w:tcW w:w="1276" w:type="dxa"/>
          </w:tcPr>
          <w:p w14:paraId="17C81682" w14:textId="750AF6D8" w:rsidR="00583AEC" w:rsidRPr="005E17A4" w:rsidRDefault="00583AEC" w:rsidP="00583AEC">
            <w:pPr>
              <w:pStyle w:val="Tabel"/>
            </w:pPr>
            <w:r>
              <w:t>[0..1]</w:t>
            </w:r>
          </w:p>
        </w:tc>
        <w:tc>
          <w:tcPr>
            <w:tcW w:w="1559" w:type="dxa"/>
          </w:tcPr>
          <w:p w14:paraId="721435C4" w14:textId="77777777" w:rsidR="00583AEC" w:rsidRPr="005E17A4" w:rsidRDefault="00583AEC" w:rsidP="00583AEC">
            <w:pPr>
              <w:pStyle w:val="Tabel"/>
            </w:pPr>
          </w:p>
        </w:tc>
        <w:tc>
          <w:tcPr>
            <w:tcW w:w="3402" w:type="dxa"/>
          </w:tcPr>
          <w:p w14:paraId="0C5F976B" w14:textId="0024DDE4" w:rsidR="00583AEC" w:rsidRPr="005E17A4" w:rsidRDefault="00512087" w:rsidP="00583AEC">
            <w:pPr>
              <w:pStyle w:val="Tabel"/>
            </w:pPr>
            <w:r>
              <w:t>De norm die gesteld wordt.</w:t>
            </w:r>
          </w:p>
        </w:tc>
      </w:tr>
      <w:tr w:rsidR="00583AEC" w:rsidRPr="00022065" w14:paraId="1E518872" w14:textId="77777777" w:rsidTr="0005014C">
        <w:trPr>
          <w:cantSplit/>
          <w:trHeight w:val="91"/>
        </w:trPr>
        <w:tc>
          <w:tcPr>
            <w:tcW w:w="3397" w:type="dxa"/>
          </w:tcPr>
          <w:p w14:paraId="30F5485A" w14:textId="60990578" w:rsidR="00583AEC" w:rsidRDefault="00512087" w:rsidP="00D8326D">
            <w:pPr>
              <w:pStyle w:val="Tabel"/>
              <w:ind w:left="1420"/>
            </w:pPr>
            <w:r>
              <w:t>[@OmgevingsnormRef]</w:t>
            </w:r>
          </w:p>
        </w:tc>
        <w:tc>
          <w:tcPr>
            <w:tcW w:w="1276" w:type="dxa"/>
          </w:tcPr>
          <w:p w14:paraId="4CE58308" w14:textId="317E6D99" w:rsidR="00583AEC" w:rsidRPr="005E17A4" w:rsidRDefault="00583AEC" w:rsidP="00583AEC">
            <w:pPr>
              <w:pStyle w:val="Tabel"/>
            </w:pPr>
            <w:r>
              <w:t>[1..*]</w:t>
            </w:r>
          </w:p>
        </w:tc>
        <w:tc>
          <w:tcPr>
            <w:tcW w:w="1559" w:type="dxa"/>
          </w:tcPr>
          <w:p w14:paraId="1BE097AF" w14:textId="04E70551" w:rsidR="00583AEC" w:rsidRPr="005E17A4" w:rsidRDefault="00217952" w:rsidP="00583AEC">
            <w:pPr>
              <w:pStyle w:val="Tabel"/>
            </w:pPr>
            <w:proofErr w:type="spellStart"/>
            <w:r>
              <w:rPr>
                <w:bCs w:val="0"/>
              </w:rPr>
              <w:t>x</w:t>
            </w:r>
            <w:r w:rsidRPr="005E17A4">
              <w:rPr>
                <w:bCs w:val="0"/>
              </w:rPr>
              <w:t>link</w:t>
            </w:r>
            <w:proofErr w:type="spellEnd"/>
            <w:r>
              <w:rPr>
                <w:bCs w:val="0"/>
              </w:rPr>
              <w:t>(80)</w:t>
            </w:r>
          </w:p>
        </w:tc>
        <w:tc>
          <w:tcPr>
            <w:tcW w:w="3402" w:type="dxa"/>
          </w:tcPr>
          <w:p w14:paraId="1227DCE2" w14:textId="3F014881" w:rsidR="00583AEC" w:rsidRPr="005E17A4" w:rsidRDefault="00512087" w:rsidP="00583AEC">
            <w:pPr>
              <w:pStyle w:val="Tabel"/>
            </w:pPr>
            <w:r>
              <w:t>De omgevingsnorm die getoond moet worden</w:t>
            </w:r>
            <w:del w:id="584" w:author="Wilko Quak" w:date="2023-11-07T15:11:00Z">
              <w:r w:rsidDel="00D43A95">
                <w:delText>.*</w:delText>
              </w:r>
            </w:del>
            <w:ins w:id="585" w:author="Wilko Quak" w:date="2023-11-07T15:11:00Z">
              <w:r w:rsidR="00D43A95">
                <w:t xml:space="preserve">. </w:t>
              </w:r>
              <w:r w:rsidR="00D43A95" w:rsidRPr="00D43A95">
                <w:t xml:space="preserve">Dit mag ook een Omgevingswaarde(Ref) of een generieke </w:t>
              </w:r>
              <w:proofErr w:type="spellStart"/>
              <w:r w:rsidR="00D43A95" w:rsidRPr="00D43A95">
                <w:t>NormRef</w:t>
              </w:r>
              <w:proofErr w:type="spellEnd"/>
              <w:r w:rsidR="00D43A95" w:rsidRPr="00D43A95">
                <w:t xml:space="preserve"> zijn.</w:t>
              </w:r>
            </w:ins>
          </w:p>
        </w:tc>
      </w:tr>
      <w:tr w:rsidR="00583AEC" w:rsidRPr="00022065" w14:paraId="390EEAA1" w14:textId="77777777" w:rsidTr="0005014C">
        <w:trPr>
          <w:cantSplit/>
          <w:trHeight w:val="91"/>
        </w:trPr>
        <w:tc>
          <w:tcPr>
            <w:tcW w:w="3397" w:type="dxa"/>
          </w:tcPr>
          <w:p w14:paraId="106BE73E" w14:textId="25BD4393" w:rsidR="00583AEC" w:rsidRDefault="00583AEC" w:rsidP="00583AEC">
            <w:pPr>
              <w:pStyle w:val="Tabel"/>
              <w:ind w:left="1136"/>
            </w:pPr>
            <w:proofErr w:type="spellStart"/>
            <w:r>
              <w:t>Gebiedsaanwijzingweergave</w:t>
            </w:r>
            <w:proofErr w:type="spellEnd"/>
          </w:p>
        </w:tc>
        <w:tc>
          <w:tcPr>
            <w:tcW w:w="1276" w:type="dxa"/>
          </w:tcPr>
          <w:p w14:paraId="1692E9C0" w14:textId="32DABF5B" w:rsidR="00583AEC" w:rsidRPr="005E17A4" w:rsidRDefault="00583AEC" w:rsidP="00583AEC">
            <w:pPr>
              <w:pStyle w:val="Tabel"/>
            </w:pPr>
            <w:r>
              <w:t>[0..1]</w:t>
            </w:r>
          </w:p>
        </w:tc>
        <w:tc>
          <w:tcPr>
            <w:tcW w:w="1559" w:type="dxa"/>
          </w:tcPr>
          <w:p w14:paraId="1D1E3562" w14:textId="77777777" w:rsidR="00583AEC" w:rsidRPr="005E17A4" w:rsidRDefault="00583AEC" w:rsidP="00583AEC">
            <w:pPr>
              <w:pStyle w:val="Tabel"/>
            </w:pPr>
          </w:p>
        </w:tc>
        <w:tc>
          <w:tcPr>
            <w:tcW w:w="3402" w:type="dxa"/>
          </w:tcPr>
          <w:p w14:paraId="2AF2A0C8" w14:textId="4718C74E" w:rsidR="00583AEC" w:rsidRPr="005E17A4" w:rsidRDefault="00512087" w:rsidP="00583AEC">
            <w:pPr>
              <w:pStyle w:val="Tabel"/>
            </w:pPr>
            <w:r>
              <w:t>Het gebied dat aangewezen wordt.</w:t>
            </w:r>
          </w:p>
        </w:tc>
      </w:tr>
      <w:tr w:rsidR="00583AEC" w:rsidRPr="00022065" w14:paraId="265AE98E" w14:textId="77777777" w:rsidTr="0005014C">
        <w:trPr>
          <w:cantSplit/>
          <w:trHeight w:val="91"/>
        </w:trPr>
        <w:tc>
          <w:tcPr>
            <w:tcW w:w="3397" w:type="dxa"/>
          </w:tcPr>
          <w:p w14:paraId="6C70DB4A" w14:textId="258EEBA5" w:rsidR="00583AEC" w:rsidRDefault="00583AEC" w:rsidP="00D8326D">
            <w:pPr>
              <w:pStyle w:val="Tabel"/>
              <w:ind w:left="1420"/>
            </w:pPr>
            <w:r w:rsidRPr="005E17A4">
              <w:t>[@Gebiedsaanwijzing</w:t>
            </w:r>
            <w:r>
              <w:t>R</w:t>
            </w:r>
            <w:r w:rsidRPr="005E17A4">
              <w:t>ef]</w:t>
            </w:r>
          </w:p>
        </w:tc>
        <w:tc>
          <w:tcPr>
            <w:tcW w:w="1276" w:type="dxa"/>
          </w:tcPr>
          <w:p w14:paraId="4099A483" w14:textId="5C484EA7" w:rsidR="00583AEC" w:rsidRPr="005E17A4" w:rsidRDefault="00583AEC" w:rsidP="00583AEC">
            <w:pPr>
              <w:pStyle w:val="Tabel"/>
            </w:pPr>
            <w:r>
              <w:t>[1..*]</w:t>
            </w:r>
          </w:p>
        </w:tc>
        <w:tc>
          <w:tcPr>
            <w:tcW w:w="1559" w:type="dxa"/>
          </w:tcPr>
          <w:p w14:paraId="61490E87" w14:textId="48715F0B" w:rsidR="00583AEC" w:rsidRPr="005E17A4" w:rsidRDefault="00217952" w:rsidP="00583AEC">
            <w:pPr>
              <w:pStyle w:val="Tabel"/>
            </w:pPr>
            <w:proofErr w:type="spellStart"/>
            <w:r>
              <w:rPr>
                <w:bCs w:val="0"/>
              </w:rPr>
              <w:t>x</w:t>
            </w:r>
            <w:r w:rsidRPr="005E17A4">
              <w:rPr>
                <w:bCs w:val="0"/>
              </w:rPr>
              <w:t>link</w:t>
            </w:r>
            <w:proofErr w:type="spellEnd"/>
            <w:r>
              <w:rPr>
                <w:bCs w:val="0"/>
              </w:rPr>
              <w:t>(80)</w:t>
            </w:r>
          </w:p>
        </w:tc>
        <w:tc>
          <w:tcPr>
            <w:tcW w:w="3402" w:type="dxa"/>
          </w:tcPr>
          <w:p w14:paraId="4ABF422F" w14:textId="12B0CE2D" w:rsidR="00583AEC" w:rsidRPr="005E17A4" w:rsidRDefault="00583AEC" w:rsidP="00583AEC">
            <w:pPr>
              <w:pStyle w:val="Tabel"/>
            </w:pPr>
            <w:r>
              <w:t>Verwijzing naar de identificatie(s) van de Gebied</w:t>
            </w:r>
            <w:r w:rsidR="00512087">
              <w:t>saanwijzing</w:t>
            </w:r>
            <w:r>
              <w:t xml:space="preserve">en die </w:t>
            </w:r>
            <w:r w:rsidR="00512087">
              <w:t>getoond moet(en) worden op de kaart</w:t>
            </w:r>
            <w:r>
              <w:t>.</w:t>
            </w:r>
          </w:p>
        </w:tc>
      </w:tr>
    </w:tbl>
    <w:p w14:paraId="52C269D4" w14:textId="37C1D229" w:rsidR="00512087" w:rsidRPr="00022065" w:rsidRDefault="00512087" w:rsidP="00022065">
      <w:bookmarkStart w:id="586" w:name="_Ref38049102"/>
      <w:r w:rsidRPr="00022065">
        <w:t xml:space="preserve">* </w:t>
      </w:r>
      <w:del w:id="587" w:author="Wilko Quak" w:date="2023-11-07T15:11:00Z">
        <w:r w:rsidRPr="00022065" w:rsidDel="00D43A95">
          <w:delText>Dit mag ook een Omgevingswaarde(Ref) of een generieke NormRef zijn.</w:delText>
        </w:r>
      </w:del>
    </w:p>
    <w:p w14:paraId="23533B97" w14:textId="0E72520D" w:rsidR="00761541" w:rsidRDefault="004929C4" w:rsidP="00D7079F">
      <w:pPr>
        <w:pStyle w:val="Kop2"/>
      </w:pPr>
      <w:bookmarkStart w:id="588" w:name="_Ref39851445"/>
      <w:bookmarkStart w:id="589" w:name="_Toc152061454"/>
      <w:bookmarkStart w:id="590" w:name="XML_vrij"/>
      <w:r>
        <w:t>Vrijetekststructuur</w:t>
      </w:r>
      <w:bookmarkEnd w:id="583"/>
      <w:bookmarkEnd w:id="586"/>
      <w:bookmarkEnd w:id="588"/>
      <w:bookmarkEnd w:id="589"/>
    </w:p>
    <w:bookmarkEnd w:id="590"/>
    <w:p w14:paraId="057534EA" w14:textId="09DE3761" w:rsidR="009E4E38" w:rsidRPr="00022065" w:rsidRDefault="009E4E38" w:rsidP="00022065">
      <w:r w:rsidRPr="00022065">
        <w:t>De objecten uit deze paragraaf kunnen worden aangeleverd bij een omgevingsdocument dat een vrije tekststructuur heeft.</w:t>
      </w:r>
    </w:p>
    <w:p w14:paraId="23E43C18" w14:textId="29CC76DD" w:rsidR="004E5E23" w:rsidRDefault="004E5E23" w:rsidP="00D7079F">
      <w:pPr>
        <w:pStyle w:val="Kop3"/>
      </w:pPr>
      <w:bookmarkStart w:id="591" w:name="_Ref66372774"/>
      <w:bookmarkStart w:id="592" w:name="_Toc152061455"/>
      <w:bookmarkStart w:id="593" w:name="XML_vrij_divisie"/>
      <w:r>
        <w:lastRenderedPageBreak/>
        <w:t>Divisie</w:t>
      </w:r>
      <w:bookmarkEnd w:id="591"/>
      <w:bookmarkEnd w:id="592"/>
    </w:p>
    <w:p w14:paraId="23F8C74A" w14:textId="77777777" w:rsidR="00E610F0" w:rsidRPr="00E610F0" w:rsidRDefault="00E610F0"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8435B5" w:rsidRPr="00022065" w14:paraId="74005D9A" w14:textId="77777777" w:rsidTr="006846CF">
        <w:trPr>
          <w:cnfStyle w:val="100000000000" w:firstRow="1" w:lastRow="0" w:firstColumn="0" w:lastColumn="0" w:oddVBand="0" w:evenVBand="0" w:oddHBand="0" w:evenHBand="0" w:firstRowFirstColumn="0" w:firstRowLastColumn="0" w:lastRowFirstColumn="0" w:lastRowLastColumn="0"/>
          <w:cantSplit/>
          <w:tblHeader/>
        </w:trPr>
        <w:tc>
          <w:tcPr>
            <w:tcW w:w="3397" w:type="dxa"/>
          </w:tcPr>
          <w:bookmarkEnd w:id="593"/>
          <w:p w14:paraId="521B8B18" w14:textId="77777777" w:rsidR="008435B5" w:rsidRPr="00E45F7A" w:rsidRDefault="008435B5" w:rsidP="008435B5">
            <w:pPr>
              <w:pStyle w:val="Tabel"/>
            </w:pPr>
            <w:r w:rsidRPr="00E45F7A">
              <w:t>Element</w:t>
            </w:r>
          </w:p>
        </w:tc>
        <w:tc>
          <w:tcPr>
            <w:tcW w:w="1276" w:type="dxa"/>
          </w:tcPr>
          <w:p w14:paraId="05B3EC77" w14:textId="77777777" w:rsidR="008435B5" w:rsidRPr="00CD1824" w:rsidRDefault="008435B5" w:rsidP="008435B5">
            <w:pPr>
              <w:pStyle w:val="Tabel"/>
              <w:rPr>
                <w:sz w:val="16"/>
              </w:rPr>
            </w:pPr>
            <w:r w:rsidRPr="00CD1824">
              <w:rPr>
                <w:sz w:val="16"/>
              </w:rPr>
              <w:t>M(</w:t>
            </w:r>
            <w:proofErr w:type="spellStart"/>
            <w:r w:rsidRPr="00CD1824">
              <w:rPr>
                <w:sz w:val="16"/>
              </w:rPr>
              <w:t>ultipliciteit</w:t>
            </w:r>
            <w:proofErr w:type="spellEnd"/>
            <w:r w:rsidRPr="00CD1824">
              <w:rPr>
                <w:sz w:val="16"/>
              </w:rPr>
              <w:t>)</w:t>
            </w:r>
          </w:p>
        </w:tc>
        <w:tc>
          <w:tcPr>
            <w:tcW w:w="1147" w:type="dxa"/>
          </w:tcPr>
          <w:p w14:paraId="6283556A" w14:textId="77777777" w:rsidR="008435B5" w:rsidRPr="00E45F7A" w:rsidRDefault="008435B5" w:rsidP="008435B5">
            <w:pPr>
              <w:pStyle w:val="Tabel"/>
            </w:pPr>
            <w:r w:rsidRPr="00E45F7A">
              <w:t>Type</w:t>
            </w:r>
          </w:p>
        </w:tc>
        <w:tc>
          <w:tcPr>
            <w:tcW w:w="3814" w:type="dxa"/>
          </w:tcPr>
          <w:p w14:paraId="6370A896" w14:textId="77777777" w:rsidR="008435B5" w:rsidRPr="00E45F7A" w:rsidRDefault="008435B5" w:rsidP="008435B5">
            <w:pPr>
              <w:pStyle w:val="Tabel"/>
            </w:pPr>
            <w:r w:rsidRPr="00E45F7A">
              <w:t>Omschrijving</w:t>
            </w:r>
          </w:p>
        </w:tc>
      </w:tr>
      <w:tr w:rsidR="008435B5" w:rsidRPr="00022065" w14:paraId="2E5C9D4F" w14:textId="77777777" w:rsidTr="006846CF">
        <w:trPr>
          <w:cantSplit/>
        </w:trPr>
        <w:tc>
          <w:tcPr>
            <w:tcW w:w="3397" w:type="dxa"/>
          </w:tcPr>
          <w:p w14:paraId="4D13D85A" w14:textId="77777777" w:rsidR="008435B5" w:rsidRPr="005E17A4" w:rsidRDefault="008435B5" w:rsidP="008435B5">
            <w:pPr>
              <w:pStyle w:val="Tabel"/>
            </w:pPr>
            <w:proofErr w:type="spellStart"/>
            <w:r w:rsidRPr="005E17A4">
              <w:t>owObject</w:t>
            </w:r>
            <w:proofErr w:type="spellEnd"/>
          </w:p>
        </w:tc>
        <w:tc>
          <w:tcPr>
            <w:tcW w:w="1276" w:type="dxa"/>
          </w:tcPr>
          <w:p w14:paraId="0D5FD4D5" w14:textId="77777777" w:rsidR="008435B5" w:rsidRPr="005E17A4" w:rsidRDefault="008435B5" w:rsidP="008435B5">
            <w:pPr>
              <w:pStyle w:val="Tabel"/>
            </w:pPr>
            <w:r w:rsidRPr="005E17A4">
              <w:t>[1..1]</w:t>
            </w:r>
          </w:p>
        </w:tc>
        <w:tc>
          <w:tcPr>
            <w:tcW w:w="1147" w:type="dxa"/>
          </w:tcPr>
          <w:p w14:paraId="3074A494" w14:textId="77777777" w:rsidR="008435B5" w:rsidRPr="005E17A4" w:rsidRDefault="008435B5" w:rsidP="008435B5">
            <w:pPr>
              <w:pStyle w:val="Tabel"/>
            </w:pPr>
          </w:p>
        </w:tc>
        <w:tc>
          <w:tcPr>
            <w:tcW w:w="3814" w:type="dxa"/>
          </w:tcPr>
          <w:p w14:paraId="05DA9A43" w14:textId="77777777" w:rsidR="008435B5" w:rsidRPr="005E17A4" w:rsidRDefault="008435B5" w:rsidP="008435B5">
            <w:pPr>
              <w:pStyle w:val="Tabel"/>
            </w:pPr>
            <w:r>
              <w:t>Container van het specifieke OW-object.</w:t>
            </w:r>
          </w:p>
        </w:tc>
      </w:tr>
      <w:tr w:rsidR="008435B5" w:rsidRPr="00022065" w14:paraId="10ABA79B" w14:textId="77777777" w:rsidTr="006846CF">
        <w:trPr>
          <w:cantSplit/>
        </w:trPr>
        <w:tc>
          <w:tcPr>
            <w:tcW w:w="3397" w:type="dxa"/>
          </w:tcPr>
          <w:p w14:paraId="320BB68B" w14:textId="5E1F3A60" w:rsidR="008435B5" w:rsidRPr="005E17A4" w:rsidRDefault="00CE2505" w:rsidP="008435B5">
            <w:pPr>
              <w:pStyle w:val="Tabel"/>
              <w:ind w:left="284"/>
            </w:pPr>
            <w:r>
              <w:t>Divisie</w:t>
            </w:r>
          </w:p>
        </w:tc>
        <w:tc>
          <w:tcPr>
            <w:tcW w:w="1276" w:type="dxa"/>
          </w:tcPr>
          <w:p w14:paraId="0666B9FB" w14:textId="77777777" w:rsidR="008435B5" w:rsidRPr="005E17A4" w:rsidRDefault="008435B5" w:rsidP="008435B5">
            <w:pPr>
              <w:pStyle w:val="Tabel"/>
            </w:pPr>
            <w:r>
              <w:t>[1..1]</w:t>
            </w:r>
          </w:p>
        </w:tc>
        <w:tc>
          <w:tcPr>
            <w:tcW w:w="1147" w:type="dxa"/>
          </w:tcPr>
          <w:p w14:paraId="2DF9909A" w14:textId="77777777" w:rsidR="008435B5" w:rsidRPr="005E17A4" w:rsidRDefault="008435B5" w:rsidP="008435B5">
            <w:pPr>
              <w:pStyle w:val="Tabel"/>
            </w:pPr>
          </w:p>
        </w:tc>
        <w:tc>
          <w:tcPr>
            <w:tcW w:w="3814" w:type="dxa"/>
          </w:tcPr>
          <w:p w14:paraId="5A2D232F" w14:textId="68E7C14F" w:rsidR="008435B5" w:rsidRDefault="009B0422" w:rsidP="008435B5">
            <w:pPr>
              <w:pStyle w:val="Tabel"/>
            </w:pPr>
            <w:r>
              <w:t>Element bedoeld voor de koppeling met d</w:t>
            </w:r>
            <w:r w:rsidR="00EF34FE">
              <w:t>e divisie aan de OP-</w:t>
            </w:r>
            <w:r w:rsidR="00893A31">
              <w:t>kant</w:t>
            </w:r>
            <w:r w:rsidR="008B78E4">
              <w:t>.</w:t>
            </w:r>
          </w:p>
        </w:tc>
      </w:tr>
      <w:tr w:rsidR="00CE2505" w:rsidRPr="00022065" w14:paraId="20B9A82A" w14:textId="77777777" w:rsidTr="006846CF">
        <w:trPr>
          <w:cantSplit/>
        </w:trPr>
        <w:tc>
          <w:tcPr>
            <w:tcW w:w="3397" w:type="dxa"/>
          </w:tcPr>
          <w:p w14:paraId="3D3726F9" w14:textId="5102600A" w:rsidR="00CE2505" w:rsidRDefault="00CE2505" w:rsidP="00CE2505">
            <w:pPr>
              <w:pStyle w:val="Tabel"/>
              <w:ind w:left="568"/>
            </w:pPr>
            <w:r w:rsidRPr="00A7586D">
              <w:t>[@wId]</w:t>
            </w:r>
          </w:p>
        </w:tc>
        <w:tc>
          <w:tcPr>
            <w:tcW w:w="1276" w:type="dxa"/>
          </w:tcPr>
          <w:p w14:paraId="07DF0543" w14:textId="42059DB6" w:rsidR="00CE2505" w:rsidRDefault="00CE2505" w:rsidP="00CE2505">
            <w:pPr>
              <w:pStyle w:val="Tabel"/>
            </w:pPr>
            <w:r>
              <w:t>[1..1]</w:t>
            </w:r>
          </w:p>
        </w:tc>
        <w:tc>
          <w:tcPr>
            <w:tcW w:w="1147" w:type="dxa"/>
          </w:tcPr>
          <w:p w14:paraId="11D996E9" w14:textId="110DBA9E" w:rsidR="00CE2505" w:rsidRPr="005E17A4" w:rsidRDefault="00CE2505" w:rsidP="00CE2505">
            <w:pPr>
              <w:pStyle w:val="Tabel"/>
            </w:pPr>
            <w:r>
              <w:t>String</w:t>
            </w:r>
            <w:r w:rsidR="00CD1824">
              <w:t>(80)</w:t>
            </w:r>
          </w:p>
        </w:tc>
        <w:tc>
          <w:tcPr>
            <w:tcW w:w="3814" w:type="dxa"/>
          </w:tcPr>
          <w:p w14:paraId="637F2BA1" w14:textId="3675494A" w:rsidR="00CE2505" w:rsidRDefault="00CE2505" w:rsidP="00CE2505">
            <w:pPr>
              <w:pStyle w:val="Tabel"/>
            </w:pPr>
            <w:r w:rsidRPr="00A7586D">
              <w:t>Identificatie van artikel of lid uit OP-bestand</w:t>
            </w:r>
            <w:r>
              <w:t>.</w:t>
            </w:r>
          </w:p>
        </w:tc>
      </w:tr>
      <w:tr w:rsidR="00CE2505" w:rsidRPr="00022065" w14:paraId="5417EA0B" w14:textId="77777777" w:rsidTr="006846CF">
        <w:trPr>
          <w:cantSplit/>
        </w:trPr>
        <w:tc>
          <w:tcPr>
            <w:tcW w:w="3397" w:type="dxa"/>
          </w:tcPr>
          <w:p w14:paraId="24499D82" w14:textId="77777777" w:rsidR="00CE2505" w:rsidRPr="005E17A4" w:rsidRDefault="00CE2505" w:rsidP="00CE2505">
            <w:pPr>
              <w:pStyle w:val="Tabel"/>
              <w:ind w:left="568"/>
            </w:pPr>
            <w:r>
              <w:t>s</w:t>
            </w:r>
            <w:r w:rsidRPr="005E17A4">
              <w:t>tatus</w:t>
            </w:r>
          </w:p>
        </w:tc>
        <w:tc>
          <w:tcPr>
            <w:tcW w:w="1276" w:type="dxa"/>
          </w:tcPr>
          <w:p w14:paraId="372C408B" w14:textId="77777777" w:rsidR="00CE2505" w:rsidRPr="005E17A4" w:rsidRDefault="00CE2505" w:rsidP="00CE2505">
            <w:pPr>
              <w:pStyle w:val="Tabel"/>
            </w:pPr>
            <w:r w:rsidRPr="005E17A4">
              <w:t>[0..1]</w:t>
            </w:r>
          </w:p>
        </w:tc>
        <w:tc>
          <w:tcPr>
            <w:tcW w:w="1147" w:type="dxa"/>
          </w:tcPr>
          <w:p w14:paraId="37B4F6CE" w14:textId="5A8CF9A2" w:rsidR="00CE2505" w:rsidRPr="005E17A4" w:rsidRDefault="00CE2505" w:rsidP="00CE2505">
            <w:pPr>
              <w:pStyle w:val="Tabel"/>
            </w:pPr>
            <w:r w:rsidRPr="005E17A4">
              <w:t>String</w:t>
            </w:r>
            <w:r w:rsidR="00494041">
              <w:t>(80)</w:t>
            </w:r>
          </w:p>
        </w:tc>
        <w:tc>
          <w:tcPr>
            <w:tcW w:w="3814" w:type="dxa"/>
          </w:tcPr>
          <w:p w14:paraId="346CFC4D" w14:textId="406611B5" w:rsidR="00CE2505" w:rsidRDefault="00CE2505" w:rsidP="00CE2505">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F5100C">
              <w:t>3.2.2</w:t>
            </w:r>
            <w:r w:rsidRPr="005E17A4">
              <w:fldChar w:fldCharType="end"/>
            </w:r>
            <w:r>
              <w:t>.</w:t>
            </w:r>
          </w:p>
        </w:tc>
      </w:tr>
      <w:tr w:rsidR="00CE2505" w:rsidRPr="00022065" w14:paraId="543F98C5" w14:textId="77777777" w:rsidTr="006846CF">
        <w:trPr>
          <w:cantSplit/>
        </w:trPr>
        <w:tc>
          <w:tcPr>
            <w:tcW w:w="3397" w:type="dxa"/>
          </w:tcPr>
          <w:p w14:paraId="347A7A32" w14:textId="77777777" w:rsidR="00CE2505" w:rsidRPr="005E17A4" w:rsidRDefault="00CE2505" w:rsidP="00CE2505">
            <w:pPr>
              <w:pStyle w:val="Tabel"/>
              <w:ind w:left="568"/>
            </w:pPr>
            <w:r w:rsidRPr="005E17A4">
              <w:t>procedurestatus</w:t>
            </w:r>
          </w:p>
        </w:tc>
        <w:tc>
          <w:tcPr>
            <w:tcW w:w="1276" w:type="dxa"/>
          </w:tcPr>
          <w:p w14:paraId="59AE8D9B" w14:textId="77777777" w:rsidR="00CE2505" w:rsidRPr="005E17A4" w:rsidRDefault="00CE2505" w:rsidP="00CE2505">
            <w:pPr>
              <w:pStyle w:val="Tabel"/>
            </w:pPr>
            <w:r w:rsidRPr="005E17A4">
              <w:t>[0..1]</w:t>
            </w:r>
          </w:p>
        </w:tc>
        <w:tc>
          <w:tcPr>
            <w:tcW w:w="1147" w:type="dxa"/>
          </w:tcPr>
          <w:p w14:paraId="187B4B0D" w14:textId="6DC2B06D" w:rsidR="00CE2505" w:rsidRPr="005E17A4" w:rsidRDefault="00CE2505" w:rsidP="00CE2505">
            <w:pPr>
              <w:pStyle w:val="Tabel"/>
            </w:pPr>
            <w:r w:rsidRPr="005E17A4">
              <w:t>String</w:t>
            </w:r>
            <w:r w:rsidR="00494041">
              <w:t>(80)</w:t>
            </w:r>
          </w:p>
        </w:tc>
        <w:tc>
          <w:tcPr>
            <w:tcW w:w="3814" w:type="dxa"/>
          </w:tcPr>
          <w:p w14:paraId="4CFB0019" w14:textId="03660ED7" w:rsidR="00CE2505" w:rsidRPr="00E46DA0" w:rsidRDefault="00CE2505" w:rsidP="00CE2505">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F5100C">
              <w:t>3.2.3</w:t>
            </w:r>
            <w:r w:rsidRPr="005E17A4">
              <w:fldChar w:fldCharType="end"/>
            </w:r>
            <w:r>
              <w:t>.</w:t>
            </w:r>
          </w:p>
        </w:tc>
      </w:tr>
      <w:tr w:rsidR="00024932" w:rsidRPr="00022065" w14:paraId="12F63334" w14:textId="77777777" w:rsidTr="006846CF">
        <w:trPr>
          <w:cantSplit/>
        </w:trPr>
        <w:tc>
          <w:tcPr>
            <w:tcW w:w="3397" w:type="dxa"/>
          </w:tcPr>
          <w:p w14:paraId="1B6486F6" w14:textId="250C5DCB" w:rsidR="00024932" w:rsidRPr="005E17A4" w:rsidRDefault="00024932" w:rsidP="00024932">
            <w:pPr>
              <w:pStyle w:val="Tabel"/>
              <w:ind w:left="568"/>
            </w:pPr>
            <w:r>
              <w:t>identificatie</w:t>
            </w:r>
          </w:p>
        </w:tc>
        <w:tc>
          <w:tcPr>
            <w:tcW w:w="1276" w:type="dxa"/>
          </w:tcPr>
          <w:p w14:paraId="7A9A559E" w14:textId="6F907801" w:rsidR="00024932" w:rsidRPr="005E17A4" w:rsidRDefault="00024932" w:rsidP="00024932">
            <w:pPr>
              <w:pStyle w:val="Tabel"/>
            </w:pPr>
            <w:r>
              <w:t>[1..1]</w:t>
            </w:r>
          </w:p>
        </w:tc>
        <w:tc>
          <w:tcPr>
            <w:tcW w:w="1147" w:type="dxa"/>
          </w:tcPr>
          <w:p w14:paraId="0DD38ED4" w14:textId="00FD2100" w:rsidR="00024932" w:rsidRPr="005E17A4" w:rsidRDefault="00024932" w:rsidP="00024932">
            <w:pPr>
              <w:pStyle w:val="Tabel"/>
            </w:pPr>
            <w:r>
              <w:t>NEN3610</w:t>
            </w:r>
            <w:r w:rsidR="00494041">
              <w:t xml:space="preserve"> (80)</w:t>
            </w:r>
          </w:p>
        </w:tc>
        <w:tc>
          <w:tcPr>
            <w:tcW w:w="3814" w:type="dxa"/>
          </w:tcPr>
          <w:p w14:paraId="081B1B62" w14:textId="1AD90249" w:rsidR="00024932" w:rsidRPr="005E17A4" w:rsidRDefault="00024932" w:rsidP="00024932">
            <w:pPr>
              <w:pStyle w:val="Tabel"/>
            </w:pPr>
            <w:r w:rsidRPr="005E17A4">
              <w:t>Identificatie van OW-object</w:t>
            </w:r>
            <w:r w:rsidR="00C015D5">
              <w:t xml:space="preserve">, zie </w:t>
            </w:r>
            <w:r w:rsidR="00C015D5">
              <w:fldChar w:fldCharType="begin"/>
            </w:r>
            <w:r w:rsidR="00C015D5">
              <w:instrText xml:space="preserve"> REF _Ref75176935 \r \h </w:instrText>
            </w:r>
            <w:r w:rsidR="00C015D5">
              <w:fldChar w:fldCharType="separate"/>
            </w:r>
            <w:r w:rsidR="00F5100C">
              <w:t>3.2.1</w:t>
            </w:r>
            <w:r w:rsidR="00C015D5">
              <w:fldChar w:fldCharType="end"/>
            </w:r>
            <w:r>
              <w:t>.</w:t>
            </w:r>
          </w:p>
        </w:tc>
      </w:tr>
    </w:tbl>
    <w:p w14:paraId="27466A87" w14:textId="1A0234E8" w:rsidR="00450D8F" w:rsidRDefault="00450D8F" w:rsidP="00D7079F">
      <w:pPr>
        <w:pStyle w:val="Kop3"/>
      </w:pPr>
      <w:bookmarkStart w:id="594" w:name="_Toc152061456"/>
      <w:bookmarkStart w:id="595" w:name="XML_vrij_divisietekst"/>
      <w:bookmarkStart w:id="596" w:name="_Ref39851506"/>
      <w:r>
        <w:t>Divisietekst</w:t>
      </w:r>
      <w:bookmarkEnd w:id="594"/>
    </w:p>
    <w:p w14:paraId="61B465A5" w14:textId="77777777" w:rsidR="00E610F0" w:rsidRPr="00E610F0" w:rsidRDefault="00E610F0"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450D8F" w:rsidRPr="00022065" w14:paraId="33B98763" w14:textId="77777777" w:rsidTr="006846CF">
        <w:trPr>
          <w:cnfStyle w:val="100000000000" w:firstRow="1" w:lastRow="0" w:firstColumn="0" w:lastColumn="0" w:oddVBand="0" w:evenVBand="0" w:oddHBand="0" w:evenHBand="0" w:firstRowFirstColumn="0" w:firstRowLastColumn="0" w:lastRowFirstColumn="0" w:lastRowLastColumn="0"/>
          <w:cantSplit/>
          <w:tblHeader/>
        </w:trPr>
        <w:tc>
          <w:tcPr>
            <w:tcW w:w="3397" w:type="dxa"/>
          </w:tcPr>
          <w:bookmarkEnd w:id="595"/>
          <w:p w14:paraId="6981FA78" w14:textId="77777777" w:rsidR="00450D8F" w:rsidRPr="00E45F7A" w:rsidRDefault="00450D8F" w:rsidP="0068602D">
            <w:pPr>
              <w:pStyle w:val="Tabel"/>
            </w:pPr>
            <w:r w:rsidRPr="00E45F7A">
              <w:t>Element</w:t>
            </w:r>
          </w:p>
        </w:tc>
        <w:tc>
          <w:tcPr>
            <w:tcW w:w="1276" w:type="dxa"/>
          </w:tcPr>
          <w:p w14:paraId="3A72B2BF" w14:textId="77777777" w:rsidR="00450D8F" w:rsidRPr="00CD1824" w:rsidRDefault="00450D8F" w:rsidP="0068602D">
            <w:pPr>
              <w:pStyle w:val="Tabel"/>
              <w:rPr>
                <w:sz w:val="16"/>
              </w:rPr>
            </w:pPr>
            <w:r w:rsidRPr="00CD1824">
              <w:rPr>
                <w:sz w:val="16"/>
              </w:rPr>
              <w:t>M(</w:t>
            </w:r>
            <w:proofErr w:type="spellStart"/>
            <w:r w:rsidRPr="00CD1824">
              <w:rPr>
                <w:sz w:val="16"/>
              </w:rPr>
              <w:t>ultipliciteit</w:t>
            </w:r>
            <w:proofErr w:type="spellEnd"/>
            <w:r w:rsidRPr="00CD1824">
              <w:rPr>
                <w:sz w:val="16"/>
              </w:rPr>
              <w:t>)</w:t>
            </w:r>
          </w:p>
        </w:tc>
        <w:tc>
          <w:tcPr>
            <w:tcW w:w="1147" w:type="dxa"/>
          </w:tcPr>
          <w:p w14:paraId="5D402B77" w14:textId="77777777" w:rsidR="00450D8F" w:rsidRPr="00E45F7A" w:rsidRDefault="00450D8F" w:rsidP="0068602D">
            <w:pPr>
              <w:pStyle w:val="Tabel"/>
            </w:pPr>
            <w:r w:rsidRPr="00E45F7A">
              <w:t>Type</w:t>
            </w:r>
          </w:p>
        </w:tc>
        <w:tc>
          <w:tcPr>
            <w:tcW w:w="3814" w:type="dxa"/>
          </w:tcPr>
          <w:p w14:paraId="01D06B85" w14:textId="77777777" w:rsidR="00450D8F" w:rsidRPr="00E45F7A" w:rsidRDefault="00450D8F" w:rsidP="0068602D">
            <w:pPr>
              <w:pStyle w:val="Tabel"/>
            </w:pPr>
            <w:r w:rsidRPr="00E45F7A">
              <w:t>Omschrijving</w:t>
            </w:r>
          </w:p>
        </w:tc>
      </w:tr>
      <w:tr w:rsidR="00450D8F" w:rsidRPr="00022065" w14:paraId="675272F4" w14:textId="77777777" w:rsidTr="006846CF">
        <w:trPr>
          <w:cantSplit/>
        </w:trPr>
        <w:tc>
          <w:tcPr>
            <w:tcW w:w="3397" w:type="dxa"/>
          </w:tcPr>
          <w:p w14:paraId="6F8BB209" w14:textId="77777777" w:rsidR="00450D8F" w:rsidRPr="005E17A4" w:rsidRDefault="00450D8F" w:rsidP="0068602D">
            <w:pPr>
              <w:pStyle w:val="Tabel"/>
            </w:pPr>
            <w:proofErr w:type="spellStart"/>
            <w:r w:rsidRPr="005E17A4">
              <w:t>owObject</w:t>
            </w:r>
            <w:proofErr w:type="spellEnd"/>
          </w:p>
        </w:tc>
        <w:tc>
          <w:tcPr>
            <w:tcW w:w="1276" w:type="dxa"/>
          </w:tcPr>
          <w:p w14:paraId="5D3A08A4" w14:textId="77777777" w:rsidR="00450D8F" w:rsidRPr="005E17A4" w:rsidRDefault="00450D8F" w:rsidP="0068602D">
            <w:pPr>
              <w:pStyle w:val="Tabel"/>
            </w:pPr>
            <w:r w:rsidRPr="005E17A4">
              <w:t>[1..1]</w:t>
            </w:r>
          </w:p>
        </w:tc>
        <w:tc>
          <w:tcPr>
            <w:tcW w:w="1147" w:type="dxa"/>
          </w:tcPr>
          <w:p w14:paraId="166A61B5" w14:textId="77777777" w:rsidR="00450D8F" w:rsidRPr="005E17A4" w:rsidRDefault="00450D8F" w:rsidP="0068602D">
            <w:pPr>
              <w:pStyle w:val="Tabel"/>
            </w:pPr>
          </w:p>
        </w:tc>
        <w:tc>
          <w:tcPr>
            <w:tcW w:w="3814" w:type="dxa"/>
          </w:tcPr>
          <w:p w14:paraId="0A332656" w14:textId="77777777" w:rsidR="00450D8F" w:rsidRPr="005E17A4" w:rsidRDefault="00450D8F" w:rsidP="0068602D">
            <w:pPr>
              <w:pStyle w:val="Tabel"/>
            </w:pPr>
            <w:r>
              <w:t>Container van het specifieke OW-object.</w:t>
            </w:r>
          </w:p>
        </w:tc>
      </w:tr>
      <w:tr w:rsidR="00450D8F" w:rsidRPr="00022065" w14:paraId="6F8FFB92" w14:textId="77777777" w:rsidTr="006846CF">
        <w:trPr>
          <w:cantSplit/>
        </w:trPr>
        <w:tc>
          <w:tcPr>
            <w:tcW w:w="3397" w:type="dxa"/>
          </w:tcPr>
          <w:p w14:paraId="6110DFF1" w14:textId="49FD2979" w:rsidR="00450D8F" w:rsidRPr="005E17A4" w:rsidRDefault="00450D8F" w:rsidP="0068602D">
            <w:pPr>
              <w:pStyle w:val="Tabel"/>
              <w:ind w:left="284"/>
            </w:pPr>
            <w:r>
              <w:t>Divisietekst</w:t>
            </w:r>
          </w:p>
        </w:tc>
        <w:tc>
          <w:tcPr>
            <w:tcW w:w="1276" w:type="dxa"/>
          </w:tcPr>
          <w:p w14:paraId="5F6C1091" w14:textId="77777777" w:rsidR="00450D8F" w:rsidRPr="005E17A4" w:rsidRDefault="00450D8F" w:rsidP="0068602D">
            <w:pPr>
              <w:pStyle w:val="Tabel"/>
            </w:pPr>
            <w:r>
              <w:t>[1..1]</w:t>
            </w:r>
          </w:p>
        </w:tc>
        <w:tc>
          <w:tcPr>
            <w:tcW w:w="1147" w:type="dxa"/>
          </w:tcPr>
          <w:p w14:paraId="4FC479B8" w14:textId="77777777" w:rsidR="00450D8F" w:rsidRPr="005E17A4" w:rsidRDefault="00450D8F" w:rsidP="0068602D">
            <w:pPr>
              <w:pStyle w:val="Tabel"/>
            </w:pPr>
          </w:p>
        </w:tc>
        <w:tc>
          <w:tcPr>
            <w:tcW w:w="3814" w:type="dxa"/>
          </w:tcPr>
          <w:p w14:paraId="3F7E6907" w14:textId="4A734A69" w:rsidR="00450D8F" w:rsidRDefault="00450D8F" w:rsidP="0068602D">
            <w:pPr>
              <w:pStyle w:val="Tabel"/>
            </w:pPr>
            <w:r>
              <w:t xml:space="preserve">Element bedoeld voor de koppeling met de </w:t>
            </w:r>
            <w:r w:rsidR="00B97F2B">
              <w:t>D</w:t>
            </w:r>
            <w:r>
              <w:t>ivisietekst aan de OP-kant.</w:t>
            </w:r>
          </w:p>
        </w:tc>
      </w:tr>
      <w:tr w:rsidR="00450D8F" w:rsidRPr="00022065" w14:paraId="672419F8" w14:textId="77777777" w:rsidTr="006846CF">
        <w:trPr>
          <w:cantSplit/>
        </w:trPr>
        <w:tc>
          <w:tcPr>
            <w:tcW w:w="3397" w:type="dxa"/>
          </w:tcPr>
          <w:p w14:paraId="01B2FB91" w14:textId="77777777" w:rsidR="00450D8F" w:rsidRDefault="00450D8F" w:rsidP="0068602D">
            <w:pPr>
              <w:pStyle w:val="Tabel"/>
              <w:ind w:left="568"/>
            </w:pPr>
            <w:r w:rsidRPr="00A7586D">
              <w:t>[@wId]</w:t>
            </w:r>
          </w:p>
        </w:tc>
        <w:tc>
          <w:tcPr>
            <w:tcW w:w="1276" w:type="dxa"/>
          </w:tcPr>
          <w:p w14:paraId="4A698FF7" w14:textId="77777777" w:rsidR="00450D8F" w:rsidRDefault="00450D8F" w:rsidP="0068602D">
            <w:pPr>
              <w:pStyle w:val="Tabel"/>
            </w:pPr>
            <w:r>
              <w:t>[1..1]</w:t>
            </w:r>
          </w:p>
        </w:tc>
        <w:tc>
          <w:tcPr>
            <w:tcW w:w="1147" w:type="dxa"/>
          </w:tcPr>
          <w:p w14:paraId="4EC4C99A" w14:textId="77777777" w:rsidR="00450D8F" w:rsidRPr="005E17A4" w:rsidRDefault="00450D8F" w:rsidP="0068602D">
            <w:pPr>
              <w:pStyle w:val="Tabel"/>
            </w:pPr>
            <w:r>
              <w:t>String(80)</w:t>
            </w:r>
          </w:p>
        </w:tc>
        <w:tc>
          <w:tcPr>
            <w:tcW w:w="3814" w:type="dxa"/>
          </w:tcPr>
          <w:p w14:paraId="6E7705BD" w14:textId="77777777" w:rsidR="00450D8F" w:rsidRDefault="00450D8F" w:rsidP="0068602D">
            <w:pPr>
              <w:pStyle w:val="Tabel"/>
            </w:pPr>
            <w:r w:rsidRPr="00A7586D">
              <w:t>Identificatie van artikel of lid uit OP-bestand</w:t>
            </w:r>
            <w:r>
              <w:t>.</w:t>
            </w:r>
          </w:p>
        </w:tc>
      </w:tr>
      <w:tr w:rsidR="00450D8F" w:rsidRPr="00022065" w14:paraId="6FD0A01A" w14:textId="77777777" w:rsidTr="006846CF">
        <w:trPr>
          <w:cantSplit/>
        </w:trPr>
        <w:tc>
          <w:tcPr>
            <w:tcW w:w="3397" w:type="dxa"/>
          </w:tcPr>
          <w:p w14:paraId="6F05381A" w14:textId="77777777" w:rsidR="00450D8F" w:rsidRPr="005E17A4" w:rsidRDefault="00450D8F" w:rsidP="0068602D">
            <w:pPr>
              <w:pStyle w:val="Tabel"/>
              <w:ind w:left="568"/>
            </w:pPr>
            <w:r>
              <w:t>s</w:t>
            </w:r>
            <w:r w:rsidRPr="005E17A4">
              <w:t>tatus</w:t>
            </w:r>
          </w:p>
        </w:tc>
        <w:tc>
          <w:tcPr>
            <w:tcW w:w="1276" w:type="dxa"/>
          </w:tcPr>
          <w:p w14:paraId="364624B3" w14:textId="77777777" w:rsidR="00450D8F" w:rsidRPr="005E17A4" w:rsidRDefault="00450D8F" w:rsidP="0068602D">
            <w:pPr>
              <w:pStyle w:val="Tabel"/>
            </w:pPr>
            <w:r w:rsidRPr="005E17A4">
              <w:t>[0..1]</w:t>
            </w:r>
          </w:p>
        </w:tc>
        <w:tc>
          <w:tcPr>
            <w:tcW w:w="1147" w:type="dxa"/>
          </w:tcPr>
          <w:p w14:paraId="3BFAA631" w14:textId="77777777" w:rsidR="00450D8F" w:rsidRPr="005E17A4" w:rsidRDefault="00450D8F" w:rsidP="0068602D">
            <w:pPr>
              <w:pStyle w:val="Tabel"/>
            </w:pPr>
            <w:r w:rsidRPr="005E17A4">
              <w:t>String</w:t>
            </w:r>
            <w:r>
              <w:t>(80)</w:t>
            </w:r>
          </w:p>
        </w:tc>
        <w:tc>
          <w:tcPr>
            <w:tcW w:w="3814" w:type="dxa"/>
          </w:tcPr>
          <w:p w14:paraId="19C6845D" w14:textId="4113AC10" w:rsidR="00450D8F" w:rsidRDefault="00450D8F" w:rsidP="0068602D">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F5100C">
              <w:t>3.2.2</w:t>
            </w:r>
            <w:r w:rsidRPr="005E17A4">
              <w:fldChar w:fldCharType="end"/>
            </w:r>
            <w:r>
              <w:t>.</w:t>
            </w:r>
          </w:p>
        </w:tc>
      </w:tr>
      <w:tr w:rsidR="00450D8F" w:rsidRPr="00022065" w14:paraId="423A08FE" w14:textId="77777777" w:rsidTr="006846CF">
        <w:trPr>
          <w:cantSplit/>
        </w:trPr>
        <w:tc>
          <w:tcPr>
            <w:tcW w:w="3397" w:type="dxa"/>
          </w:tcPr>
          <w:p w14:paraId="319AE7C1" w14:textId="77777777" w:rsidR="00450D8F" w:rsidRPr="005E17A4" w:rsidRDefault="00450D8F" w:rsidP="0068602D">
            <w:pPr>
              <w:pStyle w:val="Tabel"/>
              <w:ind w:left="568"/>
            </w:pPr>
            <w:r w:rsidRPr="005E17A4">
              <w:t>procedurestatus</w:t>
            </w:r>
          </w:p>
        </w:tc>
        <w:tc>
          <w:tcPr>
            <w:tcW w:w="1276" w:type="dxa"/>
          </w:tcPr>
          <w:p w14:paraId="1EB99694" w14:textId="77777777" w:rsidR="00450D8F" w:rsidRPr="005E17A4" w:rsidRDefault="00450D8F" w:rsidP="0068602D">
            <w:pPr>
              <w:pStyle w:val="Tabel"/>
            </w:pPr>
            <w:r w:rsidRPr="005E17A4">
              <w:t>[0..1]</w:t>
            </w:r>
          </w:p>
        </w:tc>
        <w:tc>
          <w:tcPr>
            <w:tcW w:w="1147" w:type="dxa"/>
          </w:tcPr>
          <w:p w14:paraId="50D27FD6" w14:textId="77777777" w:rsidR="00450D8F" w:rsidRPr="005E17A4" w:rsidRDefault="00450D8F" w:rsidP="0068602D">
            <w:pPr>
              <w:pStyle w:val="Tabel"/>
            </w:pPr>
            <w:r w:rsidRPr="005E17A4">
              <w:t>String</w:t>
            </w:r>
            <w:r>
              <w:t>(80)</w:t>
            </w:r>
          </w:p>
        </w:tc>
        <w:tc>
          <w:tcPr>
            <w:tcW w:w="3814" w:type="dxa"/>
          </w:tcPr>
          <w:p w14:paraId="367F06F0" w14:textId="25C283FB" w:rsidR="00450D8F" w:rsidRPr="00E46DA0" w:rsidRDefault="00450D8F" w:rsidP="0068602D">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F5100C">
              <w:t>3.2.3</w:t>
            </w:r>
            <w:r w:rsidRPr="005E17A4">
              <w:fldChar w:fldCharType="end"/>
            </w:r>
            <w:r>
              <w:t>.</w:t>
            </w:r>
          </w:p>
        </w:tc>
      </w:tr>
      <w:tr w:rsidR="00450D8F" w:rsidRPr="00022065" w14:paraId="7F38F50A" w14:textId="77777777" w:rsidTr="006846CF">
        <w:trPr>
          <w:cantSplit/>
        </w:trPr>
        <w:tc>
          <w:tcPr>
            <w:tcW w:w="3397" w:type="dxa"/>
          </w:tcPr>
          <w:p w14:paraId="4777D004" w14:textId="77777777" w:rsidR="00450D8F" w:rsidRPr="005E17A4" w:rsidRDefault="00450D8F" w:rsidP="0068602D">
            <w:pPr>
              <w:pStyle w:val="Tabel"/>
              <w:ind w:left="568"/>
            </w:pPr>
            <w:r>
              <w:t>identificatie</w:t>
            </w:r>
          </w:p>
        </w:tc>
        <w:tc>
          <w:tcPr>
            <w:tcW w:w="1276" w:type="dxa"/>
          </w:tcPr>
          <w:p w14:paraId="5A73F7D4" w14:textId="77777777" w:rsidR="00450D8F" w:rsidRPr="005E17A4" w:rsidRDefault="00450D8F" w:rsidP="0068602D">
            <w:pPr>
              <w:pStyle w:val="Tabel"/>
            </w:pPr>
            <w:r>
              <w:t>[1..1]</w:t>
            </w:r>
          </w:p>
        </w:tc>
        <w:tc>
          <w:tcPr>
            <w:tcW w:w="1147" w:type="dxa"/>
          </w:tcPr>
          <w:p w14:paraId="2DF759B5" w14:textId="77777777" w:rsidR="00450D8F" w:rsidRPr="005E17A4" w:rsidRDefault="00450D8F" w:rsidP="0068602D">
            <w:pPr>
              <w:pStyle w:val="Tabel"/>
            </w:pPr>
            <w:r>
              <w:t>NEN3610 (80)</w:t>
            </w:r>
          </w:p>
        </w:tc>
        <w:tc>
          <w:tcPr>
            <w:tcW w:w="3814" w:type="dxa"/>
          </w:tcPr>
          <w:p w14:paraId="0539387E" w14:textId="72DC8322" w:rsidR="00450D8F" w:rsidRPr="005E17A4" w:rsidRDefault="00450D8F" w:rsidP="0068602D">
            <w:pPr>
              <w:pStyle w:val="Tabel"/>
            </w:pPr>
            <w:r w:rsidRPr="005E17A4">
              <w:t>Identificatie van OW-object</w:t>
            </w:r>
            <w:r w:rsidR="00C015D5">
              <w:t xml:space="preserve">, zie </w:t>
            </w:r>
            <w:r w:rsidR="00C015D5">
              <w:fldChar w:fldCharType="begin"/>
            </w:r>
            <w:r w:rsidR="00C015D5">
              <w:instrText xml:space="preserve"> REF _Ref75176935 \r \h </w:instrText>
            </w:r>
            <w:r w:rsidR="00C015D5">
              <w:fldChar w:fldCharType="separate"/>
            </w:r>
            <w:r w:rsidR="00F5100C">
              <w:t>3.2.1</w:t>
            </w:r>
            <w:r w:rsidR="00C015D5">
              <w:fldChar w:fldCharType="end"/>
            </w:r>
            <w:r>
              <w:t>.</w:t>
            </w:r>
          </w:p>
        </w:tc>
      </w:tr>
    </w:tbl>
    <w:p w14:paraId="70FE878B" w14:textId="60AC6213" w:rsidR="0053419B" w:rsidRDefault="004E5E23" w:rsidP="00D7079F">
      <w:pPr>
        <w:pStyle w:val="Kop3"/>
      </w:pPr>
      <w:bookmarkStart w:id="597" w:name="_Ref90035881"/>
      <w:bookmarkStart w:id="598" w:name="_Toc152061457"/>
      <w:bookmarkStart w:id="599" w:name="XML_vrij_tekstdeel"/>
      <w:r>
        <w:t>Tekstdeel</w:t>
      </w:r>
      <w:bookmarkEnd w:id="596"/>
      <w:bookmarkEnd w:id="597"/>
      <w:bookmarkEnd w:id="598"/>
    </w:p>
    <w:p w14:paraId="503B6BC3" w14:textId="77777777" w:rsidR="00E610F0" w:rsidRPr="00E610F0" w:rsidRDefault="00E610F0"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024932" w:rsidRPr="00022065" w14:paraId="410BAD3F" w14:textId="77777777" w:rsidTr="006846CF">
        <w:trPr>
          <w:cnfStyle w:val="100000000000" w:firstRow="1" w:lastRow="0" w:firstColumn="0" w:lastColumn="0" w:oddVBand="0" w:evenVBand="0" w:oddHBand="0" w:evenHBand="0" w:firstRowFirstColumn="0" w:firstRowLastColumn="0" w:lastRowFirstColumn="0" w:lastRowLastColumn="0"/>
          <w:cantSplit/>
          <w:tblHeader/>
        </w:trPr>
        <w:tc>
          <w:tcPr>
            <w:tcW w:w="3397" w:type="dxa"/>
          </w:tcPr>
          <w:bookmarkEnd w:id="599"/>
          <w:p w14:paraId="4F86FAA6" w14:textId="77777777" w:rsidR="00024932" w:rsidRPr="00E45F7A" w:rsidRDefault="00024932" w:rsidP="00D23180">
            <w:pPr>
              <w:pStyle w:val="Tabel"/>
            </w:pPr>
            <w:r w:rsidRPr="00E45F7A">
              <w:t>Element</w:t>
            </w:r>
          </w:p>
        </w:tc>
        <w:tc>
          <w:tcPr>
            <w:tcW w:w="1276" w:type="dxa"/>
          </w:tcPr>
          <w:p w14:paraId="084A7F2F" w14:textId="77777777" w:rsidR="00024932" w:rsidRPr="005A3D9C" w:rsidRDefault="00024932" w:rsidP="00D23180">
            <w:pPr>
              <w:pStyle w:val="Tabel"/>
              <w:rPr>
                <w:sz w:val="16"/>
              </w:rPr>
            </w:pPr>
            <w:r w:rsidRPr="005A3D9C">
              <w:rPr>
                <w:sz w:val="16"/>
              </w:rPr>
              <w:t>M(</w:t>
            </w:r>
            <w:proofErr w:type="spellStart"/>
            <w:r w:rsidRPr="005A3D9C">
              <w:rPr>
                <w:sz w:val="16"/>
              </w:rPr>
              <w:t>ultipliciteit</w:t>
            </w:r>
            <w:proofErr w:type="spellEnd"/>
            <w:r w:rsidRPr="005A3D9C">
              <w:rPr>
                <w:sz w:val="16"/>
              </w:rPr>
              <w:t>)</w:t>
            </w:r>
          </w:p>
        </w:tc>
        <w:tc>
          <w:tcPr>
            <w:tcW w:w="1147" w:type="dxa"/>
          </w:tcPr>
          <w:p w14:paraId="2CFDEF7D" w14:textId="77777777" w:rsidR="00024932" w:rsidRPr="00E45F7A" w:rsidRDefault="00024932" w:rsidP="00D23180">
            <w:pPr>
              <w:pStyle w:val="Tabel"/>
            </w:pPr>
            <w:r w:rsidRPr="00E45F7A">
              <w:t>Type</w:t>
            </w:r>
          </w:p>
        </w:tc>
        <w:tc>
          <w:tcPr>
            <w:tcW w:w="3814" w:type="dxa"/>
          </w:tcPr>
          <w:p w14:paraId="24D957D8" w14:textId="77777777" w:rsidR="00024932" w:rsidRPr="00E45F7A" w:rsidRDefault="00024932" w:rsidP="00D23180">
            <w:pPr>
              <w:pStyle w:val="Tabel"/>
            </w:pPr>
            <w:r w:rsidRPr="00E45F7A">
              <w:t>Omschrijving</w:t>
            </w:r>
          </w:p>
        </w:tc>
      </w:tr>
      <w:tr w:rsidR="00024932" w:rsidRPr="00022065" w14:paraId="36885590" w14:textId="77777777" w:rsidTr="006846CF">
        <w:trPr>
          <w:cantSplit/>
        </w:trPr>
        <w:tc>
          <w:tcPr>
            <w:tcW w:w="3397" w:type="dxa"/>
          </w:tcPr>
          <w:p w14:paraId="78021111" w14:textId="77777777" w:rsidR="00024932" w:rsidRPr="005E17A4" w:rsidRDefault="00024932" w:rsidP="00D23180">
            <w:pPr>
              <w:pStyle w:val="Tabel"/>
            </w:pPr>
            <w:proofErr w:type="spellStart"/>
            <w:r w:rsidRPr="005E17A4">
              <w:t>owObject</w:t>
            </w:r>
            <w:proofErr w:type="spellEnd"/>
          </w:p>
        </w:tc>
        <w:tc>
          <w:tcPr>
            <w:tcW w:w="1276" w:type="dxa"/>
          </w:tcPr>
          <w:p w14:paraId="0255A873" w14:textId="77777777" w:rsidR="00024932" w:rsidRPr="005E17A4" w:rsidRDefault="00024932" w:rsidP="00D23180">
            <w:pPr>
              <w:pStyle w:val="Tabel"/>
            </w:pPr>
            <w:r w:rsidRPr="005E17A4">
              <w:t>[1..1]</w:t>
            </w:r>
          </w:p>
        </w:tc>
        <w:tc>
          <w:tcPr>
            <w:tcW w:w="1147" w:type="dxa"/>
          </w:tcPr>
          <w:p w14:paraId="2B2BED37" w14:textId="77777777" w:rsidR="00024932" w:rsidRPr="005E17A4" w:rsidRDefault="00024932" w:rsidP="00D23180">
            <w:pPr>
              <w:pStyle w:val="Tabel"/>
            </w:pPr>
          </w:p>
        </w:tc>
        <w:tc>
          <w:tcPr>
            <w:tcW w:w="3814" w:type="dxa"/>
          </w:tcPr>
          <w:p w14:paraId="4F381B9E" w14:textId="77777777" w:rsidR="00024932" w:rsidRPr="005E17A4" w:rsidRDefault="00024932" w:rsidP="00D23180">
            <w:pPr>
              <w:pStyle w:val="Tabel"/>
            </w:pPr>
            <w:r>
              <w:t>Container van het specifieke OW-object.</w:t>
            </w:r>
          </w:p>
        </w:tc>
      </w:tr>
      <w:tr w:rsidR="00024932" w:rsidRPr="00022065" w14:paraId="07C91D32" w14:textId="77777777" w:rsidTr="006846CF">
        <w:trPr>
          <w:cantSplit/>
        </w:trPr>
        <w:tc>
          <w:tcPr>
            <w:tcW w:w="3397" w:type="dxa"/>
          </w:tcPr>
          <w:p w14:paraId="274754FF" w14:textId="29DF2C8C" w:rsidR="00024932" w:rsidRPr="005E17A4" w:rsidRDefault="005F0A91" w:rsidP="00D23180">
            <w:pPr>
              <w:pStyle w:val="Tabel"/>
              <w:ind w:left="284"/>
            </w:pPr>
            <w:r>
              <w:t>Tekstdeel</w:t>
            </w:r>
          </w:p>
        </w:tc>
        <w:tc>
          <w:tcPr>
            <w:tcW w:w="1276" w:type="dxa"/>
          </w:tcPr>
          <w:p w14:paraId="769492C0" w14:textId="77777777" w:rsidR="00024932" w:rsidRPr="005E17A4" w:rsidRDefault="00024932" w:rsidP="00D23180">
            <w:pPr>
              <w:pStyle w:val="Tabel"/>
            </w:pPr>
            <w:r>
              <w:t>[1..1]</w:t>
            </w:r>
          </w:p>
        </w:tc>
        <w:tc>
          <w:tcPr>
            <w:tcW w:w="1147" w:type="dxa"/>
          </w:tcPr>
          <w:p w14:paraId="3CCEC0F8" w14:textId="77777777" w:rsidR="00024932" w:rsidRPr="005E17A4" w:rsidRDefault="00024932" w:rsidP="00D23180">
            <w:pPr>
              <w:pStyle w:val="Tabel"/>
            </w:pPr>
          </w:p>
        </w:tc>
        <w:tc>
          <w:tcPr>
            <w:tcW w:w="3814" w:type="dxa"/>
          </w:tcPr>
          <w:p w14:paraId="62CDAF40" w14:textId="0CB11B2D" w:rsidR="00024932" w:rsidRDefault="005F0A91" w:rsidP="00D23180">
            <w:pPr>
              <w:pStyle w:val="Tabel"/>
            </w:pPr>
            <w:r>
              <w:t>Element waarmee annotaties gehangen kunnen worden aan een specifiek deel van de tekst.</w:t>
            </w:r>
          </w:p>
        </w:tc>
      </w:tr>
      <w:tr w:rsidR="00024932" w:rsidRPr="00022065" w14:paraId="564061BB" w14:textId="77777777" w:rsidTr="006846CF">
        <w:trPr>
          <w:cantSplit/>
        </w:trPr>
        <w:tc>
          <w:tcPr>
            <w:tcW w:w="3397" w:type="dxa"/>
          </w:tcPr>
          <w:p w14:paraId="5F10ACBD" w14:textId="77777777" w:rsidR="00024932" w:rsidRPr="005E17A4" w:rsidRDefault="00024932" w:rsidP="00D23180">
            <w:pPr>
              <w:pStyle w:val="Tabel"/>
              <w:ind w:left="568"/>
            </w:pPr>
            <w:r>
              <w:t>s</w:t>
            </w:r>
            <w:r w:rsidRPr="005E17A4">
              <w:t>tatus</w:t>
            </w:r>
          </w:p>
        </w:tc>
        <w:tc>
          <w:tcPr>
            <w:tcW w:w="1276" w:type="dxa"/>
          </w:tcPr>
          <w:p w14:paraId="1DBFC473" w14:textId="77777777" w:rsidR="00024932" w:rsidRPr="005E17A4" w:rsidRDefault="00024932" w:rsidP="00D23180">
            <w:pPr>
              <w:pStyle w:val="Tabel"/>
            </w:pPr>
            <w:r w:rsidRPr="005E17A4">
              <w:t>[0..1]</w:t>
            </w:r>
          </w:p>
        </w:tc>
        <w:tc>
          <w:tcPr>
            <w:tcW w:w="1147" w:type="dxa"/>
          </w:tcPr>
          <w:p w14:paraId="60E037EE" w14:textId="70BA3257" w:rsidR="00024932" w:rsidRPr="005E17A4" w:rsidRDefault="00024932" w:rsidP="00D23180">
            <w:pPr>
              <w:pStyle w:val="Tabel"/>
            </w:pPr>
            <w:r w:rsidRPr="005E17A4">
              <w:t>String</w:t>
            </w:r>
            <w:r w:rsidR="00292E22">
              <w:t>(80)</w:t>
            </w:r>
          </w:p>
        </w:tc>
        <w:tc>
          <w:tcPr>
            <w:tcW w:w="3814" w:type="dxa"/>
          </w:tcPr>
          <w:p w14:paraId="14CEA298" w14:textId="421AB82A" w:rsidR="00024932" w:rsidRDefault="00024932" w:rsidP="00D23180">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F5100C">
              <w:t>3.2.2</w:t>
            </w:r>
            <w:r w:rsidRPr="005E17A4">
              <w:fldChar w:fldCharType="end"/>
            </w:r>
            <w:r>
              <w:t>.</w:t>
            </w:r>
          </w:p>
        </w:tc>
      </w:tr>
      <w:tr w:rsidR="00024932" w:rsidRPr="00022065" w14:paraId="5BE0F967" w14:textId="77777777" w:rsidTr="006846CF">
        <w:trPr>
          <w:cantSplit/>
        </w:trPr>
        <w:tc>
          <w:tcPr>
            <w:tcW w:w="3397" w:type="dxa"/>
          </w:tcPr>
          <w:p w14:paraId="7EF22BD4" w14:textId="77777777" w:rsidR="00024932" w:rsidRPr="005E17A4" w:rsidRDefault="00024932" w:rsidP="00D23180">
            <w:pPr>
              <w:pStyle w:val="Tabel"/>
              <w:ind w:left="568"/>
            </w:pPr>
            <w:r w:rsidRPr="005E17A4">
              <w:t>procedurestatus</w:t>
            </w:r>
          </w:p>
        </w:tc>
        <w:tc>
          <w:tcPr>
            <w:tcW w:w="1276" w:type="dxa"/>
          </w:tcPr>
          <w:p w14:paraId="2B886F9C" w14:textId="77777777" w:rsidR="00024932" w:rsidRPr="005E17A4" w:rsidRDefault="00024932" w:rsidP="00D23180">
            <w:pPr>
              <w:pStyle w:val="Tabel"/>
            </w:pPr>
            <w:r w:rsidRPr="005E17A4">
              <w:t>[0..1]</w:t>
            </w:r>
          </w:p>
        </w:tc>
        <w:tc>
          <w:tcPr>
            <w:tcW w:w="1147" w:type="dxa"/>
          </w:tcPr>
          <w:p w14:paraId="2C2E766F" w14:textId="1CACC34B" w:rsidR="00024932" w:rsidRPr="005E17A4" w:rsidRDefault="00024932" w:rsidP="00D23180">
            <w:pPr>
              <w:pStyle w:val="Tabel"/>
            </w:pPr>
            <w:r w:rsidRPr="005E17A4">
              <w:t>String</w:t>
            </w:r>
            <w:r w:rsidR="00292E22">
              <w:t>(80)</w:t>
            </w:r>
          </w:p>
        </w:tc>
        <w:tc>
          <w:tcPr>
            <w:tcW w:w="3814" w:type="dxa"/>
          </w:tcPr>
          <w:p w14:paraId="0D825419" w14:textId="32161117" w:rsidR="00024932" w:rsidRPr="00E46DA0" w:rsidRDefault="00024932" w:rsidP="00D23180">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F5100C">
              <w:t>3.2.3</w:t>
            </w:r>
            <w:r w:rsidRPr="005E17A4">
              <w:fldChar w:fldCharType="end"/>
            </w:r>
            <w:r>
              <w:t>.</w:t>
            </w:r>
          </w:p>
        </w:tc>
      </w:tr>
      <w:tr w:rsidR="00024932" w:rsidRPr="00022065" w14:paraId="451129D6" w14:textId="77777777" w:rsidTr="006846CF">
        <w:trPr>
          <w:cantSplit/>
        </w:trPr>
        <w:tc>
          <w:tcPr>
            <w:tcW w:w="3397" w:type="dxa"/>
          </w:tcPr>
          <w:p w14:paraId="60CCD8B4" w14:textId="77777777" w:rsidR="00024932" w:rsidRPr="005E17A4" w:rsidRDefault="00024932" w:rsidP="00D23180">
            <w:pPr>
              <w:pStyle w:val="Tabel"/>
              <w:ind w:left="568"/>
            </w:pPr>
            <w:r>
              <w:t>identificatie</w:t>
            </w:r>
          </w:p>
        </w:tc>
        <w:tc>
          <w:tcPr>
            <w:tcW w:w="1276" w:type="dxa"/>
          </w:tcPr>
          <w:p w14:paraId="2DA26DFF" w14:textId="77777777" w:rsidR="00024932" w:rsidRPr="005E17A4" w:rsidRDefault="00024932" w:rsidP="00D23180">
            <w:pPr>
              <w:pStyle w:val="Tabel"/>
            </w:pPr>
            <w:r>
              <w:t>[1..1]</w:t>
            </w:r>
          </w:p>
        </w:tc>
        <w:tc>
          <w:tcPr>
            <w:tcW w:w="1147" w:type="dxa"/>
          </w:tcPr>
          <w:p w14:paraId="4B62AC19" w14:textId="71EA7AF6" w:rsidR="00024932" w:rsidRPr="005E17A4" w:rsidRDefault="00024932" w:rsidP="00D23180">
            <w:pPr>
              <w:pStyle w:val="Tabel"/>
            </w:pPr>
            <w:r>
              <w:t>NEN3610</w:t>
            </w:r>
            <w:r w:rsidR="00292E22">
              <w:t xml:space="preserve"> (80)</w:t>
            </w:r>
          </w:p>
        </w:tc>
        <w:tc>
          <w:tcPr>
            <w:tcW w:w="3814" w:type="dxa"/>
          </w:tcPr>
          <w:p w14:paraId="23711A78" w14:textId="26F4B2AD" w:rsidR="00024932" w:rsidRPr="005E17A4" w:rsidRDefault="00024932" w:rsidP="00D23180">
            <w:pPr>
              <w:pStyle w:val="Tabel"/>
            </w:pPr>
            <w:r w:rsidRPr="005E17A4">
              <w:t>Identificatie van OW-object</w:t>
            </w:r>
            <w:r w:rsidR="00C015D5">
              <w:t xml:space="preserve">, zie </w:t>
            </w:r>
            <w:r w:rsidR="00C015D5">
              <w:fldChar w:fldCharType="begin"/>
            </w:r>
            <w:r w:rsidR="00C015D5">
              <w:instrText xml:space="preserve"> REF _Ref75176935 \r \h </w:instrText>
            </w:r>
            <w:r w:rsidR="00C015D5">
              <w:fldChar w:fldCharType="separate"/>
            </w:r>
            <w:r w:rsidR="00F5100C">
              <w:t>3.2.1</w:t>
            </w:r>
            <w:r w:rsidR="00C015D5">
              <w:fldChar w:fldCharType="end"/>
            </w:r>
            <w:r>
              <w:t>.</w:t>
            </w:r>
          </w:p>
        </w:tc>
      </w:tr>
      <w:tr w:rsidR="00024932" w:rsidRPr="00022065" w14:paraId="6698A045" w14:textId="77777777" w:rsidTr="006846CF">
        <w:trPr>
          <w:cantSplit/>
        </w:trPr>
        <w:tc>
          <w:tcPr>
            <w:tcW w:w="3397" w:type="dxa"/>
          </w:tcPr>
          <w:p w14:paraId="080A4278" w14:textId="25861C53" w:rsidR="00024932" w:rsidRDefault="00024932" w:rsidP="00024932">
            <w:pPr>
              <w:pStyle w:val="Tabel"/>
              <w:ind w:left="568"/>
            </w:pPr>
            <w:r>
              <w:t>Idealisatie</w:t>
            </w:r>
          </w:p>
        </w:tc>
        <w:tc>
          <w:tcPr>
            <w:tcW w:w="1276" w:type="dxa"/>
          </w:tcPr>
          <w:p w14:paraId="0CA4B1B1" w14:textId="5437B269" w:rsidR="00024932" w:rsidRDefault="00024932" w:rsidP="00024932">
            <w:pPr>
              <w:pStyle w:val="Tabel"/>
            </w:pPr>
            <w:r>
              <w:t>[0..1]</w:t>
            </w:r>
          </w:p>
        </w:tc>
        <w:tc>
          <w:tcPr>
            <w:tcW w:w="1147" w:type="dxa"/>
          </w:tcPr>
          <w:p w14:paraId="25417A57" w14:textId="045F62C8" w:rsidR="00024932" w:rsidRDefault="00024932" w:rsidP="00024932">
            <w:pPr>
              <w:pStyle w:val="Tabel"/>
            </w:pPr>
            <w:r w:rsidRPr="005E17A4">
              <w:t>String</w:t>
            </w:r>
            <w:r w:rsidR="005D3B85">
              <w:t>(255)</w:t>
            </w:r>
          </w:p>
        </w:tc>
        <w:tc>
          <w:tcPr>
            <w:tcW w:w="3814" w:type="dxa"/>
          </w:tcPr>
          <w:p w14:paraId="5BFF276E" w14:textId="77CD429E" w:rsidR="00024932" w:rsidRPr="005E17A4" w:rsidRDefault="00024932" w:rsidP="00024932">
            <w:pPr>
              <w:pStyle w:val="Tabel"/>
            </w:pPr>
            <w:r>
              <w:t xml:space="preserve">Waarde uit </w:t>
            </w:r>
            <w:r w:rsidRPr="005E17A4">
              <w:t xml:space="preserve">de </w:t>
            </w:r>
            <w:proofErr w:type="spellStart"/>
            <w:r w:rsidRPr="005E17A4">
              <w:t>waardelijst</w:t>
            </w:r>
            <w:proofErr w:type="spellEnd"/>
            <w:r w:rsidRPr="005E17A4">
              <w:t xml:space="preserve"> </w:t>
            </w:r>
            <w:r>
              <w:t>‘idealisatie’.</w:t>
            </w:r>
          </w:p>
        </w:tc>
      </w:tr>
      <w:tr w:rsidR="00A97397" w:rsidRPr="00022065" w14:paraId="67DAEF4A" w14:textId="77777777" w:rsidTr="006846CF">
        <w:trPr>
          <w:cantSplit/>
        </w:trPr>
        <w:tc>
          <w:tcPr>
            <w:tcW w:w="3397" w:type="dxa"/>
          </w:tcPr>
          <w:p w14:paraId="373D91E2" w14:textId="749A6A63" w:rsidR="00A97397" w:rsidRDefault="00A97397" w:rsidP="00A97397">
            <w:pPr>
              <w:pStyle w:val="Tabel"/>
              <w:ind w:left="568"/>
            </w:pPr>
            <w:r>
              <w:t>thema</w:t>
            </w:r>
          </w:p>
        </w:tc>
        <w:tc>
          <w:tcPr>
            <w:tcW w:w="1276" w:type="dxa"/>
          </w:tcPr>
          <w:p w14:paraId="5012544E" w14:textId="39B80361" w:rsidR="00A97397" w:rsidRDefault="00A97397" w:rsidP="00A97397">
            <w:pPr>
              <w:pStyle w:val="Tabel"/>
            </w:pPr>
            <w:r>
              <w:t>[0..*]</w:t>
            </w:r>
          </w:p>
        </w:tc>
        <w:tc>
          <w:tcPr>
            <w:tcW w:w="1147" w:type="dxa"/>
          </w:tcPr>
          <w:p w14:paraId="6A391FEE" w14:textId="0ED4AF8A" w:rsidR="00A97397" w:rsidRDefault="005D3B85" w:rsidP="00A97397">
            <w:pPr>
              <w:pStyle w:val="Tabel"/>
            </w:pPr>
            <w:r>
              <w:t>String(255)</w:t>
            </w:r>
          </w:p>
        </w:tc>
        <w:tc>
          <w:tcPr>
            <w:tcW w:w="3814" w:type="dxa"/>
          </w:tcPr>
          <w:p w14:paraId="2C8AE75F" w14:textId="6E71BE32" w:rsidR="00A97397" w:rsidRPr="005E17A4" w:rsidRDefault="00A97397" w:rsidP="00A97397">
            <w:pPr>
              <w:pStyle w:val="Tabel"/>
            </w:pPr>
            <w:r>
              <w:t xml:space="preserve">Waarde uit de </w:t>
            </w:r>
            <w:proofErr w:type="spellStart"/>
            <w:r>
              <w:t>waardelijst</w:t>
            </w:r>
            <w:proofErr w:type="spellEnd"/>
            <w:r>
              <w:t xml:space="preserve"> ‘thema’.</w:t>
            </w:r>
          </w:p>
        </w:tc>
      </w:tr>
      <w:tr w:rsidR="00A97397" w:rsidRPr="00022065" w14:paraId="474DEF0C" w14:textId="77777777" w:rsidTr="006846CF">
        <w:trPr>
          <w:cantSplit/>
        </w:trPr>
        <w:tc>
          <w:tcPr>
            <w:tcW w:w="3397" w:type="dxa"/>
          </w:tcPr>
          <w:p w14:paraId="750150DF" w14:textId="1B3735FA" w:rsidR="00A97397" w:rsidRDefault="00EF34FE" w:rsidP="00A97397">
            <w:pPr>
              <w:pStyle w:val="Tabel"/>
              <w:ind w:left="568"/>
            </w:pPr>
            <w:r>
              <w:t>d</w:t>
            </w:r>
            <w:r w:rsidR="00A97397">
              <w:t>ivisieaanduiding</w:t>
            </w:r>
          </w:p>
        </w:tc>
        <w:tc>
          <w:tcPr>
            <w:tcW w:w="1276" w:type="dxa"/>
          </w:tcPr>
          <w:p w14:paraId="4E8864CF" w14:textId="3905825B" w:rsidR="00A97397" w:rsidRDefault="00A97397" w:rsidP="00A97397">
            <w:pPr>
              <w:pStyle w:val="Tabel"/>
            </w:pPr>
            <w:r>
              <w:t>[1..1]</w:t>
            </w:r>
          </w:p>
        </w:tc>
        <w:tc>
          <w:tcPr>
            <w:tcW w:w="1147" w:type="dxa"/>
          </w:tcPr>
          <w:p w14:paraId="61904552" w14:textId="77777777" w:rsidR="00A97397" w:rsidRDefault="00A97397" w:rsidP="00A97397">
            <w:pPr>
              <w:pStyle w:val="Tabel"/>
            </w:pPr>
          </w:p>
        </w:tc>
        <w:tc>
          <w:tcPr>
            <w:tcW w:w="3814" w:type="dxa"/>
          </w:tcPr>
          <w:p w14:paraId="76C038BF" w14:textId="2A9B7605" w:rsidR="00A97397" w:rsidRPr="005E17A4" w:rsidRDefault="00C436BC" w:rsidP="00A97397">
            <w:pPr>
              <w:pStyle w:val="Tabel"/>
            </w:pPr>
            <w:r>
              <w:t>De divisie waar het tekstdeel onder valt.</w:t>
            </w:r>
          </w:p>
        </w:tc>
      </w:tr>
      <w:tr w:rsidR="00A97397" w:rsidRPr="00022065" w14:paraId="404C19D2" w14:textId="77777777" w:rsidTr="006846CF">
        <w:trPr>
          <w:cantSplit/>
        </w:trPr>
        <w:tc>
          <w:tcPr>
            <w:tcW w:w="3397" w:type="dxa"/>
          </w:tcPr>
          <w:p w14:paraId="39AF986D" w14:textId="5561969E" w:rsidR="00A97397" w:rsidRDefault="00A97397" w:rsidP="00A97397">
            <w:pPr>
              <w:pStyle w:val="Tabel"/>
              <w:ind w:left="852"/>
            </w:pPr>
            <w:proofErr w:type="spellStart"/>
            <w:r>
              <w:t>DivisieRef</w:t>
            </w:r>
            <w:proofErr w:type="spellEnd"/>
          </w:p>
        </w:tc>
        <w:tc>
          <w:tcPr>
            <w:tcW w:w="1276" w:type="dxa"/>
          </w:tcPr>
          <w:p w14:paraId="20774D37" w14:textId="7DFABE36" w:rsidR="00A97397" w:rsidRDefault="00A97397" w:rsidP="00A97397">
            <w:pPr>
              <w:pStyle w:val="Tabel"/>
            </w:pPr>
            <w:r>
              <w:t>[</w:t>
            </w:r>
            <w:r w:rsidR="000A6473">
              <w:t>0</w:t>
            </w:r>
            <w:r>
              <w:t>..1]</w:t>
            </w:r>
          </w:p>
        </w:tc>
        <w:tc>
          <w:tcPr>
            <w:tcW w:w="1147" w:type="dxa"/>
          </w:tcPr>
          <w:p w14:paraId="1BD9F2A0" w14:textId="2425EA01" w:rsidR="00A97397" w:rsidRDefault="005D3B85" w:rsidP="00A97397">
            <w:pPr>
              <w:pStyle w:val="Tabel"/>
            </w:pPr>
            <w:proofErr w:type="spellStart"/>
            <w:r>
              <w:rPr>
                <w:bCs w:val="0"/>
              </w:rPr>
              <w:t>x</w:t>
            </w:r>
            <w:r w:rsidRPr="005E17A4">
              <w:rPr>
                <w:bCs w:val="0"/>
              </w:rPr>
              <w:t>link</w:t>
            </w:r>
            <w:proofErr w:type="spellEnd"/>
            <w:r>
              <w:rPr>
                <w:bCs w:val="0"/>
              </w:rPr>
              <w:t>(80)</w:t>
            </w:r>
          </w:p>
        </w:tc>
        <w:tc>
          <w:tcPr>
            <w:tcW w:w="3814" w:type="dxa"/>
          </w:tcPr>
          <w:p w14:paraId="133DAE15" w14:textId="25872B1F" w:rsidR="00A97397" w:rsidRPr="005E17A4" w:rsidRDefault="00A97397" w:rsidP="00A97397">
            <w:pPr>
              <w:pStyle w:val="Tabel"/>
            </w:pPr>
            <w:r>
              <w:t xml:space="preserve">De divisie waar het tekstdeel onder valt. </w:t>
            </w:r>
          </w:p>
        </w:tc>
      </w:tr>
      <w:tr w:rsidR="000A6473" w:rsidRPr="00022065" w14:paraId="404E1AFD" w14:textId="77777777" w:rsidTr="006846CF">
        <w:trPr>
          <w:cantSplit/>
        </w:trPr>
        <w:tc>
          <w:tcPr>
            <w:tcW w:w="3397" w:type="dxa"/>
          </w:tcPr>
          <w:p w14:paraId="17C5DE05" w14:textId="3DE3CF89" w:rsidR="000A6473" w:rsidRDefault="000A6473" w:rsidP="00A97397">
            <w:pPr>
              <w:pStyle w:val="Tabel"/>
              <w:ind w:left="852"/>
            </w:pPr>
            <w:proofErr w:type="spellStart"/>
            <w:r>
              <w:t>DivisieTekstRef</w:t>
            </w:r>
            <w:proofErr w:type="spellEnd"/>
          </w:p>
        </w:tc>
        <w:tc>
          <w:tcPr>
            <w:tcW w:w="1276" w:type="dxa"/>
          </w:tcPr>
          <w:p w14:paraId="1CE31C97" w14:textId="12ECC59D" w:rsidR="000A6473" w:rsidRDefault="000A6473" w:rsidP="00A97397">
            <w:pPr>
              <w:pStyle w:val="Tabel"/>
            </w:pPr>
            <w:r>
              <w:t>[0..1]*</w:t>
            </w:r>
          </w:p>
        </w:tc>
        <w:tc>
          <w:tcPr>
            <w:tcW w:w="1147" w:type="dxa"/>
          </w:tcPr>
          <w:p w14:paraId="4FCC9E3A" w14:textId="40F5A467" w:rsidR="000A6473" w:rsidRDefault="000A6473" w:rsidP="00A97397">
            <w:pPr>
              <w:pStyle w:val="Tabel"/>
              <w:rPr>
                <w:bCs w:val="0"/>
              </w:rPr>
            </w:pPr>
            <w:proofErr w:type="spellStart"/>
            <w:r>
              <w:rPr>
                <w:bCs w:val="0"/>
              </w:rPr>
              <w:t>x</w:t>
            </w:r>
            <w:r w:rsidRPr="005E17A4">
              <w:rPr>
                <w:bCs w:val="0"/>
              </w:rPr>
              <w:t>link</w:t>
            </w:r>
            <w:proofErr w:type="spellEnd"/>
            <w:r>
              <w:rPr>
                <w:bCs w:val="0"/>
              </w:rPr>
              <w:t>(80)</w:t>
            </w:r>
          </w:p>
        </w:tc>
        <w:tc>
          <w:tcPr>
            <w:tcW w:w="3814" w:type="dxa"/>
          </w:tcPr>
          <w:p w14:paraId="77DEFAF2" w14:textId="5E336EA3" w:rsidR="000A6473" w:rsidRDefault="000A6473" w:rsidP="00A97397">
            <w:pPr>
              <w:pStyle w:val="Tabel"/>
            </w:pPr>
            <w:r>
              <w:t>De divisietekst waar het tekstdeel onder valt.</w:t>
            </w:r>
          </w:p>
        </w:tc>
      </w:tr>
      <w:tr w:rsidR="00425A70" w:rsidRPr="00022065" w14:paraId="32F31E28" w14:textId="77777777" w:rsidTr="006846CF">
        <w:trPr>
          <w:cantSplit/>
        </w:trPr>
        <w:tc>
          <w:tcPr>
            <w:tcW w:w="3397" w:type="dxa"/>
          </w:tcPr>
          <w:p w14:paraId="6ECEA07E" w14:textId="5030B600" w:rsidR="00425A70" w:rsidRDefault="002348A0" w:rsidP="002348A0">
            <w:pPr>
              <w:pStyle w:val="Tabel"/>
              <w:ind w:left="568"/>
            </w:pPr>
            <w:r w:rsidRPr="002348A0">
              <w:t>hoofdlijnaanduiding</w:t>
            </w:r>
          </w:p>
        </w:tc>
        <w:tc>
          <w:tcPr>
            <w:tcW w:w="1276" w:type="dxa"/>
          </w:tcPr>
          <w:p w14:paraId="07F00188" w14:textId="2A951627" w:rsidR="00425A70" w:rsidRDefault="00C26B0B" w:rsidP="00A97397">
            <w:pPr>
              <w:pStyle w:val="Tabel"/>
            </w:pPr>
            <w:r>
              <w:t>[0..1]</w:t>
            </w:r>
          </w:p>
        </w:tc>
        <w:tc>
          <w:tcPr>
            <w:tcW w:w="1147" w:type="dxa"/>
          </w:tcPr>
          <w:p w14:paraId="1D776658" w14:textId="77777777" w:rsidR="00425A70" w:rsidRDefault="00425A70" w:rsidP="00A97397">
            <w:pPr>
              <w:pStyle w:val="Tabel"/>
            </w:pPr>
          </w:p>
        </w:tc>
        <w:tc>
          <w:tcPr>
            <w:tcW w:w="3814" w:type="dxa"/>
          </w:tcPr>
          <w:p w14:paraId="089E10B1" w14:textId="00DF87BC" w:rsidR="00425A70" w:rsidRDefault="00AB6BA5" w:rsidP="00A97397">
            <w:pPr>
              <w:pStyle w:val="Tabel"/>
            </w:pPr>
            <w:r>
              <w:t>De hoofdlijn die aangeduid wordt in dit tekstdeel.</w:t>
            </w:r>
          </w:p>
        </w:tc>
      </w:tr>
      <w:tr w:rsidR="00425A70" w:rsidRPr="00022065" w14:paraId="05EE8429" w14:textId="77777777" w:rsidTr="006846CF">
        <w:trPr>
          <w:cantSplit/>
        </w:trPr>
        <w:tc>
          <w:tcPr>
            <w:tcW w:w="3397" w:type="dxa"/>
          </w:tcPr>
          <w:p w14:paraId="1C733CCA" w14:textId="49156597" w:rsidR="00425A70" w:rsidRDefault="00C26B0B" w:rsidP="00A97397">
            <w:pPr>
              <w:pStyle w:val="Tabel"/>
              <w:ind w:left="852"/>
            </w:pPr>
            <w:proofErr w:type="spellStart"/>
            <w:r w:rsidRPr="00C26B0B">
              <w:lastRenderedPageBreak/>
              <w:t>HoofdlijnRef</w:t>
            </w:r>
            <w:proofErr w:type="spellEnd"/>
          </w:p>
        </w:tc>
        <w:tc>
          <w:tcPr>
            <w:tcW w:w="1276" w:type="dxa"/>
          </w:tcPr>
          <w:p w14:paraId="0BEFD6B2" w14:textId="24794787" w:rsidR="00425A70" w:rsidRDefault="00EF34FE" w:rsidP="00A97397">
            <w:pPr>
              <w:pStyle w:val="Tabel"/>
            </w:pPr>
            <w:r>
              <w:t>[1..*]</w:t>
            </w:r>
          </w:p>
        </w:tc>
        <w:tc>
          <w:tcPr>
            <w:tcW w:w="1147" w:type="dxa"/>
          </w:tcPr>
          <w:p w14:paraId="0B0C1ED1" w14:textId="4E6643D3" w:rsidR="00425A70" w:rsidRDefault="005D3B85" w:rsidP="00A97397">
            <w:pPr>
              <w:pStyle w:val="Tabel"/>
            </w:pPr>
            <w:proofErr w:type="spellStart"/>
            <w:r>
              <w:rPr>
                <w:bCs w:val="0"/>
              </w:rPr>
              <w:t>x</w:t>
            </w:r>
            <w:r w:rsidRPr="005E17A4">
              <w:rPr>
                <w:bCs w:val="0"/>
              </w:rPr>
              <w:t>link</w:t>
            </w:r>
            <w:proofErr w:type="spellEnd"/>
            <w:r>
              <w:rPr>
                <w:bCs w:val="0"/>
              </w:rPr>
              <w:t>(80)</w:t>
            </w:r>
          </w:p>
        </w:tc>
        <w:tc>
          <w:tcPr>
            <w:tcW w:w="3814" w:type="dxa"/>
          </w:tcPr>
          <w:p w14:paraId="6B06FB95" w14:textId="5E08F54A" w:rsidR="00425A70" w:rsidRDefault="00AB6BA5" w:rsidP="00A97397">
            <w:pPr>
              <w:pStyle w:val="Tabel"/>
            </w:pPr>
            <w:r>
              <w:t>De identificatie(s) van de hoofdlijn(en) die geduid worden.</w:t>
            </w:r>
          </w:p>
        </w:tc>
      </w:tr>
      <w:tr w:rsidR="00425A70" w:rsidRPr="00022065" w14:paraId="4687C4FC" w14:textId="77777777" w:rsidTr="006846CF">
        <w:trPr>
          <w:cantSplit/>
        </w:trPr>
        <w:tc>
          <w:tcPr>
            <w:tcW w:w="3397" w:type="dxa"/>
          </w:tcPr>
          <w:p w14:paraId="060D6548" w14:textId="5DA69B59" w:rsidR="00425A70" w:rsidRDefault="00DF0ADA" w:rsidP="00DF0ADA">
            <w:pPr>
              <w:pStyle w:val="Tabel"/>
              <w:ind w:left="568"/>
            </w:pPr>
            <w:r>
              <w:t>kaartaanduiding</w:t>
            </w:r>
          </w:p>
        </w:tc>
        <w:tc>
          <w:tcPr>
            <w:tcW w:w="1276" w:type="dxa"/>
          </w:tcPr>
          <w:p w14:paraId="4AF31CF3" w14:textId="55531761" w:rsidR="00425A70" w:rsidRDefault="00EF34FE" w:rsidP="00A97397">
            <w:pPr>
              <w:pStyle w:val="Tabel"/>
            </w:pPr>
            <w:r>
              <w:t>[0..1]</w:t>
            </w:r>
          </w:p>
        </w:tc>
        <w:tc>
          <w:tcPr>
            <w:tcW w:w="1147" w:type="dxa"/>
          </w:tcPr>
          <w:p w14:paraId="6BAA6D0B" w14:textId="77777777" w:rsidR="00425A70" w:rsidRDefault="00425A70" w:rsidP="00A97397">
            <w:pPr>
              <w:pStyle w:val="Tabel"/>
            </w:pPr>
          </w:p>
        </w:tc>
        <w:tc>
          <w:tcPr>
            <w:tcW w:w="3814" w:type="dxa"/>
          </w:tcPr>
          <w:p w14:paraId="042625E0" w14:textId="6802326E" w:rsidR="00425A70" w:rsidRDefault="00AB6BA5" w:rsidP="00A97397">
            <w:pPr>
              <w:pStyle w:val="Tabel"/>
            </w:pPr>
            <w:r>
              <w:t>De kaart die aangeduid wordt in dit tekstdeel.</w:t>
            </w:r>
          </w:p>
        </w:tc>
      </w:tr>
      <w:tr w:rsidR="00425A70" w:rsidRPr="00022065" w14:paraId="4249BF86" w14:textId="77777777" w:rsidTr="006846CF">
        <w:trPr>
          <w:cantSplit/>
        </w:trPr>
        <w:tc>
          <w:tcPr>
            <w:tcW w:w="3397" w:type="dxa"/>
          </w:tcPr>
          <w:p w14:paraId="67683300" w14:textId="69A12FF4" w:rsidR="00425A70" w:rsidRDefault="00EF34FE" w:rsidP="00A97397">
            <w:pPr>
              <w:pStyle w:val="Tabel"/>
              <w:ind w:left="852"/>
            </w:pPr>
            <w:proofErr w:type="spellStart"/>
            <w:r>
              <w:t>KaartRef</w:t>
            </w:r>
            <w:proofErr w:type="spellEnd"/>
          </w:p>
        </w:tc>
        <w:tc>
          <w:tcPr>
            <w:tcW w:w="1276" w:type="dxa"/>
          </w:tcPr>
          <w:p w14:paraId="2379699C" w14:textId="00B698D6" w:rsidR="00425A70" w:rsidRDefault="00EF34FE" w:rsidP="00A97397">
            <w:pPr>
              <w:pStyle w:val="Tabel"/>
            </w:pPr>
            <w:r>
              <w:t>[1..*]</w:t>
            </w:r>
          </w:p>
        </w:tc>
        <w:tc>
          <w:tcPr>
            <w:tcW w:w="1147" w:type="dxa"/>
          </w:tcPr>
          <w:p w14:paraId="03D53AA6" w14:textId="22373FA6" w:rsidR="00425A70" w:rsidRDefault="005D3B85" w:rsidP="00A97397">
            <w:pPr>
              <w:pStyle w:val="Tabel"/>
            </w:pPr>
            <w:proofErr w:type="spellStart"/>
            <w:r>
              <w:rPr>
                <w:bCs w:val="0"/>
              </w:rPr>
              <w:t>x</w:t>
            </w:r>
            <w:r w:rsidRPr="005E17A4">
              <w:rPr>
                <w:bCs w:val="0"/>
              </w:rPr>
              <w:t>link</w:t>
            </w:r>
            <w:proofErr w:type="spellEnd"/>
            <w:r>
              <w:rPr>
                <w:bCs w:val="0"/>
              </w:rPr>
              <w:t>(80)</w:t>
            </w:r>
          </w:p>
        </w:tc>
        <w:tc>
          <w:tcPr>
            <w:tcW w:w="3814" w:type="dxa"/>
          </w:tcPr>
          <w:p w14:paraId="2637B5E4" w14:textId="2364B5AB" w:rsidR="00425A70" w:rsidRDefault="00AB6BA5" w:rsidP="00A97397">
            <w:pPr>
              <w:pStyle w:val="Tabel"/>
            </w:pPr>
            <w:r>
              <w:t>De identificatie(s) van de kaart(en) die geduid word</w:t>
            </w:r>
            <w:r w:rsidR="000779E9">
              <w:t>t/ word</w:t>
            </w:r>
            <w:r>
              <w:t>en.</w:t>
            </w:r>
          </w:p>
        </w:tc>
      </w:tr>
      <w:tr w:rsidR="004D636B" w:rsidRPr="00022065" w14:paraId="03EA6A3F" w14:textId="77777777" w:rsidTr="006846CF">
        <w:trPr>
          <w:cantSplit/>
        </w:trPr>
        <w:tc>
          <w:tcPr>
            <w:tcW w:w="3397" w:type="dxa"/>
          </w:tcPr>
          <w:p w14:paraId="43F80AA9" w14:textId="57FA8533" w:rsidR="004D636B" w:rsidRDefault="00EF34FE" w:rsidP="004D636B">
            <w:pPr>
              <w:pStyle w:val="Tabel"/>
              <w:ind w:left="568"/>
            </w:pPr>
            <w:r>
              <w:t>l</w:t>
            </w:r>
            <w:r w:rsidR="004D636B">
              <w:t>ocatieaanduiding</w:t>
            </w:r>
          </w:p>
        </w:tc>
        <w:tc>
          <w:tcPr>
            <w:tcW w:w="1276" w:type="dxa"/>
          </w:tcPr>
          <w:p w14:paraId="1DBDDBF9" w14:textId="2E65A2FC" w:rsidR="004D636B" w:rsidRDefault="00EF34FE" w:rsidP="00A97397">
            <w:pPr>
              <w:pStyle w:val="Tabel"/>
            </w:pPr>
            <w:r>
              <w:t>[0..1]</w:t>
            </w:r>
          </w:p>
        </w:tc>
        <w:tc>
          <w:tcPr>
            <w:tcW w:w="1147" w:type="dxa"/>
          </w:tcPr>
          <w:p w14:paraId="17ACAC7C" w14:textId="77777777" w:rsidR="004D636B" w:rsidRDefault="004D636B" w:rsidP="00A97397">
            <w:pPr>
              <w:pStyle w:val="Tabel"/>
            </w:pPr>
          </w:p>
        </w:tc>
        <w:tc>
          <w:tcPr>
            <w:tcW w:w="3814" w:type="dxa"/>
          </w:tcPr>
          <w:p w14:paraId="5661E065" w14:textId="00F838CE" w:rsidR="004D636B" w:rsidRDefault="00AB6BA5" w:rsidP="00A97397">
            <w:pPr>
              <w:pStyle w:val="Tabel"/>
            </w:pPr>
            <w:r>
              <w:t xml:space="preserve">De locatie die </w:t>
            </w:r>
            <w:r w:rsidR="008B78E4">
              <w:t>aangeduid wordt in dit tekstdeel.</w:t>
            </w:r>
          </w:p>
        </w:tc>
      </w:tr>
      <w:tr w:rsidR="004D636B" w:rsidRPr="00022065" w14:paraId="48AC2F71" w14:textId="77777777" w:rsidTr="006846CF">
        <w:trPr>
          <w:cantSplit/>
        </w:trPr>
        <w:tc>
          <w:tcPr>
            <w:tcW w:w="3397" w:type="dxa"/>
          </w:tcPr>
          <w:p w14:paraId="46D432AA" w14:textId="17668D55" w:rsidR="004D636B" w:rsidRDefault="00EF34FE" w:rsidP="00A97397">
            <w:pPr>
              <w:pStyle w:val="Tabel"/>
              <w:ind w:left="852"/>
            </w:pPr>
            <w:proofErr w:type="spellStart"/>
            <w:r>
              <w:t>LocatieRef</w:t>
            </w:r>
            <w:proofErr w:type="spellEnd"/>
          </w:p>
        </w:tc>
        <w:tc>
          <w:tcPr>
            <w:tcW w:w="1276" w:type="dxa"/>
          </w:tcPr>
          <w:p w14:paraId="55A86EC3" w14:textId="2C12079B" w:rsidR="004D636B" w:rsidRDefault="00EF34FE" w:rsidP="00A97397">
            <w:pPr>
              <w:pStyle w:val="Tabel"/>
            </w:pPr>
            <w:r>
              <w:t>[1..*]</w:t>
            </w:r>
          </w:p>
        </w:tc>
        <w:tc>
          <w:tcPr>
            <w:tcW w:w="1147" w:type="dxa"/>
          </w:tcPr>
          <w:p w14:paraId="39AE01DC" w14:textId="76EAFC95" w:rsidR="004D636B" w:rsidRDefault="005D3B85" w:rsidP="00A97397">
            <w:pPr>
              <w:pStyle w:val="Tabel"/>
            </w:pPr>
            <w:proofErr w:type="spellStart"/>
            <w:r>
              <w:rPr>
                <w:bCs w:val="0"/>
              </w:rPr>
              <w:t>x</w:t>
            </w:r>
            <w:r w:rsidRPr="005E17A4">
              <w:rPr>
                <w:bCs w:val="0"/>
              </w:rPr>
              <w:t>link</w:t>
            </w:r>
            <w:proofErr w:type="spellEnd"/>
            <w:r>
              <w:rPr>
                <w:bCs w:val="0"/>
              </w:rPr>
              <w:t>(80)</w:t>
            </w:r>
          </w:p>
        </w:tc>
        <w:tc>
          <w:tcPr>
            <w:tcW w:w="3814" w:type="dxa"/>
          </w:tcPr>
          <w:p w14:paraId="638A38A6" w14:textId="59DD734C" w:rsidR="004D636B" w:rsidRDefault="008B78E4" w:rsidP="00A97397">
            <w:pPr>
              <w:pStyle w:val="Tabel"/>
            </w:pPr>
            <w:r>
              <w:t>De identificatie(s) van de locatie(s) die geduid wordt/worden.</w:t>
            </w:r>
          </w:p>
        </w:tc>
      </w:tr>
      <w:tr w:rsidR="00CB4ECD" w:rsidRPr="00022065" w14:paraId="62230366" w14:textId="77777777" w:rsidTr="006846CF">
        <w:trPr>
          <w:cantSplit/>
        </w:trPr>
        <w:tc>
          <w:tcPr>
            <w:tcW w:w="3397" w:type="dxa"/>
          </w:tcPr>
          <w:p w14:paraId="45EDCCCC" w14:textId="15B6DBED" w:rsidR="00CB4ECD" w:rsidRDefault="00CB4ECD" w:rsidP="00CB4ECD">
            <w:pPr>
              <w:pStyle w:val="Tabel"/>
              <w:ind w:left="568"/>
            </w:pPr>
            <w:r>
              <w:t>g</w:t>
            </w:r>
            <w:r w:rsidRPr="005E17A4">
              <w:t>ebiedsaanwijzing</w:t>
            </w:r>
          </w:p>
        </w:tc>
        <w:tc>
          <w:tcPr>
            <w:tcW w:w="1276" w:type="dxa"/>
          </w:tcPr>
          <w:p w14:paraId="4ED67930" w14:textId="4F4A52E2" w:rsidR="00CB4ECD" w:rsidRDefault="00CB4ECD" w:rsidP="00CB4ECD">
            <w:pPr>
              <w:pStyle w:val="Tabel"/>
            </w:pPr>
            <w:r>
              <w:t>[0..1]</w:t>
            </w:r>
          </w:p>
        </w:tc>
        <w:tc>
          <w:tcPr>
            <w:tcW w:w="1147" w:type="dxa"/>
          </w:tcPr>
          <w:p w14:paraId="14F4006E" w14:textId="77777777" w:rsidR="00CB4ECD" w:rsidRDefault="00CB4ECD" w:rsidP="00CB4ECD">
            <w:pPr>
              <w:pStyle w:val="Tabel"/>
            </w:pPr>
          </w:p>
        </w:tc>
        <w:tc>
          <w:tcPr>
            <w:tcW w:w="3814" w:type="dxa"/>
          </w:tcPr>
          <w:p w14:paraId="6FC13534" w14:textId="715A84A3" w:rsidR="00CB4ECD" w:rsidRDefault="00CB4ECD" w:rsidP="00CB4ECD">
            <w:pPr>
              <w:pStyle w:val="Tabel"/>
            </w:pPr>
            <w:r>
              <w:t>De aanwijzing van een specifiek gebied.</w:t>
            </w:r>
          </w:p>
        </w:tc>
      </w:tr>
      <w:tr w:rsidR="00CB4ECD" w:rsidRPr="00022065" w14:paraId="265F3B5B" w14:textId="77777777" w:rsidTr="006846CF">
        <w:trPr>
          <w:cantSplit/>
        </w:trPr>
        <w:tc>
          <w:tcPr>
            <w:tcW w:w="3397" w:type="dxa"/>
          </w:tcPr>
          <w:p w14:paraId="59D7213A" w14:textId="389F4791" w:rsidR="00CB4ECD" w:rsidRDefault="00CB4ECD" w:rsidP="00D8326D">
            <w:pPr>
              <w:pStyle w:val="Tabel"/>
              <w:ind w:left="852"/>
            </w:pPr>
            <w:r w:rsidRPr="005E17A4">
              <w:t>[@Gebiedsaanwijzing</w:t>
            </w:r>
            <w:r>
              <w:t>R</w:t>
            </w:r>
            <w:r w:rsidRPr="005E17A4">
              <w:t>ef]</w:t>
            </w:r>
          </w:p>
        </w:tc>
        <w:tc>
          <w:tcPr>
            <w:tcW w:w="1276" w:type="dxa"/>
          </w:tcPr>
          <w:p w14:paraId="2D2287FC" w14:textId="5189644F" w:rsidR="00CB4ECD" w:rsidRDefault="00CB4ECD" w:rsidP="00CB4ECD">
            <w:pPr>
              <w:pStyle w:val="Tabel"/>
            </w:pPr>
            <w:r>
              <w:t>[1..*]</w:t>
            </w:r>
          </w:p>
        </w:tc>
        <w:tc>
          <w:tcPr>
            <w:tcW w:w="1147" w:type="dxa"/>
          </w:tcPr>
          <w:p w14:paraId="20C7A730" w14:textId="69AE7DB6" w:rsidR="00CB4ECD" w:rsidRDefault="005D3B85" w:rsidP="00CB4ECD">
            <w:pPr>
              <w:pStyle w:val="Tabel"/>
            </w:pPr>
            <w:proofErr w:type="spellStart"/>
            <w:r>
              <w:rPr>
                <w:bCs w:val="0"/>
              </w:rPr>
              <w:t>x</w:t>
            </w:r>
            <w:r w:rsidRPr="005E17A4">
              <w:rPr>
                <w:bCs w:val="0"/>
              </w:rPr>
              <w:t>link</w:t>
            </w:r>
            <w:proofErr w:type="spellEnd"/>
            <w:r>
              <w:rPr>
                <w:bCs w:val="0"/>
              </w:rPr>
              <w:t>(80)</w:t>
            </w:r>
          </w:p>
        </w:tc>
        <w:tc>
          <w:tcPr>
            <w:tcW w:w="3814" w:type="dxa"/>
          </w:tcPr>
          <w:p w14:paraId="2665B1B5" w14:textId="2F4B7885" w:rsidR="00CB4ECD" w:rsidRDefault="00CB4ECD" w:rsidP="00CB4ECD">
            <w:pPr>
              <w:pStyle w:val="Tabel"/>
            </w:pPr>
            <w:r>
              <w:t>Verwijzing naar de identificatie(s) van de Gebieden die worden aangewezen in de Juridische regel.</w:t>
            </w:r>
          </w:p>
        </w:tc>
      </w:tr>
    </w:tbl>
    <w:p w14:paraId="1FD16B88" w14:textId="12A1F128" w:rsidR="004E5E23" w:rsidRDefault="004E5E23" w:rsidP="00D7079F">
      <w:pPr>
        <w:pStyle w:val="Kop3"/>
      </w:pPr>
      <w:bookmarkStart w:id="600" w:name="_Ref39851454"/>
      <w:bookmarkStart w:id="601" w:name="_Toc152061458"/>
      <w:bookmarkStart w:id="602" w:name="XML_vrij_hoofdlijn"/>
      <w:r>
        <w:t>Hoofdlijn</w:t>
      </w:r>
      <w:bookmarkEnd w:id="600"/>
      <w:bookmarkEnd w:id="601"/>
    </w:p>
    <w:p w14:paraId="69AD52C9" w14:textId="77777777" w:rsidR="00E610F0" w:rsidRPr="00E610F0" w:rsidRDefault="00E610F0"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A97397" w:rsidRPr="00022065" w14:paraId="2839A8D1" w14:textId="77777777" w:rsidTr="006846CF">
        <w:trPr>
          <w:cnfStyle w:val="100000000000" w:firstRow="1" w:lastRow="0" w:firstColumn="0" w:lastColumn="0" w:oddVBand="0" w:evenVBand="0" w:oddHBand="0" w:evenHBand="0" w:firstRowFirstColumn="0" w:firstRowLastColumn="0" w:lastRowFirstColumn="0" w:lastRowLastColumn="0"/>
          <w:cantSplit/>
          <w:tblHeader/>
        </w:trPr>
        <w:tc>
          <w:tcPr>
            <w:tcW w:w="3397" w:type="dxa"/>
          </w:tcPr>
          <w:bookmarkEnd w:id="602"/>
          <w:p w14:paraId="3A9A595C" w14:textId="77777777" w:rsidR="00A97397" w:rsidRPr="00E45F7A" w:rsidRDefault="00A97397" w:rsidP="00D23180">
            <w:pPr>
              <w:pStyle w:val="Tabel"/>
            </w:pPr>
            <w:r w:rsidRPr="00E45F7A">
              <w:t>Element</w:t>
            </w:r>
          </w:p>
        </w:tc>
        <w:tc>
          <w:tcPr>
            <w:tcW w:w="1276" w:type="dxa"/>
          </w:tcPr>
          <w:p w14:paraId="4E62EAEC" w14:textId="77777777" w:rsidR="00A97397" w:rsidRPr="005D3B85" w:rsidRDefault="00A97397" w:rsidP="00D23180">
            <w:pPr>
              <w:pStyle w:val="Tabel"/>
              <w:rPr>
                <w:sz w:val="16"/>
              </w:rPr>
            </w:pPr>
            <w:r w:rsidRPr="005D3B85">
              <w:rPr>
                <w:sz w:val="16"/>
              </w:rPr>
              <w:t>M(</w:t>
            </w:r>
            <w:proofErr w:type="spellStart"/>
            <w:r w:rsidRPr="005D3B85">
              <w:rPr>
                <w:sz w:val="16"/>
              </w:rPr>
              <w:t>ultipliciteit</w:t>
            </w:r>
            <w:proofErr w:type="spellEnd"/>
            <w:r w:rsidRPr="005D3B85">
              <w:rPr>
                <w:sz w:val="16"/>
              </w:rPr>
              <w:t>)</w:t>
            </w:r>
          </w:p>
        </w:tc>
        <w:tc>
          <w:tcPr>
            <w:tcW w:w="1147" w:type="dxa"/>
          </w:tcPr>
          <w:p w14:paraId="43DB4B08" w14:textId="77777777" w:rsidR="00A97397" w:rsidRPr="00E45F7A" w:rsidRDefault="00A97397" w:rsidP="005D3B85">
            <w:pPr>
              <w:pStyle w:val="Tabel"/>
            </w:pPr>
            <w:r w:rsidRPr="00E45F7A">
              <w:t>Type</w:t>
            </w:r>
          </w:p>
        </w:tc>
        <w:tc>
          <w:tcPr>
            <w:tcW w:w="3814" w:type="dxa"/>
          </w:tcPr>
          <w:p w14:paraId="4EDA4FF1" w14:textId="77777777" w:rsidR="00A97397" w:rsidRPr="00E45F7A" w:rsidRDefault="00A97397" w:rsidP="00D23180">
            <w:pPr>
              <w:pStyle w:val="Tabel"/>
            </w:pPr>
            <w:r w:rsidRPr="00E45F7A">
              <w:t>Omschrijving</w:t>
            </w:r>
          </w:p>
        </w:tc>
      </w:tr>
      <w:tr w:rsidR="00A97397" w:rsidRPr="00022065" w14:paraId="3774A68C" w14:textId="77777777" w:rsidTr="006846CF">
        <w:trPr>
          <w:cantSplit/>
        </w:trPr>
        <w:tc>
          <w:tcPr>
            <w:tcW w:w="3397" w:type="dxa"/>
          </w:tcPr>
          <w:p w14:paraId="470E32B7" w14:textId="77777777" w:rsidR="00A97397" w:rsidRPr="005E17A4" w:rsidRDefault="00A97397" w:rsidP="00D23180">
            <w:pPr>
              <w:pStyle w:val="Tabel"/>
            </w:pPr>
            <w:proofErr w:type="spellStart"/>
            <w:r w:rsidRPr="005E17A4">
              <w:t>owObject</w:t>
            </w:r>
            <w:proofErr w:type="spellEnd"/>
          </w:p>
        </w:tc>
        <w:tc>
          <w:tcPr>
            <w:tcW w:w="1276" w:type="dxa"/>
          </w:tcPr>
          <w:p w14:paraId="06BC79B0" w14:textId="77777777" w:rsidR="00A97397" w:rsidRPr="005E17A4" w:rsidRDefault="00A97397" w:rsidP="00D23180">
            <w:pPr>
              <w:pStyle w:val="Tabel"/>
            </w:pPr>
            <w:r w:rsidRPr="005E17A4">
              <w:t>[1..1]</w:t>
            </w:r>
          </w:p>
        </w:tc>
        <w:tc>
          <w:tcPr>
            <w:tcW w:w="1147" w:type="dxa"/>
          </w:tcPr>
          <w:p w14:paraId="07951B4D" w14:textId="77777777" w:rsidR="00A97397" w:rsidRPr="005E17A4" w:rsidRDefault="00A97397" w:rsidP="00D23180">
            <w:pPr>
              <w:pStyle w:val="Tabel"/>
            </w:pPr>
          </w:p>
        </w:tc>
        <w:tc>
          <w:tcPr>
            <w:tcW w:w="3814" w:type="dxa"/>
          </w:tcPr>
          <w:p w14:paraId="7E44FB96" w14:textId="77777777" w:rsidR="00A97397" w:rsidRPr="005E17A4" w:rsidRDefault="00A97397" w:rsidP="00D23180">
            <w:pPr>
              <w:pStyle w:val="Tabel"/>
            </w:pPr>
            <w:r>
              <w:t>Container van het specifieke OW-object.</w:t>
            </w:r>
          </w:p>
        </w:tc>
      </w:tr>
      <w:tr w:rsidR="00A97397" w:rsidRPr="00022065" w14:paraId="0FD483F7" w14:textId="77777777" w:rsidTr="006846CF">
        <w:trPr>
          <w:cantSplit/>
        </w:trPr>
        <w:tc>
          <w:tcPr>
            <w:tcW w:w="3397" w:type="dxa"/>
          </w:tcPr>
          <w:p w14:paraId="112628D8" w14:textId="334353A8" w:rsidR="00A97397" w:rsidRPr="005E17A4" w:rsidRDefault="00C436BC" w:rsidP="00D23180">
            <w:pPr>
              <w:pStyle w:val="Tabel"/>
              <w:ind w:left="284"/>
            </w:pPr>
            <w:r>
              <w:t>Hoofdlijn</w:t>
            </w:r>
          </w:p>
        </w:tc>
        <w:tc>
          <w:tcPr>
            <w:tcW w:w="1276" w:type="dxa"/>
          </w:tcPr>
          <w:p w14:paraId="7FF9B417" w14:textId="77777777" w:rsidR="00A97397" w:rsidRPr="005E17A4" w:rsidRDefault="00A97397" w:rsidP="00D23180">
            <w:pPr>
              <w:pStyle w:val="Tabel"/>
            </w:pPr>
            <w:r>
              <w:t>[1..1]</w:t>
            </w:r>
          </w:p>
        </w:tc>
        <w:tc>
          <w:tcPr>
            <w:tcW w:w="1147" w:type="dxa"/>
          </w:tcPr>
          <w:p w14:paraId="297EDD74" w14:textId="77777777" w:rsidR="00A97397" w:rsidRPr="005E17A4" w:rsidRDefault="00A97397" w:rsidP="00D23180">
            <w:pPr>
              <w:pStyle w:val="Tabel"/>
            </w:pPr>
          </w:p>
        </w:tc>
        <w:tc>
          <w:tcPr>
            <w:tcW w:w="3814" w:type="dxa"/>
          </w:tcPr>
          <w:p w14:paraId="030271CD" w14:textId="6BDB493C" w:rsidR="00A97397" w:rsidRDefault="00874C19" w:rsidP="00D23180">
            <w:pPr>
              <w:pStyle w:val="Tabel"/>
            </w:pPr>
            <w:r>
              <w:t xml:space="preserve">Een </w:t>
            </w:r>
            <w:r w:rsidR="00255CCE">
              <w:t>vrij in te vullen object waarmee een relevant beleidsonderdeel kan worden geduid.</w:t>
            </w:r>
          </w:p>
        </w:tc>
      </w:tr>
      <w:tr w:rsidR="00A97397" w:rsidRPr="00022065" w14:paraId="7D4EBB34" w14:textId="77777777" w:rsidTr="006846CF">
        <w:trPr>
          <w:cantSplit/>
        </w:trPr>
        <w:tc>
          <w:tcPr>
            <w:tcW w:w="3397" w:type="dxa"/>
          </w:tcPr>
          <w:p w14:paraId="66D760F0" w14:textId="77777777" w:rsidR="00A97397" w:rsidRPr="005E17A4" w:rsidRDefault="00A97397" w:rsidP="00D23180">
            <w:pPr>
              <w:pStyle w:val="Tabel"/>
              <w:ind w:left="568"/>
            </w:pPr>
            <w:r>
              <w:t>s</w:t>
            </w:r>
            <w:r w:rsidRPr="005E17A4">
              <w:t>tatus</w:t>
            </w:r>
          </w:p>
        </w:tc>
        <w:tc>
          <w:tcPr>
            <w:tcW w:w="1276" w:type="dxa"/>
          </w:tcPr>
          <w:p w14:paraId="6FAECF98" w14:textId="77777777" w:rsidR="00A97397" w:rsidRPr="005E17A4" w:rsidRDefault="00A97397" w:rsidP="00D23180">
            <w:pPr>
              <w:pStyle w:val="Tabel"/>
            </w:pPr>
            <w:r w:rsidRPr="005E17A4">
              <w:t>[0..1]</w:t>
            </w:r>
          </w:p>
        </w:tc>
        <w:tc>
          <w:tcPr>
            <w:tcW w:w="1147" w:type="dxa"/>
          </w:tcPr>
          <w:p w14:paraId="205EF674" w14:textId="63E61047" w:rsidR="00A97397" w:rsidRPr="005E17A4" w:rsidRDefault="00A97397" w:rsidP="00D23180">
            <w:pPr>
              <w:pStyle w:val="Tabel"/>
            </w:pPr>
            <w:r w:rsidRPr="005E17A4">
              <w:t>String</w:t>
            </w:r>
            <w:r w:rsidR="005B4D61">
              <w:t>(80)</w:t>
            </w:r>
          </w:p>
        </w:tc>
        <w:tc>
          <w:tcPr>
            <w:tcW w:w="3814" w:type="dxa"/>
          </w:tcPr>
          <w:p w14:paraId="762179E8" w14:textId="423123E2" w:rsidR="00A97397" w:rsidRDefault="00A97397" w:rsidP="00D23180">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F5100C">
              <w:t>3.2.2</w:t>
            </w:r>
            <w:r w:rsidRPr="005E17A4">
              <w:fldChar w:fldCharType="end"/>
            </w:r>
            <w:r>
              <w:t>.</w:t>
            </w:r>
          </w:p>
        </w:tc>
      </w:tr>
      <w:tr w:rsidR="00A97397" w:rsidRPr="00022065" w14:paraId="4F7ABE97" w14:textId="77777777" w:rsidTr="006846CF">
        <w:trPr>
          <w:cantSplit/>
        </w:trPr>
        <w:tc>
          <w:tcPr>
            <w:tcW w:w="3397" w:type="dxa"/>
          </w:tcPr>
          <w:p w14:paraId="5070B8E5" w14:textId="77777777" w:rsidR="00A97397" w:rsidRPr="005E17A4" w:rsidRDefault="00A97397" w:rsidP="00D23180">
            <w:pPr>
              <w:pStyle w:val="Tabel"/>
              <w:ind w:left="568"/>
            </w:pPr>
            <w:r w:rsidRPr="005E17A4">
              <w:t>procedurestatus</w:t>
            </w:r>
          </w:p>
        </w:tc>
        <w:tc>
          <w:tcPr>
            <w:tcW w:w="1276" w:type="dxa"/>
          </w:tcPr>
          <w:p w14:paraId="0F71FE8A" w14:textId="77777777" w:rsidR="00A97397" w:rsidRPr="005E17A4" w:rsidRDefault="00A97397" w:rsidP="00D23180">
            <w:pPr>
              <w:pStyle w:val="Tabel"/>
            </w:pPr>
            <w:r w:rsidRPr="005E17A4">
              <w:t>[0..1]</w:t>
            </w:r>
          </w:p>
        </w:tc>
        <w:tc>
          <w:tcPr>
            <w:tcW w:w="1147" w:type="dxa"/>
          </w:tcPr>
          <w:p w14:paraId="233EA357" w14:textId="6868A674" w:rsidR="00A97397" w:rsidRPr="005E17A4" w:rsidRDefault="00A97397" w:rsidP="00D23180">
            <w:pPr>
              <w:pStyle w:val="Tabel"/>
            </w:pPr>
            <w:r w:rsidRPr="005E17A4">
              <w:t>String</w:t>
            </w:r>
            <w:r w:rsidR="005B4D61">
              <w:t>(80)</w:t>
            </w:r>
          </w:p>
        </w:tc>
        <w:tc>
          <w:tcPr>
            <w:tcW w:w="3814" w:type="dxa"/>
          </w:tcPr>
          <w:p w14:paraId="350D04B7" w14:textId="439CE94E" w:rsidR="00A97397" w:rsidRPr="00E46DA0" w:rsidRDefault="00A97397" w:rsidP="00D23180">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F5100C">
              <w:t>3.2.3</w:t>
            </w:r>
            <w:r w:rsidRPr="005E17A4">
              <w:fldChar w:fldCharType="end"/>
            </w:r>
            <w:r>
              <w:t>.</w:t>
            </w:r>
          </w:p>
        </w:tc>
      </w:tr>
      <w:tr w:rsidR="00A97397" w:rsidRPr="00022065" w14:paraId="274F9096" w14:textId="77777777" w:rsidTr="006846CF">
        <w:trPr>
          <w:cantSplit/>
        </w:trPr>
        <w:tc>
          <w:tcPr>
            <w:tcW w:w="3397" w:type="dxa"/>
          </w:tcPr>
          <w:p w14:paraId="32EE8617" w14:textId="77777777" w:rsidR="00A97397" w:rsidRPr="005E17A4" w:rsidRDefault="00A97397" w:rsidP="00D23180">
            <w:pPr>
              <w:pStyle w:val="Tabel"/>
              <w:ind w:left="568"/>
            </w:pPr>
            <w:r>
              <w:t>identificatie</w:t>
            </w:r>
          </w:p>
        </w:tc>
        <w:tc>
          <w:tcPr>
            <w:tcW w:w="1276" w:type="dxa"/>
          </w:tcPr>
          <w:p w14:paraId="039AF507" w14:textId="77777777" w:rsidR="00A97397" w:rsidRPr="005E17A4" w:rsidRDefault="00A97397" w:rsidP="00D23180">
            <w:pPr>
              <w:pStyle w:val="Tabel"/>
            </w:pPr>
            <w:r>
              <w:t>[1..1]</w:t>
            </w:r>
          </w:p>
        </w:tc>
        <w:tc>
          <w:tcPr>
            <w:tcW w:w="1147" w:type="dxa"/>
          </w:tcPr>
          <w:p w14:paraId="6AB6CAC2" w14:textId="5093BE01" w:rsidR="00A97397" w:rsidRPr="005E17A4" w:rsidRDefault="00A97397" w:rsidP="00D23180">
            <w:pPr>
              <w:pStyle w:val="Tabel"/>
            </w:pPr>
            <w:r>
              <w:t>NEN3610</w:t>
            </w:r>
            <w:r w:rsidR="005B4D61">
              <w:t xml:space="preserve"> (80)</w:t>
            </w:r>
          </w:p>
        </w:tc>
        <w:tc>
          <w:tcPr>
            <w:tcW w:w="3814" w:type="dxa"/>
          </w:tcPr>
          <w:p w14:paraId="018D5DAE" w14:textId="5C78259B" w:rsidR="00A97397" w:rsidRPr="005E17A4" w:rsidRDefault="00A97397" w:rsidP="00D23180">
            <w:pPr>
              <w:pStyle w:val="Tabel"/>
            </w:pPr>
            <w:r w:rsidRPr="005E17A4">
              <w:t>Identificatie van OW-object</w:t>
            </w:r>
            <w:r w:rsidR="001165BB">
              <w:t xml:space="preserve">, zie </w:t>
            </w:r>
            <w:r w:rsidR="001165BB">
              <w:fldChar w:fldCharType="begin"/>
            </w:r>
            <w:r w:rsidR="001165BB">
              <w:instrText xml:space="preserve"> REF _Ref75176935 \r \h </w:instrText>
            </w:r>
            <w:r w:rsidR="001165BB">
              <w:fldChar w:fldCharType="separate"/>
            </w:r>
            <w:r w:rsidR="00F5100C">
              <w:t>3.2.1</w:t>
            </w:r>
            <w:r w:rsidR="001165BB">
              <w:fldChar w:fldCharType="end"/>
            </w:r>
            <w:r>
              <w:t>.</w:t>
            </w:r>
          </w:p>
        </w:tc>
      </w:tr>
      <w:tr w:rsidR="00A97397" w:rsidRPr="00022065" w14:paraId="28350503" w14:textId="77777777" w:rsidTr="006846CF">
        <w:trPr>
          <w:cantSplit/>
        </w:trPr>
        <w:tc>
          <w:tcPr>
            <w:tcW w:w="3397" w:type="dxa"/>
          </w:tcPr>
          <w:p w14:paraId="326AA30F" w14:textId="19F8BA63" w:rsidR="00A97397" w:rsidRDefault="00C436BC" w:rsidP="00D23180">
            <w:pPr>
              <w:pStyle w:val="Tabel"/>
              <w:ind w:left="568"/>
            </w:pPr>
            <w:r>
              <w:t>naam</w:t>
            </w:r>
          </w:p>
        </w:tc>
        <w:tc>
          <w:tcPr>
            <w:tcW w:w="1276" w:type="dxa"/>
          </w:tcPr>
          <w:p w14:paraId="3FFE5040" w14:textId="6E86744B" w:rsidR="00A97397" w:rsidRDefault="00A65609" w:rsidP="00D23180">
            <w:pPr>
              <w:pStyle w:val="Tabel"/>
            </w:pPr>
            <w:r>
              <w:t>[1..1]</w:t>
            </w:r>
          </w:p>
        </w:tc>
        <w:tc>
          <w:tcPr>
            <w:tcW w:w="1147" w:type="dxa"/>
          </w:tcPr>
          <w:p w14:paraId="1A59889F" w14:textId="7735175A" w:rsidR="00A97397" w:rsidRDefault="00A65609" w:rsidP="00D23180">
            <w:pPr>
              <w:pStyle w:val="Tabel"/>
            </w:pPr>
            <w:r w:rsidRPr="005E17A4">
              <w:t>String</w:t>
            </w:r>
            <w:r w:rsidR="005B4D61">
              <w:t>(255)</w:t>
            </w:r>
          </w:p>
        </w:tc>
        <w:tc>
          <w:tcPr>
            <w:tcW w:w="3814" w:type="dxa"/>
          </w:tcPr>
          <w:p w14:paraId="77DB03FD" w14:textId="7DF34A41" w:rsidR="00A97397" w:rsidRPr="005E17A4" w:rsidRDefault="00A65609" w:rsidP="00D23180">
            <w:pPr>
              <w:pStyle w:val="Tabel"/>
            </w:pPr>
            <w:r>
              <w:t xml:space="preserve">Hoe de hoofdlijn </w:t>
            </w:r>
            <w:r w:rsidR="006B6934">
              <w:t>g</w:t>
            </w:r>
            <w:r>
              <w:t>enoemd wordt door het bevoegd gezag.</w:t>
            </w:r>
          </w:p>
        </w:tc>
      </w:tr>
      <w:tr w:rsidR="00A97397" w:rsidRPr="00022065" w14:paraId="5D5BB75B" w14:textId="77777777" w:rsidTr="006846CF">
        <w:trPr>
          <w:cantSplit/>
        </w:trPr>
        <w:tc>
          <w:tcPr>
            <w:tcW w:w="3397" w:type="dxa"/>
          </w:tcPr>
          <w:p w14:paraId="150E008F" w14:textId="557556B5" w:rsidR="00A97397" w:rsidRDefault="00C436BC" w:rsidP="00D23180">
            <w:pPr>
              <w:pStyle w:val="Tabel"/>
              <w:ind w:left="568"/>
            </w:pPr>
            <w:r>
              <w:t>soort</w:t>
            </w:r>
          </w:p>
        </w:tc>
        <w:tc>
          <w:tcPr>
            <w:tcW w:w="1276" w:type="dxa"/>
          </w:tcPr>
          <w:p w14:paraId="553837D4" w14:textId="78194A44" w:rsidR="00A97397" w:rsidRDefault="00A65609" w:rsidP="00D23180">
            <w:pPr>
              <w:pStyle w:val="Tabel"/>
            </w:pPr>
            <w:r>
              <w:t>[1..1]</w:t>
            </w:r>
          </w:p>
        </w:tc>
        <w:tc>
          <w:tcPr>
            <w:tcW w:w="1147" w:type="dxa"/>
          </w:tcPr>
          <w:p w14:paraId="68C29D99" w14:textId="46C0B65A" w:rsidR="00A97397" w:rsidRDefault="00A65609" w:rsidP="00D23180">
            <w:pPr>
              <w:pStyle w:val="Tabel"/>
            </w:pPr>
            <w:r w:rsidRPr="005E17A4">
              <w:t>String</w:t>
            </w:r>
            <w:r w:rsidR="003B7E83">
              <w:t>(80)</w:t>
            </w:r>
          </w:p>
        </w:tc>
        <w:tc>
          <w:tcPr>
            <w:tcW w:w="3814" w:type="dxa"/>
          </w:tcPr>
          <w:p w14:paraId="0D24F1C4" w14:textId="3ECA2300" w:rsidR="00A97397" w:rsidRPr="005E17A4" w:rsidRDefault="00A65609" w:rsidP="00D23180">
            <w:pPr>
              <w:pStyle w:val="Tabel"/>
            </w:pPr>
            <w:r>
              <w:t xml:space="preserve">Zelf te bepalen soort van Hoofdlijn. </w:t>
            </w:r>
            <w:r w:rsidR="006B6934">
              <w:br/>
            </w:r>
            <w:r w:rsidRPr="006B6934">
              <w:rPr>
                <w:bCs w:val="0"/>
                <w:i/>
                <w:iCs/>
              </w:rPr>
              <w:t>(</w:t>
            </w:r>
            <w:r w:rsidR="006B6934" w:rsidRPr="006B6934">
              <w:rPr>
                <w:bCs w:val="0"/>
                <w:i/>
                <w:iCs/>
              </w:rPr>
              <w:t>Bijvoorbeeld</w:t>
            </w:r>
            <w:r w:rsidRPr="006B6934">
              <w:rPr>
                <w:bCs w:val="0"/>
                <w:i/>
                <w:iCs/>
              </w:rPr>
              <w:t>: ambitie, perspectief,</w:t>
            </w:r>
            <w:r w:rsidR="006B6934" w:rsidRPr="006B6934">
              <w:rPr>
                <w:bCs w:val="0"/>
                <w:i/>
                <w:iCs/>
              </w:rPr>
              <w:t xml:space="preserve"> etc.)</w:t>
            </w:r>
          </w:p>
        </w:tc>
      </w:tr>
      <w:tr w:rsidR="00F90580" w:rsidRPr="00022065" w14:paraId="7DEAC6D8" w14:textId="77777777" w:rsidTr="006846CF">
        <w:trPr>
          <w:cantSplit/>
        </w:trPr>
        <w:tc>
          <w:tcPr>
            <w:tcW w:w="3397" w:type="dxa"/>
          </w:tcPr>
          <w:p w14:paraId="565540FB" w14:textId="7DE67817" w:rsidR="00F90580" w:rsidRDefault="00F90580" w:rsidP="00D23180">
            <w:pPr>
              <w:pStyle w:val="Tabel"/>
              <w:ind w:left="568"/>
            </w:pPr>
            <w:proofErr w:type="spellStart"/>
            <w:r w:rsidRPr="00F90580">
              <w:t>gerelateerdeHoofdlijn</w:t>
            </w:r>
            <w:proofErr w:type="spellEnd"/>
          </w:p>
        </w:tc>
        <w:tc>
          <w:tcPr>
            <w:tcW w:w="1276" w:type="dxa"/>
          </w:tcPr>
          <w:p w14:paraId="1FAABFF1" w14:textId="56D79890" w:rsidR="00F90580" w:rsidRDefault="0038708A" w:rsidP="00D23180">
            <w:pPr>
              <w:pStyle w:val="Tabel"/>
            </w:pPr>
            <w:r>
              <w:t>[0..1]</w:t>
            </w:r>
          </w:p>
        </w:tc>
        <w:tc>
          <w:tcPr>
            <w:tcW w:w="1147" w:type="dxa"/>
          </w:tcPr>
          <w:p w14:paraId="74924375" w14:textId="77777777" w:rsidR="00F90580" w:rsidRPr="005E17A4" w:rsidRDefault="00F90580" w:rsidP="00D23180">
            <w:pPr>
              <w:pStyle w:val="Tabel"/>
            </w:pPr>
          </w:p>
        </w:tc>
        <w:tc>
          <w:tcPr>
            <w:tcW w:w="3814" w:type="dxa"/>
          </w:tcPr>
          <w:p w14:paraId="2A32E793" w14:textId="1DC9A6BA" w:rsidR="00F90580" w:rsidRDefault="00217B77" w:rsidP="00D23180">
            <w:pPr>
              <w:pStyle w:val="Tabel"/>
            </w:pPr>
            <w:r>
              <w:t>Verwijzing naar een ander hoofdl</w:t>
            </w:r>
            <w:r w:rsidR="00AA0B0B">
              <w:t>ijn</w:t>
            </w:r>
            <w:r w:rsidR="00B623BC">
              <w:t>.</w:t>
            </w:r>
          </w:p>
        </w:tc>
      </w:tr>
      <w:tr w:rsidR="00F90580" w:rsidRPr="00022065" w14:paraId="6B614D16" w14:textId="77777777" w:rsidTr="006846CF">
        <w:trPr>
          <w:cantSplit/>
        </w:trPr>
        <w:tc>
          <w:tcPr>
            <w:tcW w:w="3397" w:type="dxa"/>
          </w:tcPr>
          <w:p w14:paraId="57DAAB4A" w14:textId="35DA657B" w:rsidR="00F90580" w:rsidRPr="00F90580" w:rsidRDefault="00C538B5" w:rsidP="00F90580">
            <w:pPr>
              <w:pStyle w:val="Tabel"/>
              <w:ind w:left="852"/>
            </w:pPr>
            <w:proofErr w:type="spellStart"/>
            <w:r>
              <w:t>HoofdlijnRef</w:t>
            </w:r>
            <w:proofErr w:type="spellEnd"/>
          </w:p>
        </w:tc>
        <w:tc>
          <w:tcPr>
            <w:tcW w:w="1276" w:type="dxa"/>
          </w:tcPr>
          <w:p w14:paraId="7AEA0DEC" w14:textId="0D134D77" w:rsidR="00F90580" w:rsidRDefault="0038708A" w:rsidP="00D23180">
            <w:pPr>
              <w:pStyle w:val="Tabel"/>
            </w:pPr>
            <w:r>
              <w:t>[1..*]</w:t>
            </w:r>
          </w:p>
        </w:tc>
        <w:tc>
          <w:tcPr>
            <w:tcW w:w="1147" w:type="dxa"/>
          </w:tcPr>
          <w:p w14:paraId="002500FD" w14:textId="768BF4E4" w:rsidR="00F90580" w:rsidRPr="005E17A4" w:rsidRDefault="003B7E83" w:rsidP="00D23180">
            <w:pPr>
              <w:pStyle w:val="Tabel"/>
            </w:pPr>
            <w:proofErr w:type="spellStart"/>
            <w:r>
              <w:t>X</w:t>
            </w:r>
            <w:r w:rsidR="0038708A">
              <w:t>link</w:t>
            </w:r>
            <w:proofErr w:type="spellEnd"/>
            <w:r w:rsidR="0019145F">
              <w:t>(80)</w:t>
            </w:r>
          </w:p>
        </w:tc>
        <w:tc>
          <w:tcPr>
            <w:tcW w:w="3814" w:type="dxa"/>
          </w:tcPr>
          <w:p w14:paraId="26A38CE7" w14:textId="26C085DD" w:rsidR="00F90580" w:rsidRDefault="00C62CC7" w:rsidP="00D23180">
            <w:pPr>
              <w:pStyle w:val="Tabel"/>
            </w:pPr>
            <w:r>
              <w:t>Identificatie(s) van de hoofdlijn(en) waar naar verwezen wordt.</w:t>
            </w:r>
          </w:p>
        </w:tc>
      </w:tr>
    </w:tbl>
    <w:p w14:paraId="11C77B04" w14:textId="3A3B58AE" w:rsidR="006B6934" w:rsidRDefault="006B6934" w:rsidP="00D7079F">
      <w:pPr>
        <w:pStyle w:val="Kop3"/>
      </w:pPr>
      <w:bookmarkStart w:id="603" w:name="_Ref36562621"/>
      <w:bookmarkStart w:id="604" w:name="_Toc152061459"/>
      <w:bookmarkStart w:id="605" w:name="XML_vrij_gebiedsaanwijzing"/>
      <w:r>
        <w:t>Gebiedsaanwijzing</w:t>
      </w:r>
      <w:bookmarkEnd w:id="603"/>
      <w:bookmarkEnd w:id="604"/>
    </w:p>
    <w:bookmarkEnd w:id="605"/>
    <w:p w14:paraId="11C5E760" w14:textId="3B9ACB2A" w:rsidR="006B6934" w:rsidRPr="00022065" w:rsidRDefault="006B6934" w:rsidP="00022065">
      <w:r w:rsidRPr="00022065">
        <w:t xml:space="preserve">Zie </w:t>
      </w:r>
      <w:r w:rsidRPr="00022065">
        <w:fldChar w:fldCharType="begin"/>
      </w:r>
      <w:r w:rsidRPr="00022065">
        <w:instrText xml:space="preserve"> REF _Ref36562635 \r \h </w:instrText>
      </w:r>
      <w:r w:rsidRPr="00022065">
        <w:fldChar w:fldCharType="separate"/>
      </w:r>
      <w:r w:rsidR="00F5100C">
        <w:t>4.3.4</w:t>
      </w:r>
      <w:r w:rsidRPr="00022065">
        <w:fldChar w:fldCharType="end"/>
      </w:r>
      <w:r w:rsidRPr="00022065">
        <w:t>.</w:t>
      </w:r>
    </w:p>
    <w:p w14:paraId="2B43799F" w14:textId="496A6592" w:rsidR="004E5E23" w:rsidRDefault="004E5E23" w:rsidP="00D7079F">
      <w:pPr>
        <w:pStyle w:val="Kop3"/>
      </w:pPr>
      <w:bookmarkStart w:id="606" w:name="_Toc152061460"/>
      <w:bookmarkStart w:id="607" w:name="XML_vrij_kaart"/>
      <w:r>
        <w:t>Kaart</w:t>
      </w:r>
      <w:bookmarkEnd w:id="606"/>
    </w:p>
    <w:bookmarkEnd w:id="607"/>
    <w:p w14:paraId="0AB95FF4" w14:textId="536113F1" w:rsidR="006B6934" w:rsidRPr="00022065" w:rsidRDefault="00583AEC" w:rsidP="00022065">
      <w:r w:rsidRPr="00022065">
        <w:t xml:space="preserve">Zie </w:t>
      </w:r>
      <w:r w:rsidRPr="00022065">
        <w:fldChar w:fldCharType="begin"/>
      </w:r>
      <w:r w:rsidRPr="00022065">
        <w:instrText xml:space="preserve"> REF _Ref38046694 \r \h </w:instrText>
      </w:r>
      <w:r w:rsidRPr="00022065">
        <w:fldChar w:fldCharType="separate"/>
      </w:r>
      <w:r w:rsidR="00F5100C">
        <w:t>4.3.9</w:t>
      </w:r>
      <w:r w:rsidRPr="00022065">
        <w:fldChar w:fldCharType="end"/>
      </w:r>
      <w:r w:rsidRPr="00022065">
        <w:t>.</w:t>
      </w:r>
    </w:p>
    <w:p w14:paraId="1035D08E" w14:textId="1443DF96" w:rsidR="003955B5" w:rsidRDefault="003955B5" w:rsidP="00D7079F">
      <w:pPr>
        <w:pStyle w:val="Kop2"/>
      </w:pPr>
      <w:bookmarkStart w:id="608" w:name="_Ref38049113"/>
      <w:bookmarkStart w:id="609" w:name="_Toc152061461"/>
      <w:bookmarkStart w:id="610" w:name="XML_regelingsgebied"/>
      <w:r>
        <w:t>Regelingsgebied</w:t>
      </w:r>
      <w:bookmarkEnd w:id="608"/>
      <w:bookmarkEnd w:id="609"/>
    </w:p>
    <w:bookmarkEnd w:id="610"/>
    <w:p w14:paraId="0AE52EE0" w14:textId="20592DDD" w:rsidR="00A82B15" w:rsidRPr="00022065" w:rsidRDefault="00A82B15" w:rsidP="00022065">
      <w:r w:rsidRPr="00022065">
        <w:t xml:space="preserve">Het Regelingsgebied is </w:t>
      </w:r>
      <w:r w:rsidR="00EE6538" w:rsidRPr="00022065">
        <w:t>de</w:t>
      </w:r>
      <w:r w:rsidRPr="00022065">
        <w:t xml:space="preserve"> totale oppervlakte </w:t>
      </w:r>
      <w:r w:rsidR="00EE6538" w:rsidRPr="00022065">
        <w:t>die</w:t>
      </w:r>
      <w:r w:rsidRPr="00022065">
        <w:t xml:space="preserve"> gereguleerd wordt in een bepaalde regeling.</w:t>
      </w:r>
    </w:p>
    <w:p w14:paraId="0EA96377" w14:textId="394DDF42" w:rsidR="003955B5" w:rsidRDefault="003955B5" w:rsidP="00D7079F">
      <w:pPr>
        <w:pStyle w:val="Kop3"/>
      </w:pPr>
      <w:bookmarkStart w:id="611" w:name="_Ref39493767"/>
      <w:bookmarkStart w:id="612" w:name="_Toc152061462"/>
      <w:r>
        <w:lastRenderedPageBreak/>
        <w:t>Regelingsgebied</w:t>
      </w:r>
      <w:bookmarkEnd w:id="611"/>
      <w:bookmarkEnd w:id="612"/>
    </w:p>
    <w:p w14:paraId="7B7AB293" w14:textId="77777777" w:rsidR="00E610F0" w:rsidRPr="00E610F0" w:rsidRDefault="00E610F0"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3955B5" w:rsidRPr="00022065" w14:paraId="479EED4F" w14:textId="77777777" w:rsidTr="006846CF">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78429A00" w14:textId="77777777" w:rsidR="003955B5" w:rsidRPr="00E45F7A" w:rsidRDefault="003955B5" w:rsidP="001C1E67">
            <w:pPr>
              <w:pStyle w:val="Tabel"/>
            </w:pPr>
            <w:r w:rsidRPr="00E45F7A">
              <w:t>Element</w:t>
            </w:r>
          </w:p>
        </w:tc>
        <w:tc>
          <w:tcPr>
            <w:tcW w:w="1276" w:type="dxa"/>
          </w:tcPr>
          <w:p w14:paraId="2E1AF4AD" w14:textId="77777777" w:rsidR="003955B5" w:rsidRPr="0019145F" w:rsidRDefault="003955B5" w:rsidP="001C1E67">
            <w:pPr>
              <w:pStyle w:val="Tabel"/>
              <w:rPr>
                <w:sz w:val="16"/>
              </w:rPr>
            </w:pPr>
            <w:r w:rsidRPr="0019145F">
              <w:rPr>
                <w:sz w:val="16"/>
              </w:rPr>
              <w:t>M(</w:t>
            </w:r>
            <w:proofErr w:type="spellStart"/>
            <w:r w:rsidRPr="0019145F">
              <w:rPr>
                <w:sz w:val="16"/>
              </w:rPr>
              <w:t>ultipliciteit</w:t>
            </w:r>
            <w:proofErr w:type="spellEnd"/>
            <w:r w:rsidRPr="0019145F">
              <w:rPr>
                <w:sz w:val="16"/>
              </w:rPr>
              <w:t>)</w:t>
            </w:r>
          </w:p>
        </w:tc>
        <w:tc>
          <w:tcPr>
            <w:tcW w:w="1147" w:type="dxa"/>
          </w:tcPr>
          <w:p w14:paraId="5B29624B" w14:textId="77777777" w:rsidR="003955B5" w:rsidRPr="00E45F7A" w:rsidRDefault="003955B5" w:rsidP="001C1E67">
            <w:pPr>
              <w:pStyle w:val="Tabel"/>
            </w:pPr>
            <w:r w:rsidRPr="00E45F7A">
              <w:t>Type</w:t>
            </w:r>
          </w:p>
        </w:tc>
        <w:tc>
          <w:tcPr>
            <w:tcW w:w="3814" w:type="dxa"/>
          </w:tcPr>
          <w:p w14:paraId="5DACC218" w14:textId="77777777" w:rsidR="003955B5" w:rsidRPr="00E45F7A" w:rsidRDefault="003955B5" w:rsidP="001C1E67">
            <w:pPr>
              <w:pStyle w:val="Tabel"/>
            </w:pPr>
            <w:r w:rsidRPr="00E45F7A">
              <w:t>Omschrijving</w:t>
            </w:r>
          </w:p>
        </w:tc>
      </w:tr>
      <w:tr w:rsidR="003955B5" w:rsidRPr="00022065" w14:paraId="4D6C5632" w14:textId="77777777" w:rsidTr="006846CF">
        <w:trPr>
          <w:cantSplit/>
        </w:trPr>
        <w:tc>
          <w:tcPr>
            <w:tcW w:w="3397" w:type="dxa"/>
          </w:tcPr>
          <w:p w14:paraId="3702BA54" w14:textId="77777777" w:rsidR="003955B5" w:rsidRPr="005E17A4" w:rsidRDefault="003955B5" w:rsidP="001C1E67">
            <w:pPr>
              <w:pStyle w:val="Tabel"/>
            </w:pPr>
            <w:proofErr w:type="spellStart"/>
            <w:r w:rsidRPr="005E17A4">
              <w:t>owObject</w:t>
            </w:r>
            <w:proofErr w:type="spellEnd"/>
          </w:p>
        </w:tc>
        <w:tc>
          <w:tcPr>
            <w:tcW w:w="1276" w:type="dxa"/>
          </w:tcPr>
          <w:p w14:paraId="7EB2FF0E" w14:textId="77777777" w:rsidR="003955B5" w:rsidRPr="005E17A4" w:rsidRDefault="003955B5" w:rsidP="001C1E67">
            <w:pPr>
              <w:pStyle w:val="Tabel"/>
            </w:pPr>
            <w:r w:rsidRPr="005E17A4">
              <w:t>[1..1]</w:t>
            </w:r>
          </w:p>
        </w:tc>
        <w:tc>
          <w:tcPr>
            <w:tcW w:w="1147" w:type="dxa"/>
          </w:tcPr>
          <w:p w14:paraId="33EFB46C" w14:textId="77777777" w:rsidR="003955B5" w:rsidRPr="005E17A4" w:rsidRDefault="003955B5" w:rsidP="001C1E67">
            <w:pPr>
              <w:pStyle w:val="Tabel"/>
            </w:pPr>
          </w:p>
        </w:tc>
        <w:tc>
          <w:tcPr>
            <w:tcW w:w="3814" w:type="dxa"/>
          </w:tcPr>
          <w:p w14:paraId="0DE96249" w14:textId="77777777" w:rsidR="003955B5" w:rsidRPr="005E17A4" w:rsidRDefault="003955B5" w:rsidP="001C1E67">
            <w:pPr>
              <w:pStyle w:val="Tabel"/>
            </w:pPr>
            <w:r>
              <w:t>Container van het specifieke OW-object.</w:t>
            </w:r>
          </w:p>
        </w:tc>
      </w:tr>
      <w:tr w:rsidR="003955B5" w:rsidRPr="00022065" w14:paraId="437108DC" w14:textId="77777777" w:rsidTr="006846CF">
        <w:trPr>
          <w:cantSplit/>
        </w:trPr>
        <w:tc>
          <w:tcPr>
            <w:tcW w:w="3397" w:type="dxa"/>
          </w:tcPr>
          <w:p w14:paraId="5033A789" w14:textId="041174B3" w:rsidR="003955B5" w:rsidRPr="005E17A4" w:rsidRDefault="003955B5" w:rsidP="001C1E67">
            <w:pPr>
              <w:pStyle w:val="Tabel"/>
              <w:ind w:left="284"/>
            </w:pPr>
            <w:r>
              <w:t>Regelingsgebied</w:t>
            </w:r>
          </w:p>
        </w:tc>
        <w:tc>
          <w:tcPr>
            <w:tcW w:w="1276" w:type="dxa"/>
          </w:tcPr>
          <w:p w14:paraId="68AF17C5" w14:textId="77777777" w:rsidR="003955B5" w:rsidRPr="005E17A4" w:rsidRDefault="003955B5" w:rsidP="001C1E67">
            <w:pPr>
              <w:pStyle w:val="Tabel"/>
            </w:pPr>
            <w:r>
              <w:t>[1..1]</w:t>
            </w:r>
          </w:p>
        </w:tc>
        <w:tc>
          <w:tcPr>
            <w:tcW w:w="1147" w:type="dxa"/>
          </w:tcPr>
          <w:p w14:paraId="202FDB14" w14:textId="77777777" w:rsidR="003955B5" w:rsidRPr="005E17A4" w:rsidRDefault="003955B5" w:rsidP="001C1E67">
            <w:pPr>
              <w:pStyle w:val="Tabel"/>
            </w:pPr>
          </w:p>
        </w:tc>
        <w:tc>
          <w:tcPr>
            <w:tcW w:w="3814" w:type="dxa"/>
          </w:tcPr>
          <w:p w14:paraId="66F44111" w14:textId="49756801" w:rsidR="003955B5" w:rsidRDefault="003955B5" w:rsidP="001C1E67">
            <w:pPr>
              <w:pStyle w:val="Tabel"/>
            </w:pPr>
            <w:r>
              <w:t>Het gebied waar de regeling</w:t>
            </w:r>
            <w:r w:rsidR="00C04446">
              <w:t xml:space="preserve"> over gaat</w:t>
            </w:r>
            <w:r>
              <w:t>.</w:t>
            </w:r>
          </w:p>
        </w:tc>
      </w:tr>
      <w:tr w:rsidR="003955B5" w:rsidRPr="00022065" w14:paraId="6B131268" w14:textId="77777777" w:rsidTr="006846CF">
        <w:trPr>
          <w:cantSplit/>
        </w:trPr>
        <w:tc>
          <w:tcPr>
            <w:tcW w:w="3397" w:type="dxa"/>
          </w:tcPr>
          <w:p w14:paraId="626DB809" w14:textId="77777777" w:rsidR="003955B5" w:rsidRPr="005E17A4" w:rsidRDefault="003955B5" w:rsidP="001C1E67">
            <w:pPr>
              <w:pStyle w:val="Tabel"/>
              <w:ind w:left="568"/>
            </w:pPr>
            <w:r>
              <w:t>s</w:t>
            </w:r>
            <w:r w:rsidRPr="005E17A4">
              <w:t>tatus</w:t>
            </w:r>
          </w:p>
        </w:tc>
        <w:tc>
          <w:tcPr>
            <w:tcW w:w="1276" w:type="dxa"/>
          </w:tcPr>
          <w:p w14:paraId="263A227D" w14:textId="77777777" w:rsidR="003955B5" w:rsidRPr="005E17A4" w:rsidRDefault="003955B5" w:rsidP="001C1E67">
            <w:pPr>
              <w:pStyle w:val="Tabel"/>
            </w:pPr>
            <w:r w:rsidRPr="005E17A4">
              <w:t>[0..1]</w:t>
            </w:r>
          </w:p>
        </w:tc>
        <w:tc>
          <w:tcPr>
            <w:tcW w:w="1147" w:type="dxa"/>
          </w:tcPr>
          <w:p w14:paraId="1F49DA7F" w14:textId="72E6D997" w:rsidR="003955B5" w:rsidRPr="005E17A4" w:rsidRDefault="003955B5" w:rsidP="001C1E67">
            <w:pPr>
              <w:pStyle w:val="Tabel"/>
            </w:pPr>
            <w:r w:rsidRPr="005E17A4">
              <w:t>String</w:t>
            </w:r>
            <w:r w:rsidR="0019145F">
              <w:t>(80)</w:t>
            </w:r>
          </w:p>
        </w:tc>
        <w:tc>
          <w:tcPr>
            <w:tcW w:w="3814" w:type="dxa"/>
          </w:tcPr>
          <w:p w14:paraId="6F4FFFBE" w14:textId="0FF0F274" w:rsidR="003955B5" w:rsidRDefault="003955B5" w:rsidP="001C1E67">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F5100C">
              <w:t>3.2.2</w:t>
            </w:r>
            <w:r w:rsidRPr="005E17A4">
              <w:fldChar w:fldCharType="end"/>
            </w:r>
            <w:r>
              <w:t>.</w:t>
            </w:r>
          </w:p>
        </w:tc>
      </w:tr>
      <w:tr w:rsidR="003955B5" w:rsidRPr="00022065" w14:paraId="672BC228" w14:textId="77777777" w:rsidTr="006846CF">
        <w:trPr>
          <w:cantSplit/>
        </w:trPr>
        <w:tc>
          <w:tcPr>
            <w:tcW w:w="3397" w:type="dxa"/>
          </w:tcPr>
          <w:p w14:paraId="55B61FAF" w14:textId="77777777" w:rsidR="003955B5" w:rsidRPr="005E17A4" w:rsidRDefault="003955B5" w:rsidP="001C1E67">
            <w:pPr>
              <w:pStyle w:val="Tabel"/>
              <w:ind w:left="568"/>
            </w:pPr>
            <w:r w:rsidRPr="005E17A4">
              <w:t>procedurestatus</w:t>
            </w:r>
          </w:p>
        </w:tc>
        <w:tc>
          <w:tcPr>
            <w:tcW w:w="1276" w:type="dxa"/>
          </w:tcPr>
          <w:p w14:paraId="46EA58D0" w14:textId="77777777" w:rsidR="003955B5" w:rsidRPr="005E17A4" w:rsidRDefault="003955B5" w:rsidP="001C1E67">
            <w:pPr>
              <w:pStyle w:val="Tabel"/>
            </w:pPr>
            <w:r w:rsidRPr="005E17A4">
              <w:t>[0..1]</w:t>
            </w:r>
          </w:p>
        </w:tc>
        <w:tc>
          <w:tcPr>
            <w:tcW w:w="1147" w:type="dxa"/>
          </w:tcPr>
          <w:p w14:paraId="275DEE0B" w14:textId="25FDB8B0" w:rsidR="003955B5" w:rsidRPr="005E17A4" w:rsidRDefault="003955B5" w:rsidP="001C1E67">
            <w:pPr>
              <w:pStyle w:val="Tabel"/>
            </w:pPr>
            <w:r w:rsidRPr="005E17A4">
              <w:t>String</w:t>
            </w:r>
            <w:r w:rsidR="0019145F">
              <w:t>(80)</w:t>
            </w:r>
          </w:p>
        </w:tc>
        <w:tc>
          <w:tcPr>
            <w:tcW w:w="3814" w:type="dxa"/>
          </w:tcPr>
          <w:p w14:paraId="5981E49A" w14:textId="5F4D75FC" w:rsidR="003955B5" w:rsidRPr="00E46DA0" w:rsidRDefault="003955B5" w:rsidP="001C1E67">
            <w:pPr>
              <w:pStyle w:val="Tabel"/>
            </w:pPr>
            <w:r w:rsidRPr="005E17A4">
              <w:t>Procedurestatus van het OW-object</w:t>
            </w:r>
            <w:r w:rsidR="001165BB">
              <w:t>,</w:t>
            </w:r>
            <w:r w:rsidRPr="005E17A4">
              <w:t xml:space="preserve"> zie </w:t>
            </w:r>
            <w:r w:rsidRPr="005E17A4">
              <w:fldChar w:fldCharType="begin"/>
            </w:r>
            <w:r w:rsidRPr="005E17A4">
              <w:instrText xml:space="preserve"> REF _Ref36460902 \r \h </w:instrText>
            </w:r>
            <w:r>
              <w:instrText xml:space="preserve"> \* MERGEFORMAT </w:instrText>
            </w:r>
            <w:r w:rsidRPr="005E17A4">
              <w:fldChar w:fldCharType="separate"/>
            </w:r>
            <w:r w:rsidR="00F5100C">
              <w:t>3.2.3</w:t>
            </w:r>
            <w:r w:rsidRPr="005E17A4">
              <w:fldChar w:fldCharType="end"/>
            </w:r>
            <w:r>
              <w:t>.</w:t>
            </w:r>
          </w:p>
        </w:tc>
      </w:tr>
      <w:tr w:rsidR="003955B5" w:rsidRPr="00022065" w14:paraId="2CCB469F" w14:textId="77777777" w:rsidTr="006846CF">
        <w:trPr>
          <w:cantSplit/>
        </w:trPr>
        <w:tc>
          <w:tcPr>
            <w:tcW w:w="3397" w:type="dxa"/>
          </w:tcPr>
          <w:p w14:paraId="14C46D0C" w14:textId="77777777" w:rsidR="003955B5" w:rsidRPr="005E17A4" w:rsidRDefault="003955B5" w:rsidP="001C1E67">
            <w:pPr>
              <w:pStyle w:val="Tabel"/>
              <w:ind w:left="568"/>
            </w:pPr>
            <w:r>
              <w:t>identificatie</w:t>
            </w:r>
          </w:p>
        </w:tc>
        <w:tc>
          <w:tcPr>
            <w:tcW w:w="1276" w:type="dxa"/>
          </w:tcPr>
          <w:p w14:paraId="4E982A25" w14:textId="77777777" w:rsidR="003955B5" w:rsidRPr="005E17A4" w:rsidRDefault="003955B5" w:rsidP="001C1E67">
            <w:pPr>
              <w:pStyle w:val="Tabel"/>
            </w:pPr>
            <w:r>
              <w:t>[1..1]</w:t>
            </w:r>
          </w:p>
        </w:tc>
        <w:tc>
          <w:tcPr>
            <w:tcW w:w="1147" w:type="dxa"/>
          </w:tcPr>
          <w:p w14:paraId="3E959D8A" w14:textId="6CBC23BA" w:rsidR="003955B5" w:rsidRPr="005E17A4" w:rsidRDefault="003955B5" w:rsidP="001C1E67">
            <w:pPr>
              <w:pStyle w:val="Tabel"/>
            </w:pPr>
            <w:r>
              <w:t>NEN3610</w:t>
            </w:r>
            <w:r w:rsidR="0019145F">
              <w:t xml:space="preserve"> (80)</w:t>
            </w:r>
          </w:p>
        </w:tc>
        <w:tc>
          <w:tcPr>
            <w:tcW w:w="3814" w:type="dxa"/>
          </w:tcPr>
          <w:p w14:paraId="0CC997A5" w14:textId="510C6A76" w:rsidR="003955B5" w:rsidRPr="005E17A4" w:rsidRDefault="003955B5" w:rsidP="001C1E67">
            <w:pPr>
              <w:pStyle w:val="Tabel"/>
            </w:pPr>
            <w:r w:rsidRPr="005E17A4">
              <w:t>Identificatie van OW-object</w:t>
            </w:r>
            <w:r w:rsidR="001165BB">
              <w:t xml:space="preserve">, zie </w:t>
            </w:r>
            <w:r w:rsidR="001165BB">
              <w:fldChar w:fldCharType="begin"/>
            </w:r>
            <w:r w:rsidR="001165BB">
              <w:instrText xml:space="preserve"> REF _Ref75176935 \r \h </w:instrText>
            </w:r>
            <w:r w:rsidR="001165BB">
              <w:fldChar w:fldCharType="separate"/>
            </w:r>
            <w:r w:rsidR="00F5100C">
              <w:t>3.2.1</w:t>
            </w:r>
            <w:r w:rsidR="001165BB">
              <w:fldChar w:fldCharType="end"/>
            </w:r>
            <w:r>
              <w:t>.</w:t>
            </w:r>
          </w:p>
        </w:tc>
      </w:tr>
      <w:tr w:rsidR="00AD05F8" w:rsidRPr="00022065" w14:paraId="5A8141B8" w14:textId="77777777" w:rsidTr="006846CF">
        <w:trPr>
          <w:cantSplit/>
        </w:trPr>
        <w:tc>
          <w:tcPr>
            <w:tcW w:w="3397" w:type="dxa"/>
          </w:tcPr>
          <w:p w14:paraId="4DEBE173" w14:textId="2D3CFFE7" w:rsidR="00AD05F8" w:rsidRDefault="00AD05F8" w:rsidP="00AD05F8">
            <w:pPr>
              <w:pStyle w:val="Tabel"/>
              <w:ind w:left="568"/>
            </w:pPr>
            <w:r w:rsidRPr="005E17A4">
              <w:t xml:space="preserve">locatieaanduiding </w:t>
            </w:r>
          </w:p>
        </w:tc>
        <w:tc>
          <w:tcPr>
            <w:tcW w:w="1276" w:type="dxa"/>
          </w:tcPr>
          <w:p w14:paraId="6D34E1D3" w14:textId="5070CD3E" w:rsidR="00AD05F8" w:rsidRDefault="00AD05F8" w:rsidP="00AD05F8">
            <w:pPr>
              <w:pStyle w:val="Tabel"/>
            </w:pPr>
            <w:r w:rsidRPr="005E17A4">
              <w:t>[1..1]</w:t>
            </w:r>
          </w:p>
        </w:tc>
        <w:tc>
          <w:tcPr>
            <w:tcW w:w="1147" w:type="dxa"/>
          </w:tcPr>
          <w:p w14:paraId="20C84ED2" w14:textId="77777777" w:rsidR="00AD05F8" w:rsidRDefault="00AD05F8" w:rsidP="00AD05F8">
            <w:pPr>
              <w:pStyle w:val="Tabel"/>
            </w:pPr>
          </w:p>
        </w:tc>
        <w:tc>
          <w:tcPr>
            <w:tcW w:w="3814" w:type="dxa"/>
          </w:tcPr>
          <w:p w14:paraId="3F8488CF" w14:textId="7F328B4D" w:rsidR="00AD05F8" w:rsidRPr="005E17A4" w:rsidRDefault="00C04446" w:rsidP="00AD05F8">
            <w:pPr>
              <w:pStyle w:val="Tabel"/>
            </w:pPr>
            <w:r>
              <w:t>Verwijzing naar de locatie waar de regeling over gaat.</w:t>
            </w:r>
          </w:p>
        </w:tc>
      </w:tr>
      <w:tr w:rsidR="00AD05F8" w:rsidRPr="00022065" w14:paraId="0AA34F69" w14:textId="77777777" w:rsidTr="006846CF">
        <w:trPr>
          <w:cantSplit/>
        </w:trPr>
        <w:tc>
          <w:tcPr>
            <w:tcW w:w="3397" w:type="dxa"/>
          </w:tcPr>
          <w:p w14:paraId="66EF399D" w14:textId="6B99D1E3" w:rsidR="00AD05F8" w:rsidRPr="005E17A4" w:rsidRDefault="00AD05F8" w:rsidP="00AD05F8">
            <w:pPr>
              <w:pStyle w:val="Tabel"/>
              <w:ind w:left="852"/>
            </w:pPr>
            <w:r w:rsidRPr="005E17A4">
              <w:t>[@Locatie</w:t>
            </w:r>
            <w:r>
              <w:t>R</w:t>
            </w:r>
            <w:r w:rsidRPr="005E17A4">
              <w:t>ef]</w:t>
            </w:r>
          </w:p>
        </w:tc>
        <w:tc>
          <w:tcPr>
            <w:tcW w:w="1276" w:type="dxa"/>
          </w:tcPr>
          <w:p w14:paraId="0282217E" w14:textId="022F557B" w:rsidR="00AD05F8" w:rsidRPr="005E17A4" w:rsidRDefault="00AD05F8" w:rsidP="00AD05F8">
            <w:pPr>
              <w:pStyle w:val="Tabel"/>
            </w:pPr>
            <w:r w:rsidRPr="005E17A4">
              <w:t>[1..</w:t>
            </w:r>
            <w:r w:rsidR="00B14941">
              <w:t>1</w:t>
            </w:r>
            <w:r w:rsidRPr="005E17A4">
              <w:t>]</w:t>
            </w:r>
          </w:p>
        </w:tc>
        <w:tc>
          <w:tcPr>
            <w:tcW w:w="1147" w:type="dxa"/>
          </w:tcPr>
          <w:p w14:paraId="554B9000" w14:textId="4566C3E4" w:rsidR="00AD05F8" w:rsidRDefault="0055159E" w:rsidP="00AD05F8">
            <w:pPr>
              <w:pStyle w:val="Tabel"/>
            </w:pPr>
            <w:proofErr w:type="spellStart"/>
            <w:r>
              <w:rPr>
                <w:bCs w:val="0"/>
              </w:rPr>
              <w:t>x</w:t>
            </w:r>
            <w:r w:rsidRPr="005E17A4">
              <w:rPr>
                <w:bCs w:val="0"/>
              </w:rPr>
              <w:t>link</w:t>
            </w:r>
            <w:proofErr w:type="spellEnd"/>
            <w:r>
              <w:rPr>
                <w:bCs w:val="0"/>
              </w:rPr>
              <w:t>(80)</w:t>
            </w:r>
          </w:p>
        </w:tc>
        <w:tc>
          <w:tcPr>
            <w:tcW w:w="3814" w:type="dxa"/>
          </w:tcPr>
          <w:p w14:paraId="4EE036CE" w14:textId="273CA793" w:rsidR="00AD05F8" w:rsidRDefault="00AD05F8" w:rsidP="00AD05F8">
            <w:pPr>
              <w:pStyle w:val="Tabel"/>
            </w:pPr>
            <w:r w:rsidRPr="005E17A4">
              <w:t xml:space="preserve">Verwijzing naar de identificatie van de Locatie waar de </w:t>
            </w:r>
            <w:r w:rsidR="00C04446">
              <w:t>Regeling over gaat</w:t>
            </w:r>
            <w:r w:rsidRPr="005E17A4">
              <w:t xml:space="preserve">. </w:t>
            </w:r>
          </w:p>
        </w:tc>
      </w:tr>
    </w:tbl>
    <w:p w14:paraId="4CB1F2D3" w14:textId="1365B177" w:rsidR="007C4631" w:rsidRDefault="007C4631" w:rsidP="00D7079F">
      <w:pPr>
        <w:pStyle w:val="Kop2"/>
      </w:pPr>
      <w:bookmarkStart w:id="613" w:name="_Ref52185896"/>
      <w:bookmarkStart w:id="614" w:name="_Toc152061463"/>
      <w:bookmarkStart w:id="615" w:name="XML_symbolisatieItem"/>
      <w:r>
        <w:t>Symbolisatie</w:t>
      </w:r>
      <w:bookmarkEnd w:id="613"/>
      <w:bookmarkEnd w:id="614"/>
    </w:p>
    <w:p w14:paraId="3F55D256" w14:textId="6EC01762" w:rsidR="00E75636" w:rsidRPr="00E75636" w:rsidRDefault="00E75636" w:rsidP="00E75636">
      <w:r>
        <w:t>Objecten die te maken hebben met symbolisatie.</w:t>
      </w:r>
    </w:p>
    <w:p w14:paraId="5947D64D" w14:textId="2D21BC2C" w:rsidR="007C4631" w:rsidRDefault="00A954BB" w:rsidP="00D7079F">
      <w:pPr>
        <w:pStyle w:val="Kop3"/>
      </w:pPr>
      <w:bookmarkStart w:id="616" w:name="_Ref90035892"/>
      <w:bookmarkStart w:id="617" w:name="_Toc152061464"/>
      <w:bookmarkEnd w:id="615"/>
      <w:proofErr w:type="spellStart"/>
      <w:r>
        <w:t>Symboli</w:t>
      </w:r>
      <w:r w:rsidR="004A7580">
        <w:t>satieItem</w:t>
      </w:r>
      <w:bookmarkEnd w:id="616"/>
      <w:bookmarkEnd w:id="617"/>
      <w:proofErr w:type="spellEnd"/>
    </w:p>
    <w:p w14:paraId="023CA6C0" w14:textId="77777777" w:rsidR="00E610F0" w:rsidRPr="00E610F0" w:rsidRDefault="00E610F0"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90"/>
        <w:gridCol w:w="3771"/>
      </w:tblGrid>
      <w:tr w:rsidR="00B22A70" w:rsidRPr="00022065" w14:paraId="3202EDCD" w14:textId="77777777" w:rsidTr="00583842">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68914FEF" w14:textId="77777777" w:rsidR="00B22A70" w:rsidRPr="00E45F7A" w:rsidRDefault="00B22A70" w:rsidP="001E3A17">
            <w:pPr>
              <w:pStyle w:val="Tabel"/>
            </w:pPr>
            <w:r w:rsidRPr="00E45F7A">
              <w:t>Element</w:t>
            </w:r>
          </w:p>
        </w:tc>
        <w:tc>
          <w:tcPr>
            <w:tcW w:w="1276" w:type="dxa"/>
          </w:tcPr>
          <w:p w14:paraId="29B4805B" w14:textId="77777777" w:rsidR="00B22A70" w:rsidRPr="0055159E" w:rsidRDefault="00B22A70" w:rsidP="001E3A17">
            <w:pPr>
              <w:pStyle w:val="Tabel"/>
              <w:rPr>
                <w:sz w:val="16"/>
              </w:rPr>
            </w:pPr>
            <w:r w:rsidRPr="0055159E">
              <w:rPr>
                <w:sz w:val="16"/>
              </w:rPr>
              <w:t>M(</w:t>
            </w:r>
            <w:proofErr w:type="spellStart"/>
            <w:r w:rsidRPr="0055159E">
              <w:rPr>
                <w:sz w:val="16"/>
              </w:rPr>
              <w:t>ultipliciteit</w:t>
            </w:r>
            <w:proofErr w:type="spellEnd"/>
            <w:r w:rsidRPr="0055159E">
              <w:rPr>
                <w:sz w:val="16"/>
              </w:rPr>
              <w:t>)</w:t>
            </w:r>
          </w:p>
        </w:tc>
        <w:tc>
          <w:tcPr>
            <w:tcW w:w="1190" w:type="dxa"/>
          </w:tcPr>
          <w:p w14:paraId="0CACF88E" w14:textId="77777777" w:rsidR="00B22A70" w:rsidRPr="00E45F7A" w:rsidRDefault="00B22A70" w:rsidP="001E3A17">
            <w:pPr>
              <w:pStyle w:val="Tabel"/>
            </w:pPr>
            <w:r w:rsidRPr="00E45F7A">
              <w:t>Type</w:t>
            </w:r>
          </w:p>
        </w:tc>
        <w:tc>
          <w:tcPr>
            <w:tcW w:w="3771" w:type="dxa"/>
          </w:tcPr>
          <w:p w14:paraId="62C81CBA" w14:textId="77777777" w:rsidR="00B22A70" w:rsidRPr="00E45F7A" w:rsidRDefault="00B22A70" w:rsidP="001E3A17">
            <w:pPr>
              <w:pStyle w:val="Tabel"/>
            </w:pPr>
            <w:r w:rsidRPr="00E45F7A">
              <w:t>Omschrijving</w:t>
            </w:r>
          </w:p>
        </w:tc>
      </w:tr>
      <w:tr w:rsidR="00B22A70" w:rsidRPr="00022065" w14:paraId="0D9EB8BD" w14:textId="77777777" w:rsidTr="00583842">
        <w:trPr>
          <w:cantSplit/>
        </w:trPr>
        <w:tc>
          <w:tcPr>
            <w:tcW w:w="3397" w:type="dxa"/>
          </w:tcPr>
          <w:p w14:paraId="3569B055" w14:textId="77777777" w:rsidR="00B22A70" w:rsidRPr="005E17A4" w:rsidRDefault="00B22A70" w:rsidP="001E3A17">
            <w:pPr>
              <w:pStyle w:val="Tabel"/>
            </w:pPr>
            <w:proofErr w:type="spellStart"/>
            <w:r w:rsidRPr="005E17A4">
              <w:t>owObject</w:t>
            </w:r>
            <w:proofErr w:type="spellEnd"/>
          </w:p>
        </w:tc>
        <w:tc>
          <w:tcPr>
            <w:tcW w:w="1276" w:type="dxa"/>
          </w:tcPr>
          <w:p w14:paraId="329E8512" w14:textId="77777777" w:rsidR="00B22A70" w:rsidRPr="005E17A4" w:rsidRDefault="00B22A70" w:rsidP="001E3A17">
            <w:pPr>
              <w:pStyle w:val="Tabel"/>
            </w:pPr>
            <w:r w:rsidRPr="005E17A4">
              <w:t>[1..1]</w:t>
            </w:r>
          </w:p>
        </w:tc>
        <w:tc>
          <w:tcPr>
            <w:tcW w:w="1190" w:type="dxa"/>
          </w:tcPr>
          <w:p w14:paraId="0663D55D" w14:textId="77777777" w:rsidR="00B22A70" w:rsidRPr="005E17A4" w:rsidRDefault="00B22A70" w:rsidP="001E3A17">
            <w:pPr>
              <w:pStyle w:val="Tabel"/>
            </w:pPr>
          </w:p>
        </w:tc>
        <w:tc>
          <w:tcPr>
            <w:tcW w:w="3771" w:type="dxa"/>
          </w:tcPr>
          <w:p w14:paraId="3EFD11C0" w14:textId="77777777" w:rsidR="00B22A70" w:rsidRPr="005E17A4" w:rsidRDefault="00B22A70" w:rsidP="001E3A17">
            <w:pPr>
              <w:pStyle w:val="Tabel"/>
            </w:pPr>
            <w:r>
              <w:t>Container van het specifieke OW-object.</w:t>
            </w:r>
          </w:p>
        </w:tc>
      </w:tr>
      <w:tr w:rsidR="00B22A70" w:rsidRPr="00022065" w14:paraId="0B64FEBF" w14:textId="77777777" w:rsidTr="00583842">
        <w:trPr>
          <w:cantSplit/>
        </w:trPr>
        <w:tc>
          <w:tcPr>
            <w:tcW w:w="3397" w:type="dxa"/>
          </w:tcPr>
          <w:p w14:paraId="1D21D0CD" w14:textId="1C8A3265" w:rsidR="00B22A70" w:rsidRPr="005E17A4" w:rsidRDefault="00937A2E" w:rsidP="001E3A17">
            <w:pPr>
              <w:pStyle w:val="Tabel"/>
              <w:ind w:left="284"/>
            </w:pPr>
            <w:proofErr w:type="spellStart"/>
            <w:r>
              <w:t>SymbolisatieItem</w:t>
            </w:r>
            <w:proofErr w:type="spellEnd"/>
          </w:p>
        </w:tc>
        <w:tc>
          <w:tcPr>
            <w:tcW w:w="1276" w:type="dxa"/>
          </w:tcPr>
          <w:p w14:paraId="35540D68" w14:textId="77777777" w:rsidR="00B22A70" w:rsidRPr="005E17A4" w:rsidRDefault="00B22A70" w:rsidP="001E3A17">
            <w:pPr>
              <w:pStyle w:val="Tabel"/>
            </w:pPr>
            <w:r w:rsidRPr="005E17A4">
              <w:t>[1..1]</w:t>
            </w:r>
          </w:p>
        </w:tc>
        <w:tc>
          <w:tcPr>
            <w:tcW w:w="1190" w:type="dxa"/>
          </w:tcPr>
          <w:p w14:paraId="74932CD0" w14:textId="77777777" w:rsidR="00B22A70" w:rsidRPr="005E17A4" w:rsidRDefault="00B22A70" w:rsidP="001E3A17">
            <w:pPr>
              <w:pStyle w:val="Tabel"/>
            </w:pPr>
          </w:p>
        </w:tc>
        <w:tc>
          <w:tcPr>
            <w:tcW w:w="3771" w:type="dxa"/>
          </w:tcPr>
          <w:p w14:paraId="4D2B2631" w14:textId="61737685" w:rsidR="00B22A70" w:rsidRPr="005E17A4" w:rsidRDefault="00630385" w:rsidP="001E3A17">
            <w:pPr>
              <w:pStyle w:val="Tabel"/>
            </w:pPr>
            <w:r>
              <w:t>Object waarmee een symbolisatie meegegeven kan worden die afwijkt van de standaard symbolisatie.</w:t>
            </w:r>
          </w:p>
        </w:tc>
      </w:tr>
      <w:tr w:rsidR="00976938" w:rsidRPr="00022065" w14:paraId="1D6D9036" w14:textId="77777777" w:rsidTr="00583842">
        <w:trPr>
          <w:cantSplit/>
        </w:trPr>
        <w:tc>
          <w:tcPr>
            <w:tcW w:w="3397" w:type="dxa"/>
          </w:tcPr>
          <w:p w14:paraId="11B7E240" w14:textId="035519E9" w:rsidR="00976938" w:rsidRPr="005E17A4" w:rsidRDefault="00976938" w:rsidP="00976938">
            <w:pPr>
              <w:pStyle w:val="Tabel"/>
              <w:ind w:left="568"/>
            </w:pPr>
            <w:r>
              <w:t>symboolcode</w:t>
            </w:r>
          </w:p>
        </w:tc>
        <w:tc>
          <w:tcPr>
            <w:tcW w:w="1276" w:type="dxa"/>
          </w:tcPr>
          <w:p w14:paraId="566F6985" w14:textId="270027F4" w:rsidR="00976938" w:rsidRPr="005E17A4" w:rsidRDefault="00976938" w:rsidP="00976938">
            <w:pPr>
              <w:pStyle w:val="Tabel"/>
            </w:pPr>
            <w:r w:rsidRPr="005E17A4">
              <w:t>[</w:t>
            </w:r>
            <w:r>
              <w:t>1</w:t>
            </w:r>
            <w:r w:rsidRPr="005E17A4">
              <w:t>..1]</w:t>
            </w:r>
          </w:p>
        </w:tc>
        <w:tc>
          <w:tcPr>
            <w:tcW w:w="1190" w:type="dxa"/>
          </w:tcPr>
          <w:p w14:paraId="0B2FFCF8" w14:textId="4AE97806" w:rsidR="00976938" w:rsidRPr="005E17A4" w:rsidRDefault="00976938" w:rsidP="00976938">
            <w:pPr>
              <w:pStyle w:val="Tabel"/>
            </w:pPr>
            <w:r w:rsidRPr="005E17A4">
              <w:t>String</w:t>
            </w:r>
            <w:r w:rsidR="002E3679">
              <w:t xml:space="preserve"> (20)</w:t>
            </w:r>
          </w:p>
        </w:tc>
        <w:tc>
          <w:tcPr>
            <w:tcW w:w="3771" w:type="dxa"/>
          </w:tcPr>
          <w:p w14:paraId="4B086DEA" w14:textId="58FA7940" w:rsidR="00976938" w:rsidRPr="005E17A4" w:rsidRDefault="00976938" w:rsidP="00976938">
            <w:pPr>
              <w:pStyle w:val="Tabel"/>
            </w:pPr>
            <w:r>
              <w:t>Een symboolcode overeenkomstig met de symbolenbibliotheek.</w:t>
            </w:r>
          </w:p>
        </w:tc>
      </w:tr>
      <w:tr w:rsidR="00EC532E" w:rsidRPr="00022065" w14:paraId="68FC6068" w14:textId="77777777" w:rsidTr="00583842">
        <w:trPr>
          <w:cantSplit/>
        </w:trPr>
        <w:tc>
          <w:tcPr>
            <w:tcW w:w="3397" w:type="dxa"/>
          </w:tcPr>
          <w:p w14:paraId="0F42382B" w14:textId="18C677E2" w:rsidR="00EC532E" w:rsidRPr="005E17A4" w:rsidRDefault="00EC532E" w:rsidP="00EC532E">
            <w:pPr>
              <w:pStyle w:val="Tabel"/>
              <w:ind w:left="568"/>
            </w:pPr>
            <w:proofErr w:type="spellStart"/>
            <w:r>
              <w:t>activiteitLocatieaanduidingSymbolisatie</w:t>
            </w:r>
            <w:proofErr w:type="spellEnd"/>
          </w:p>
        </w:tc>
        <w:tc>
          <w:tcPr>
            <w:tcW w:w="1276" w:type="dxa"/>
          </w:tcPr>
          <w:p w14:paraId="7A718735" w14:textId="3AD6DE5E" w:rsidR="00EC532E" w:rsidRPr="005E17A4" w:rsidRDefault="00EC532E" w:rsidP="00EC532E">
            <w:pPr>
              <w:pStyle w:val="Tabel"/>
            </w:pPr>
            <w:r>
              <w:t>[0..1]</w:t>
            </w:r>
          </w:p>
        </w:tc>
        <w:tc>
          <w:tcPr>
            <w:tcW w:w="1190" w:type="dxa"/>
          </w:tcPr>
          <w:p w14:paraId="705D084B" w14:textId="582D526E" w:rsidR="00EC532E" w:rsidRPr="005E17A4" w:rsidRDefault="00EC532E" w:rsidP="00EC532E">
            <w:pPr>
              <w:pStyle w:val="Tabel"/>
            </w:pPr>
          </w:p>
        </w:tc>
        <w:tc>
          <w:tcPr>
            <w:tcW w:w="3771" w:type="dxa"/>
          </w:tcPr>
          <w:p w14:paraId="3C1411D1" w14:textId="2842E232" w:rsidR="00EC532E" w:rsidRPr="005E17A4" w:rsidRDefault="00EC532E" w:rsidP="00EC532E">
            <w:pPr>
              <w:pStyle w:val="Tabel"/>
            </w:pPr>
            <w:r>
              <w:t>De locatie waar de activiteit gereguleerd wordt.</w:t>
            </w:r>
          </w:p>
        </w:tc>
      </w:tr>
      <w:tr w:rsidR="00EC532E" w:rsidRPr="00022065" w14:paraId="5220BAEA" w14:textId="77777777" w:rsidTr="00583842">
        <w:trPr>
          <w:cantSplit/>
        </w:trPr>
        <w:tc>
          <w:tcPr>
            <w:tcW w:w="3397" w:type="dxa"/>
          </w:tcPr>
          <w:p w14:paraId="350B5BAF" w14:textId="6036FE03" w:rsidR="00EC532E" w:rsidRPr="005E17A4" w:rsidRDefault="00EC532E" w:rsidP="00D8326D">
            <w:pPr>
              <w:pStyle w:val="Tabel"/>
              <w:ind w:left="852"/>
            </w:pPr>
            <w:r>
              <w:t>[@ActiviteitLocatieaanduidingRef]</w:t>
            </w:r>
          </w:p>
        </w:tc>
        <w:tc>
          <w:tcPr>
            <w:tcW w:w="1276" w:type="dxa"/>
          </w:tcPr>
          <w:p w14:paraId="0FC9239E" w14:textId="59E851A9" w:rsidR="00EC532E" w:rsidRPr="005E17A4" w:rsidRDefault="00EC532E" w:rsidP="00EC532E">
            <w:pPr>
              <w:pStyle w:val="Tabel"/>
            </w:pPr>
            <w:r>
              <w:t>[1..*]</w:t>
            </w:r>
          </w:p>
        </w:tc>
        <w:tc>
          <w:tcPr>
            <w:tcW w:w="1190" w:type="dxa"/>
          </w:tcPr>
          <w:p w14:paraId="32680C1D" w14:textId="33508883" w:rsidR="00EC532E" w:rsidRPr="005E17A4" w:rsidRDefault="002E3679" w:rsidP="00EC532E">
            <w:pPr>
              <w:pStyle w:val="Tabel"/>
            </w:pPr>
            <w:proofErr w:type="spellStart"/>
            <w:r>
              <w:rPr>
                <w:bCs w:val="0"/>
              </w:rPr>
              <w:t>x</w:t>
            </w:r>
            <w:r w:rsidRPr="005E17A4">
              <w:rPr>
                <w:bCs w:val="0"/>
              </w:rPr>
              <w:t>link</w:t>
            </w:r>
            <w:proofErr w:type="spellEnd"/>
            <w:r>
              <w:rPr>
                <w:bCs w:val="0"/>
              </w:rPr>
              <w:t>(80)</w:t>
            </w:r>
          </w:p>
        </w:tc>
        <w:tc>
          <w:tcPr>
            <w:tcW w:w="3771" w:type="dxa"/>
          </w:tcPr>
          <w:p w14:paraId="5CA57259" w14:textId="54E9ADCE" w:rsidR="00EC532E" w:rsidRPr="005E17A4" w:rsidRDefault="00EC532E" w:rsidP="00EC532E">
            <w:pPr>
              <w:pStyle w:val="Tabel"/>
            </w:pPr>
            <w:r>
              <w:t>Verwijzing naar de identificatie(s) van de Locatie(s) die met de stijl van de symboolcode moeten worden verbeeld..</w:t>
            </w:r>
          </w:p>
        </w:tc>
      </w:tr>
      <w:tr w:rsidR="00EC532E" w:rsidRPr="00022065" w14:paraId="633B35DA" w14:textId="77777777" w:rsidTr="00583842">
        <w:trPr>
          <w:cantSplit/>
        </w:trPr>
        <w:tc>
          <w:tcPr>
            <w:tcW w:w="3397" w:type="dxa"/>
          </w:tcPr>
          <w:p w14:paraId="4CAF8324" w14:textId="4F5D0560" w:rsidR="00EC532E" w:rsidRPr="005E17A4" w:rsidRDefault="00EC532E" w:rsidP="00EC532E">
            <w:pPr>
              <w:pStyle w:val="Tabel"/>
              <w:ind w:left="568"/>
            </w:pPr>
            <w:r>
              <w:t>g</w:t>
            </w:r>
            <w:r w:rsidRPr="005E17A4">
              <w:t>ebiedsaanwijzing</w:t>
            </w:r>
          </w:p>
        </w:tc>
        <w:tc>
          <w:tcPr>
            <w:tcW w:w="1276" w:type="dxa"/>
          </w:tcPr>
          <w:p w14:paraId="0446D7A5" w14:textId="3EA426BE" w:rsidR="00EC532E" w:rsidRPr="005E17A4" w:rsidRDefault="00EC532E" w:rsidP="00EC532E">
            <w:pPr>
              <w:pStyle w:val="Tabel"/>
            </w:pPr>
            <w:r>
              <w:t>[0..1]</w:t>
            </w:r>
          </w:p>
        </w:tc>
        <w:tc>
          <w:tcPr>
            <w:tcW w:w="1190" w:type="dxa"/>
          </w:tcPr>
          <w:p w14:paraId="2CCB8712" w14:textId="553EA751" w:rsidR="00EC532E" w:rsidRPr="005E17A4" w:rsidRDefault="00EC532E" w:rsidP="00EC532E">
            <w:pPr>
              <w:pStyle w:val="Tabel"/>
            </w:pPr>
          </w:p>
        </w:tc>
        <w:tc>
          <w:tcPr>
            <w:tcW w:w="3771" w:type="dxa"/>
          </w:tcPr>
          <w:p w14:paraId="170984E0" w14:textId="3A6F0BF5" w:rsidR="00EC532E" w:rsidRPr="005E17A4" w:rsidRDefault="00EC532E" w:rsidP="00EC532E">
            <w:pPr>
              <w:pStyle w:val="Tabel"/>
            </w:pPr>
            <w:r>
              <w:t>De aanwijzing van een specifiek gebied.</w:t>
            </w:r>
          </w:p>
        </w:tc>
      </w:tr>
      <w:tr w:rsidR="00EC532E" w:rsidRPr="00022065" w14:paraId="5567A475" w14:textId="77777777" w:rsidTr="00583842">
        <w:trPr>
          <w:cantSplit/>
        </w:trPr>
        <w:tc>
          <w:tcPr>
            <w:tcW w:w="3397" w:type="dxa"/>
          </w:tcPr>
          <w:p w14:paraId="718DDA0A" w14:textId="512A940A" w:rsidR="00EC532E" w:rsidRPr="005E17A4" w:rsidRDefault="00EC532E" w:rsidP="00D8326D">
            <w:pPr>
              <w:pStyle w:val="Tabel"/>
              <w:ind w:left="852"/>
            </w:pPr>
            <w:r w:rsidRPr="005E17A4">
              <w:t>[@Gebiedsaanwijzing</w:t>
            </w:r>
            <w:r>
              <w:t>R</w:t>
            </w:r>
            <w:r w:rsidRPr="005E17A4">
              <w:t>ef]</w:t>
            </w:r>
          </w:p>
        </w:tc>
        <w:tc>
          <w:tcPr>
            <w:tcW w:w="1276" w:type="dxa"/>
          </w:tcPr>
          <w:p w14:paraId="69F29669" w14:textId="697E1BE5" w:rsidR="00EC532E" w:rsidRPr="005E17A4" w:rsidRDefault="00EC532E" w:rsidP="00EC532E">
            <w:pPr>
              <w:pStyle w:val="Tabel"/>
            </w:pPr>
            <w:r>
              <w:t>[1..*]</w:t>
            </w:r>
          </w:p>
        </w:tc>
        <w:tc>
          <w:tcPr>
            <w:tcW w:w="1190" w:type="dxa"/>
          </w:tcPr>
          <w:p w14:paraId="1A811FD3" w14:textId="45F6130E" w:rsidR="00EC532E" w:rsidRPr="005E17A4" w:rsidRDefault="002E3679" w:rsidP="00EC532E">
            <w:pPr>
              <w:pStyle w:val="Tabel"/>
            </w:pPr>
            <w:proofErr w:type="spellStart"/>
            <w:r>
              <w:rPr>
                <w:bCs w:val="0"/>
              </w:rPr>
              <w:t>x</w:t>
            </w:r>
            <w:r w:rsidRPr="005E17A4">
              <w:rPr>
                <w:bCs w:val="0"/>
              </w:rPr>
              <w:t>link</w:t>
            </w:r>
            <w:proofErr w:type="spellEnd"/>
            <w:r>
              <w:rPr>
                <w:bCs w:val="0"/>
              </w:rPr>
              <w:t>(80)</w:t>
            </w:r>
          </w:p>
        </w:tc>
        <w:tc>
          <w:tcPr>
            <w:tcW w:w="3771" w:type="dxa"/>
          </w:tcPr>
          <w:p w14:paraId="66AEA7C8" w14:textId="6A7AFB6D" w:rsidR="00EC532E" w:rsidRPr="005E17A4" w:rsidRDefault="00EC532E" w:rsidP="00EC532E">
            <w:pPr>
              <w:pStyle w:val="Tabel"/>
            </w:pPr>
            <w:r>
              <w:t>Verwijzing naar de identificatie(s) van de Locatie(s) die met de stijl van de symboolcode moeten worden verbeeld..</w:t>
            </w:r>
          </w:p>
        </w:tc>
      </w:tr>
      <w:tr w:rsidR="00EC532E" w:rsidRPr="00022065" w14:paraId="095E4F02" w14:textId="77777777" w:rsidTr="00583842">
        <w:trPr>
          <w:cantSplit/>
        </w:trPr>
        <w:tc>
          <w:tcPr>
            <w:tcW w:w="3397" w:type="dxa"/>
          </w:tcPr>
          <w:p w14:paraId="041CFF90" w14:textId="3B5F1F4D" w:rsidR="00EC532E" w:rsidRPr="005E17A4" w:rsidRDefault="00EC532E" w:rsidP="00EC532E">
            <w:pPr>
              <w:pStyle w:val="Tabel"/>
              <w:ind w:left="568"/>
            </w:pPr>
            <w:proofErr w:type="spellStart"/>
            <w:r>
              <w:t>normwaardeSymbolisatie</w:t>
            </w:r>
            <w:proofErr w:type="spellEnd"/>
          </w:p>
        </w:tc>
        <w:tc>
          <w:tcPr>
            <w:tcW w:w="1276" w:type="dxa"/>
          </w:tcPr>
          <w:p w14:paraId="6784EFBB" w14:textId="28DECBEA" w:rsidR="00EC532E" w:rsidRPr="005E17A4" w:rsidRDefault="00EC532E" w:rsidP="00EC532E">
            <w:pPr>
              <w:pStyle w:val="Tabel"/>
            </w:pPr>
            <w:r>
              <w:t>[0..1]</w:t>
            </w:r>
          </w:p>
        </w:tc>
        <w:tc>
          <w:tcPr>
            <w:tcW w:w="1190" w:type="dxa"/>
          </w:tcPr>
          <w:p w14:paraId="71EDD084" w14:textId="5146E3DE" w:rsidR="00EC532E" w:rsidRPr="005E17A4" w:rsidRDefault="00EC532E" w:rsidP="00EC532E">
            <w:pPr>
              <w:pStyle w:val="Tabel"/>
            </w:pPr>
          </w:p>
        </w:tc>
        <w:tc>
          <w:tcPr>
            <w:tcW w:w="3771" w:type="dxa"/>
          </w:tcPr>
          <w:p w14:paraId="4B655442" w14:textId="711E77CA" w:rsidR="00EC532E" w:rsidRPr="005E17A4" w:rsidRDefault="00EC532E" w:rsidP="00EC532E">
            <w:pPr>
              <w:pStyle w:val="Tabel"/>
            </w:pPr>
            <w:r>
              <w:t>Een specifiek referentiepunt (waarde) van de norm.</w:t>
            </w:r>
          </w:p>
        </w:tc>
      </w:tr>
      <w:tr w:rsidR="00EC532E" w:rsidRPr="00022065" w14:paraId="58C2D779" w14:textId="77777777" w:rsidTr="00583842">
        <w:trPr>
          <w:cantSplit/>
        </w:trPr>
        <w:tc>
          <w:tcPr>
            <w:tcW w:w="3397" w:type="dxa"/>
          </w:tcPr>
          <w:p w14:paraId="0209A9D7" w14:textId="299EFD78" w:rsidR="00EC532E" w:rsidRPr="005E17A4" w:rsidRDefault="00EC532E" w:rsidP="00EC532E">
            <w:pPr>
              <w:pStyle w:val="Tabel"/>
              <w:ind w:left="852"/>
            </w:pPr>
            <w:r>
              <w:t>[@NormwaardeRef]</w:t>
            </w:r>
          </w:p>
        </w:tc>
        <w:tc>
          <w:tcPr>
            <w:tcW w:w="1276" w:type="dxa"/>
          </w:tcPr>
          <w:p w14:paraId="47C553BA" w14:textId="686A1BA5" w:rsidR="00EC532E" w:rsidRPr="005E17A4" w:rsidRDefault="00EC532E" w:rsidP="00EC532E">
            <w:pPr>
              <w:pStyle w:val="Tabel"/>
            </w:pPr>
            <w:r>
              <w:t>[1..*]</w:t>
            </w:r>
          </w:p>
        </w:tc>
        <w:tc>
          <w:tcPr>
            <w:tcW w:w="1190" w:type="dxa"/>
          </w:tcPr>
          <w:p w14:paraId="7829F05E" w14:textId="0F1A78A4" w:rsidR="00EC532E" w:rsidRPr="005E17A4" w:rsidRDefault="002E3679" w:rsidP="00EC532E">
            <w:pPr>
              <w:pStyle w:val="Tabel"/>
            </w:pPr>
            <w:proofErr w:type="spellStart"/>
            <w:r>
              <w:rPr>
                <w:bCs w:val="0"/>
              </w:rPr>
              <w:t>x</w:t>
            </w:r>
            <w:r w:rsidRPr="005E17A4">
              <w:rPr>
                <w:bCs w:val="0"/>
              </w:rPr>
              <w:t>link</w:t>
            </w:r>
            <w:proofErr w:type="spellEnd"/>
            <w:r>
              <w:rPr>
                <w:bCs w:val="0"/>
              </w:rPr>
              <w:t>(80)</w:t>
            </w:r>
          </w:p>
        </w:tc>
        <w:tc>
          <w:tcPr>
            <w:tcW w:w="3771" w:type="dxa"/>
          </w:tcPr>
          <w:p w14:paraId="7BF74945" w14:textId="73226168" w:rsidR="00EC532E" w:rsidRPr="005E17A4" w:rsidRDefault="00EC532E" w:rsidP="00EC532E">
            <w:pPr>
              <w:pStyle w:val="Tabel"/>
            </w:pPr>
            <w:r>
              <w:t>Verwijzing naar de identificatie(s) van de Locatie(s) die met de stijl van de symboolcode moeten worden verbeeld..</w:t>
            </w:r>
          </w:p>
        </w:tc>
      </w:tr>
    </w:tbl>
    <w:p w14:paraId="5CC6F4C3" w14:textId="77777777" w:rsidR="004A7580" w:rsidRPr="00022065" w:rsidRDefault="004A7580" w:rsidP="00022065"/>
    <w:p w14:paraId="4DD9BB25" w14:textId="0EC6D860" w:rsidR="003955B5" w:rsidRPr="00022065" w:rsidRDefault="008C12E9" w:rsidP="00022065">
      <w:r w:rsidRPr="00022065">
        <w:t xml:space="preserve">Voor meer toelichting op </w:t>
      </w:r>
      <w:r w:rsidR="00921C24" w:rsidRPr="00022065">
        <w:t xml:space="preserve">de werking van het </w:t>
      </w:r>
      <w:proofErr w:type="spellStart"/>
      <w:r w:rsidR="00921C24" w:rsidRPr="00022065">
        <w:t>SymbolisatieItem</w:t>
      </w:r>
      <w:proofErr w:type="spellEnd"/>
      <w:r w:rsidR="00921C24" w:rsidRPr="00022065">
        <w:t>, zie presentatiemodel TPOD.</w:t>
      </w:r>
    </w:p>
    <w:p w14:paraId="126CC8D0" w14:textId="0CB394FF" w:rsidR="004E6768" w:rsidRPr="00761541" w:rsidRDefault="004E6768" w:rsidP="00D7079F">
      <w:pPr>
        <w:pStyle w:val="Kop1"/>
      </w:pPr>
      <w:bookmarkStart w:id="618" w:name="_Ref92176561"/>
      <w:bookmarkStart w:id="619" w:name="_Toc152061465"/>
      <w:bookmarkStart w:id="620" w:name="Verschillen"/>
      <w:r w:rsidRPr="00761541">
        <w:lastRenderedPageBreak/>
        <w:t>Verschillen tussen IMOW en CIM</w:t>
      </w:r>
      <w:ins w:id="621" w:author="Wilko Quak" w:date="2023-11-13T13:43:00Z">
        <w:r w:rsidR="004A77A2">
          <w:t>-</w:t>
        </w:r>
      </w:ins>
      <w:r w:rsidRPr="00761541">
        <w:t>OW</w:t>
      </w:r>
      <w:bookmarkEnd w:id="618"/>
      <w:bookmarkEnd w:id="619"/>
    </w:p>
    <w:bookmarkEnd w:id="620"/>
    <w:p w14:paraId="034F1BE1" w14:textId="77F564E8" w:rsidR="00285655" w:rsidRPr="00022065" w:rsidRDefault="004E6768" w:rsidP="00022065">
      <w:r w:rsidRPr="00022065">
        <w:t>De verschillen tussen het IMOW en CIM</w:t>
      </w:r>
      <w:ins w:id="622" w:author="Wilko Quak" w:date="2023-11-13T13:43:00Z">
        <w:r w:rsidR="004A77A2">
          <w:t>-</w:t>
        </w:r>
      </w:ins>
      <w:r w:rsidRPr="00022065">
        <w:t xml:space="preserve">OW worden geduid </w:t>
      </w:r>
      <w:r w:rsidR="00475C30" w:rsidRPr="00022065">
        <w:t>in twee verschillende paragrafen</w:t>
      </w:r>
      <w:r w:rsidR="004B0B52">
        <w:t>:</w:t>
      </w:r>
      <w:r w:rsidR="00475C30" w:rsidRPr="00022065">
        <w:t xml:space="preserve"> de delen van het CIM</w:t>
      </w:r>
      <w:ins w:id="623" w:author="Wilko Quak" w:date="2023-11-13T13:43:00Z">
        <w:r w:rsidR="004A77A2">
          <w:t>-</w:t>
        </w:r>
      </w:ins>
      <w:r w:rsidR="00475C30" w:rsidRPr="00022065">
        <w:t>OW die niet in het IMOW zitten (</w:t>
      </w:r>
      <w:r w:rsidR="00DF76CA" w:rsidRPr="00022065">
        <w:fldChar w:fldCharType="begin"/>
      </w:r>
      <w:r w:rsidR="00DF76CA" w:rsidRPr="00022065">
        <w:instrText xml:space="preserve"> REF _Ref92188393 \n \h </w:instrText>
      </w:r>
      <w:r w:rsidR="00DF76CA" w:rsidRPr="00022065">
        <w:fldChar w:fldCharType="separate"/>
      </w:r>
      <w:r w:rsidR="00F5100C">
        <w:t>5.1</w:t>
      </w:r>
      <w:r w:rsidR="00DF76CA" w:rsidRPr="00022065">
        <w:fldChar w:fldCharType="end"/>
      </w:r>
      <w:r w:rsidR="00475C30" w:rsidRPr="00022065">
        <w:t>) en de delen van het IMOW die het CIM</w:t>
      </w:r>
      <w:ins w:id="624" w:author="Wilko Quak" w:date="2023-11-13T13:43:00Z">
        <w:r w:rsidR="004A77A2">
          <w:t>-</w:t>
        </w:r>
      </w:ins>
      <w:r w:rsidR="00475C30" w:rsidRPr="00022065">
        <w:t>OW niet bevat (</w:t>
      </w:r>
      <w:r w:rsidR="00176145" w:rsidRPr="00022065">
        <w:fldChar w:fldCharType="begin"/>
      </w:r>
      <w:r w:rsidR="00176145" w:rsidRPr="00022065">
        <w:instrText xml:space="preserve"> REF _Ref42871428 \r \h </w:instrText>
      </w:r>
      <w:r w:rsidR="00176145" w:rsidRPr="00022065">
        <w:fldChar w:fldCharType="separate"/>
      </w:r>
      <w:r w:rsidR="00F5100C">
        <w:t>5.2</w:t>
      </w:r>
      <w:r w:rsidR="00176145" w:rsidRPr="00022065">
        <w:fldChar w:fldCharType="end"/>
      </w:r>
      <w:r w:rsidR="00475C30" w:rsidRPr="00022065">
        <w:t>).</w:t>
      </w:r>
      <w:bookmarkStart w:id="625" w:name="_Ref42871433"/>
      <w:bookmarkStart w:id="626" w:name="Verschillen_CIMOW"/>
    </w:p>
    <w:p w14:paraId="19F408D9" w14:textId="73F18881" w:rsidR="00CD5BC2" w:rsidRPr="000143E4" w:rsidRDefault="00CD5BC2" w:rsidP="00D7079F">
      <w:pPr>
        <w:pStyle w:val="Kop2"/>
      </w:pPr>
      <w:bookmarkStart w:id="627" w:name="_Ref92176279"/>
      <w:bookmarkStart w:id="628" w:name="_Ref92188393"/>
      <w:bookmarkStart w:id="629" w:name="_Toc152061466"/>
      <w:r w:rsidRPr="000143E4">
        <w:t>CIM</w:t>
      </w:r>
      <w:ins w:id="630" w:author="Wilko Quak" w:date="2023-11-13T13:43:00Z">
        <w:r w:rsidR="004A77A2">
          <w:t>-</w:t>
        </w:r>
      </w:ins>
      <w:r w:rsidRPr="000143E4">
        <w:t>OW-aspecten niet in IMOW</w:t>
      </w:r>
      <w:bookmarkEnd w:id="625"/>
      <w:bookmarkEnd w:id="627"/>
      <w:bookmarkEnd w:id="628"/>
      <w:bookmarkEnd w:id="629"/>
    </w:p>
    <w:bookmarkEnd w:id="626"/>
    <w:p w14:paraId="32F3ACE6" w14:textId="1936C1F2" w:rsidR="00CD5BC2" w:rsidRPr="00022065" w:rsidRDefault="00475C30" w:rsidP="00022065">
      <w:r w:rsidRPr="00022065">
        <w:t>Niet</w:t>
      </w:r>
      <w:r w:rsidR="00CD5BC2" w:rsidRPr="00022065">
        <w:t xml:space="preserve"> alle gegevens </w:t>
      </w:r>
      <w:r w:rsidR="005B08F5" w:rsidRPr="00022065">
        <w:t xml:space="preserve">uit het </w:t>
      </w:r>
      <w:r w:rsidR="00CD5BC2" w:rsidRPr="00022065">
        <w:t>CIM</w:t>
      </w:r>
      <w:ins w:id="631" w:author="Wilko Quak" w:date="2023-11-13T13:43:00Z">
        <w:r w:rsidR="004A77A2">
          <w:t>-</w:t>
        </w:r>
      </w:ins>
      <w:r w:rsidR="00CD5BC2" w:rsidRPr="00022065">
        <w:t>OW zijn ondergebracht in het IMOW-deel. Namelijk de informatie die in CIM</w:t>
      </w:r>
      <w:ins w:id="632" w:author="Wilko Quak" w:date="2023-11-13T13:44:00Z">
        <w:r w:rsidR="004A77A2">
          <w:t>-</w:t>
        </w:r>
      </w:ins>
      <w:r w:rsidR="00CD5BC2" w:rsidRPr="00022065">
        <w:t xml:space="preserve">OW is aangeduid met ‘herkomst: OP’. </w:t>
      </w:r>
      <w:r w:rsidRPr="00022065">
        <w:t>Dit zijn gegevens die de a</w:t>
      </w:r>
      <w:r w:rsidR="00A35C9D" w:rsidRPr="00022065">
        <w:t>pplicatie van het DSO (OZON) ophaalt uit het IMOP-deel en niet worden aangeleverd door het IMOW</w:t>
      </w:r>
      <w:r w:rsidR="00597F97" w:rsidRPr="00022065">
        <w:t>, zoals:</w:t>
      </w:r>
    </w:p>
    <w:p w14:paraId="67DB44C9" w14:textId="5DA2232A" w:rsidR="00473B01" w:rsidRDefault="00583AEC" w:rsidP="009572A3">
      <w:pPr>
        <w:pStyle w:val="Opsommingtekens1"/>
      </w:pPr>
      <w:proofErr w:type="spellStart"/>
      <w:r>
        <w:t>Regeltekst.</w:t>
      </w:r>
      <w:r w:rsidR="00473B01" w:rsidRPr="00583AEC">
        <w:t>Werkingsgebied</w:t>
      </w:r>
      <w:proofErr w:type="spellEnd"/>
      <w:r w:rsidR="003A2984">
        <w:t xml:space="preserve"> – het werkingsgebied wordt afgeleid op basis van de locatieaanduidingen van Juridische regels.</w:t>
      </w:r>
    </w:p>
    <w:p w14:paraId="770A9881" w14:textId="04E3276D" w:rsidR="00583AEC" w:rsidRPr="00583AEC" w:rsidRDefault="00583AEC" w:rsidP="009572A3">
      <w:pPr>
        <w:pStyle w:val="Opsommingtekens1"/>
      </w:pPr>
      <w:proofErr w:type="spellStart"/>
      <w:r>
        <w:t>Activiteit.Locatie</w:t>
      </w:r>
      <w:proofErr w:type="spellEnd"/>
      <w:r>
        <w:t xml:space="preserve"> – hierin zit de locaties waar de activiteit gereguleerd wordt, deze wordt niet aangeleverd via IMOW, maar wordt afgeleid vanuit de </w:t>
      </w:r>
      <w:proofErr w:type="spellStart"/>
      <w:r>
        <w:t>activiteitlocatieaanduidingen</w:t>
      </w:r>
      <w:proofErr w:type="spellEnd"/>
      <w:r>
        <w:t>.</w:t>
      </w:r>
    </w:p>
    <w:p w14:paraId="6365E0AB" w14:textId="0DB18E35" w:rsidR="00473B01" w:rsidRPr="00583AEC" w:rsidRDefault="00583AEC" w:rsidP="009572A3">
      <w:pPr>
        <w:pStyle w:val="Opsommingtekens1"/>
      </w:pPr>
      <w:proofErr w:type="spellStart"/>
      <w:r>
        <w:t>Regeltekst.</w:t>
      </w:r>
      <w:r w:rsidR="00473B01" w:rsidRPr="00583AEC">
        <w:t>Omschrijving</w:t>
      </w:r>
      <w:proofErr w:type="spellEnd"/>
      <w:r w:rsidR="00473B01" w:rsidRPr="00583AEC">
        <w:t xml:space="preserve"> </w:t>
      </w:r>
      <w:r>
        <w:t>– hierin zit de inhoud van de Regeltekst, deze wordt niet aangeleverd via IMOW, maar wordt via de OP-bestanden afgeleid.</w:t>
      </w:r>
    </w:p>
    <w:p w14:paraId="77270778" w14:textId="657DC757" w:rsidR="00285655" w:rsidRDefault="00473B01" w:rsidP="009572A3">
      <w:pPr>
        <w:pStyle w:val="Opsommingtekens1"/>
      </w:pPr>
      <w:r w:rsidRPr="00583AEC">
        <w:t>Omgevingsdocument</w:t>
      </w:r>
      <w:r w:rsidR="00CD057F">
        <w:t>en</w:t>
      </w:r>
      <w:r w:rsidR="005343F2">
        <w:t xml:space="preserve"> (</w:t>
      </w:r>
      <w:r w:rsidR="00CD057F">
        <w:t>Regelingen</w:t>
      </w:r>
      <w:r w:rsidR="005343F2">
        <w:t xml:space="preserve"> en Omgevingsvergunningen)</w:t>
      </w:r>
      <w:r w:rsidR="00667A2F">
        <w:t xml:space="preserve">, Bevoegd Gezag, </w:t>
      </w:r>
      <w:proofErr w:type="spellStart"/>
      <w:r w:rsidR="002D49BB">
        <w:t>DocumentComponenten</w:t>
      </w:r>
      <w:proofErr w:type="spellEnd"/>
      <w:r w:rsidR="000F4BE7">
        <w:t>.</w:t>
      </w:r>
      <w:r w:rsidR="00667A2F">
        <w:t xml:space="preserve"> Deze </w:t>
      </w:r>
      <w:r w:rsidR="001C679B">
        <w:t xml:space="preserve">gegevens </w:t>
      </w:r>
      <w:r w:rsidR="00667A2F">
        <w:t>zijn in het CIM</w:t>
      </w:r>
      <w:ins w:id="633" w:author="Wilko Quak" w:date="2023-11-13T13:44:00Z">
        <w:r w:rsidR="004A77A2">
          <w:t>-</w:t>
        </w:r>
      </w:ins>
      <w:r w:rsidR="00667A2F">
        <w:t xml:space="preserve">OW toegevoegd, omdat ze van belang zijn voor </w:t>
      </w:r>
      <w:r w:rsidR="001C679B">
        <w:t>het DSO-LV</w:t>
      </w:r>
      <w:r w:rsidR="00667A2F">
        <w:t>.</w:t>
      </w:r>
    </w:p>
    <w:p w14:paraId="46A8014A" w14:textId="2F5679AF" w:rsidR="002D49BB" w:rsidRPr="00583AEC" w:rsidRDefault="002D49BB" w:rsidP="009572A3">
      <w:pPr>
        <w:pStyle w:val="Opsommingtekens1"/>
      </w:pPr>
      <w:r>
        <w:t xml:space="preserve">De tijdslijnen voor de objectvorming in </w:t>
      </w:r>
      <w:r w:rsidR="00423CE9">
        <w:t>DSO-LV</w:t>
      </w:r>
      <w:r>
        <w:t xml:space="preserve"> worden gebaseerd op het omgevingsdocument </w:t>
      </w:r>
      <w:r w:rsidR="005343F2">
        <w:t>dat</w:t>
      </w:r>
      <w:r>
        <w:t xml:space="preserve"> de LVBB maakt en uitlevert.</w:t>
      </w:r>
    </w:p>
    <w:p w14:paraId="6C42F8AD" w14:textId="024A941B" w:rsidR="00CD5BC2" w:rsidRPr="00DE6710" w:rsidRDefault="00CD5BC2" w:rsidP="00D7079F">
      <w:pPr>
        <w:pStyle w:val="Kop2"/>
      </w:pPr>
      <w:bookmarkStart w:id="634" w:name="_Ref42871428"/>
      <w:bookmarkStart w:id="635" w:name="_Toc152061467"/>
      <w:bookmarkStart w:id="636" w:name="Verschillen_IMOW"/>
      <w:r w:rsidRPr="00DE6710">
        <w:t>IMOW-aspecten niet in CIM</w:t>
      </w:r>
      <w:ins w:id="637" w:author="Wilko Quak" w:date="2023-11-13T13:42:00Z">
        <w:r w:rsidR="00E63455">
          <w:t>-</w:t>
        </w:r>
      </w:ins>
      <w:r w:rsidRPr="00DE6710">
        <w:t>OW</w:t>
      </w:r>
      <w:bookmarkEnd w:id="634"/>
      <w:bookmarkEnd w:id="635"/>
    </w:p>
    <w:bookmarkEnd w:id="636"/>
    <w:p w14:paraId="6DC135AB" w14:textId="43D5D226" w:rsidR="00285655" w:rsidRPr="006913D8" w:rsidRDefault="00910382" w:rsidP="004B0B52">
      <w:pPr>
        <w:pStyle w:val="Opsommingtekens1"/>
        <w:numPr>
          <w:ilvl w:val="0"/>
          <w:numId w:val="0"/>
        </w:numPr>
      </w:pPr>
      <w:r w:rsidRPr="006913D8">
        <w:t xml:space="preserve">Het </w:t>
      </w:r>
      <w:r w:rsidR="00CD5BC2" w:rsidRPr="006913D8">
        <w:t xml:space="preserve">IMOW </w:t>
      </w:r>
      <w:r w:rsidRPr="006913D8">
        <w:t xml:space="preserve">kent </w:t>
      </w:r>
      <w:r w:rsidR="00CD5BC2" w:rsidRPr="006913D8">
        <w:t xml:space="preserve">de volgende </w:t>
      </w:r>
      <w:r w:rsidR="00A35C9D" w:rsidRPr="006913D8">
        <w:t>verschillen</w:t>
      </w:r>
      <w:r w:rsidR="00CD5BC2" w:rsidRPr="006913D8">
        <w:t xml:space="preserve"> </w:t>
      </w:r>
      <w:r w:rsidR="00A35C9D" w:rsidRPr="006913D8">
        <w:t>ten opzichte van</w:t>
      </w:r>
      <w:r w:rsidR="00CD5BC2" w:rsidRPr="006913D8">
        <w:t xml:space="preserve"> het </w:t>
      </w:r>
      <w:r w:rsidR="00475C30" w:rsidRPr="006913D8">
        <w:t>CIM</w:t>
      </w:r>
      <w:ins w:id="638" w:author="Wilko Quak" w:date="2023-11-13T13:42:00Z">
        <w:r w:rsidR="004A77A2">
          <w:t>-</w:t>
        </w:r>
      </w:ins>
      <w:r w:rsidR="00475C30" w:rsidRPr="006913D8">
        <w:t>OW</w:t>
      </w:r>
      <w:r w:rsidR="00CD5BC2" w:rsidRPr="006913D8">
        <w:t>:</w:t>
      </w:r>
    </w:p>
    <w:p w14:paraId="7B36CF4A" w14:textId="172BC7CD" w:rsidR="00285655" w:rsidRPr="00BA1E91" w:rsidRDefault="00A35C9D" w:rsidP="00676670">
      <w:pPr>
        <w:pStyle w:val="Kop7"/>
        <w:rPr>
          <w:rFonts w:cs="Arial"/>
          <w:szCs w:val="20"/>
        </w:rPr>
      </w:pPr>
      <w:proofErr w:type="spellStart"/>
      <w:r w:rsidRPr="00BA1E91">
        <w:rPr>
          <w:rFonts w:cs="Arial"/>
          <w:szCs w:val="20"/>
        </w:rPr>
        <w:t>OWobject</w:t>
      </w:r>
      <w:proofErr w:type="spellEnd"/>
      <w:r w:rsidR="000F4BE7" w:rsidRPr="00BA1E91">
        <w:rPr>
          <w:rFonts w:cs="Arial"/>
          <w:szCs w:val="20"/>
        </w:rPr>
        <w:t xml:space="preserve"> en </w:t>
      </w:r>
      <w:proofErr w:type="spellStart"/>
      <w:r w:rsidR="000F4BE7" w:rsidRPr="00BA1E91">
        <w:rPr>
          <w:rFonts w:cs="Arial"/>
          <w:szCs w:val="20"/>
        </w:rPr>
        <w:t>OPobject</w:t>
      </w:r>
      <w:proofErr w:type="spellEnd"/>
    </w:p>
    <w:p w14:paraId="51CFBDE0" w14:textId="11E8A817" w:rsidR="00676670" w:rsidRPr="00022065" w:rsidRDefault="00CD5BC2" w:rsidP="00022065">
      <w:r w:rsidRPr="00022065">
        <w:t>Alle objecttypen uit CIM</w:t>
      </w:r>
      <w:ins w:id="639" w:author="Wilko Quak" w:date="2023-11-13T13:41:00Z">
        <w:r w:rsidR="00E63455">
          <w:t>-</w:t>
        </w:r>
      </w:ins>
      <w:r w:rsidRPr="00022065">
        <w:t>OW krijgen supertype</w:t>
      </w:r>
      <w:r w:rsidR="000F4BE7" w:rsidRPr="00022065">
        <w:t>n</w:t>
      </w:r>
      <w:r w:rsidRPr="00022065">
        <w:t xml:space="preserve"> </w:t>
      </w:r>
      <w:r w:rsidR="000F4BE7" w:rsidRPr="00022065">
        <w:t>(</w:t>
      </w:r>
      <w:proofErr w:type="spellStart"/>
      <w:r w:rsidR="000F4BE7" w:rsidRPr="00022065">
        <w:t>OWobject</w:t>
      </w:r>
      <w:proofErr w:type="spellEnd"/>
      <w:r w:rsidR="000F4BE7" w:rsidRPr="00022065">
        <w:t xml:space="preserve"> en </w:t>
      </w:r>
      <w:proofErr w:type="spellStart"/>
      <w:r w:rsidR="000F4BE7" w:rsidRPr="00022065">
        <w:t>OPobject</w:t>
      </w:r>
      <w:proofErr w:type="spellEnd"/>
      <w:r w:rsidR="000F4BE7" w:rsidRPr="00022065">
        <w:t>)</w:t>
      </w:r>
      <w:r w:rsidRPr="00022065">
        <w:t>. Dit wordt gedaan voor alle objecttypes uit CIM</w:t>
      </w:r>
      <w:ins w:id="640" w:author="Wilko Quak" w:date="2023-11-13T13:41:00Z">
        <w:r w:rsidR="00E63455">
          <w:t>-</w:t>
        </w:r>
      </w:ins>
      <w:r w:rsidRPr="00022065">
        <w:t>OW</w:t>
      </w:r>
      <w:r w:rsidR="000F4BE7" w:rsidRPr="00022065">
        <w:t xml:space="preserve"> en hiermee kan de koppeling naar OP afgeleid worden evenals generieke attributen die voor alle aangeleverde objecten gelden (zoals status en procedurestatus).</w:t>
      </w:r>
    </w:p>
    <w:p w14:paraId="080EBD78" w14:textId="29B42693" w:rsidR="00676670" w:rsidRPr="00BA1E91" w:rsidRDefault="00A35C9D" w:rsidP="00676670">
      <w:pPr>
        <w:pStyle w:val="Kop7"/>
        <w:rPr>
          <w:rFonts w:cs="Arial"/>
          <w:szCs w:val="20"/>
        </w:rPr>
      </w:pPr>
      <w:r w:rsidRPr="00BA1E91">
        <w:rPr>
          <w:rFonts w:cs="Arial"/>
          <w:szCs w:val="20"/>
        </w:rPr>
        <w:t>Gebiedsaanwijzing</w:t>
      </w:r>
    </w:p>
    <w:p w14:paraId="3C6665C8" w14:textId="1E1D8120" w:rsidR="00CD5BC2" w:rsidRPr="00022065" w:rsidRDefault="00CD5BC2" w:rsidP="00022065">
      <w:r w:rsidRPr="00022065">
        <w:t>Gebiedsaanwijzing</w:t>
      </w:r>
      <w:r w:rsidR="00305ADB" w:rsidRPr="00022065">
        <w:t xml:space="preserve"> is</w:t>
      </w:r>
      <w:r w:rsidRPr="00022065">
        <w:t xml:space="preserve"> meer generiek opgezet in IMOW dan in CIM</w:t>
      </w:r>
      <w:ins w:id="641" w:author="Wilko Quak" w:date="2023-11-13T13:41:00Z">
        <w:r w:rsidR="00E63455">
          <w:t>-</w:t>
        </w:r>
      </w:ins>
      <w:r w:rsidRPr="00022065">
        <w:t xml:space="preserve">OW. De </w:t>
      </w:r>
      <w:r w:rsidR="00305ADB" w:rsidRPr="00022065">
        <w:t>F</w:t>
      </w:r>
      <w:r w:rsidRPr="00022065">
        <w:t>unctie</w:t>
      </w:r>
      <w:r w:rsidR="00305ADB" w:rsidRPr="00022065">
        <w:t xml:space="preserve"> </w:t>
      </w:r>
      <w:r w:rsidRPr="00022065">
        <w:t xml:space="preserve">en het Beperkingengebied zijn zo opgezet dat er andere typen Gebiedsaanwijzingen toegevoegd kunnen worden, zonder impact op de </w:t>
      </w:r>
      <w:proofErr w:type="spellStart"/>
      <w:r w:rsidRPr="00022065">
        <w:t>XSD’s</w:t>
      </w:r>
      <w:proofErr w:type="spellEnd"/>
      <w:r w:rsidRPr="00022065">
        <w:t xml:space="preserve">. </w:t>
      </w:r>
      <w:r w:rsidR="00744924" w:rsidRPr="00022065">
        <w:t>D</w:t>
      </w:r>
      <w:r w:rsidR="00A60246" w:rsidRPr="00022065">
        <w:t xml:space="preserve">e type gebiedsaanwijzingen kunnen worden meegegeven door </w:t>
      </w:r>
      <w:r w:rsidR="008571DA" w:rsidRPr="00022065">
        <w:t>het attribuut ‘</w:t>
      </w:r>
      <w:proofErr w:type="spellStart"/>
      <w:r w:rsidR="008571DA" w:rsidRPr="00022065">
        <w:t>TypeGebiedsaanwijzing</w:t>
      </w:r>
      <w:proofErr w:type="spellEnd"/>
      <w:r w:rsidR="008571DA" w:rsidRPr="00022065">
        <w:t xml:space="preserve">’. De groepen die je kunt selecteren volgen vervolgens uit de verschillende </w:t>
      </w:r>
      <w:proofErr w:type="spellStart"/>
      <w:r w:rsidR="008571DA" w:rsidRPr="00022065">
        <w:t>waardelijsten</w:t>
      </w:r>
      <w:proofErr w:type="spellEnd"/>
      <w:r w:rsidR="008571DA" w:rsidRPr="00022065">
        <w:t xml:space="preserve"> van de specifieke ‘</w:t>
      </w:r>
      <w:proofErr w:type="spellStart"/>
      <w:r w:rsidR="008571DA" w:rsidRPr="00022065">
        <w:t>gebiedsaanwijzingstypen</w:t>
      </w:r>
      <w:proofErr w:type="spellEnd"/>
      <w:r w:rsidR="008571DA" w:rsidRPr="00022065">
        <w:t>’.</w:t>
      </w:r>
    </w:p>
    <w:p w14:paraId="28DC845D" w14:textId="14261D61" w:rsidR="00A35C9D" w:rsidRPr="00BA1E91" w:rsidRDefault="00A35C9D" w:rsidP="00676670">
      <w:pPr>
        <w:pStyle w:val="Kop7"/>
        <w:rPr>
          <w:rFonts w:cs="Arial"/>
          <w:szCs w:val="20"/>
        </w:rPr>
      </w:pPr>
      <w:r w:rsidRPr="00BA1E91">
        <w:rPr>
          <w:rFonts w:cs="Arial"/>
          <w:szCs w:val="20"/>
        </w:rPr>
        <w:t>Relaties</w:t>
      </w:r>
    </w:p>
    <w:p w14:paraId="2582EB04" w14:textId="778498DD" w:rsidR="00285655" w:rsidRPr="00022065" w:rsidRDefault="00CD5BC2" w:rsidP="00022065">
      <w:r w:rsidRPr="00022065">
        <w:t>In IMOW staan de rolnamen centraal</w:t>
      </w:r>
      <w:r w:rsidR="00C377CF" w:rsidRPr="00022065">
        <w:t xml:space="preserve"> in plaats van de naam van de relatiesoort</w:t>
      </w:r>
      <w:r w:rsidRPr="00022065">
        <w:t xml:space="preserve">. </w:t>
      </w:r>
      <w:r w:rsidR="00C377CF" w:rsidRPr="00022065">
        <w:t>Voorbeelden</w:t>
      </w:r>
      <w:r w:rsidR="001160F1" w:rsidRPr="00022065">
        <w:t xml:space="preserve"> </w:t>
      </w:r>
      <w:r w:rsidR="00C377CF" w:rsidRPr="00022065">
        <w:t xml:space="preserve">hiervan zijn </w:t>
      </w:r>
      <w:r w:rsidRPr="00022065">
        <w:t>locatieaanduiding, omgevingsnormaanduiding</w:t>
      </w:r>
      <w:r w:rsidR="00335DE9" w:rsidRPr="00022065">
        <w:t>. Deze rolnamen worden ook ge</w:t>
      </w:r>
      <w:r w:rsidR="00841FD9" w:rsidRPr="00022065">
        <w:t>ï</w:t>
      </w:r>
      <w:r w:rsidR="00335DE9" w:rsidRPr="00022065">
        <w:t>mplementeerd</w:t>
      </w:r>
      <w:r w:rsidR="001160F1" w:rsidRPr="00022065">
        <w:t xml:space="preserve"> </w:t>
      </w:r>
      <w:r w:rsidR="00387B18" w:rsidRPr="00022065">
        <w:t>in d</w:t>
      </w:r>
      <w:r w:rsidRPr="00022065">
        <w:t xml:space="preserve">e </w:t>
      </w:r>
      <w:proofErr w:type="spellStart"/>
      <w:r w:rsidRPr="00022065">
        <w:t>XSD’s</w:t>
      </w:r>
      <w:proofErr w:type="spellEnd"/>
      <w:r w:rsidRPr="00022065">
        <w:t>.</w:t>
      </w:r>
    </w:p>
    <w:p w14:paraId="08487E21" w14:textId="2A7EB3B9" w:rsidR="00A35C9D" w:rsidRPr="00BA1E91" w:rsidRDefault="000F4BE7" w:rsidP="00676670">
      <w:pPr>
        <w:pStyle w:val="Kop7"/>
        <w:rPr>
          <w:rFonts w:cs="Arial"/>
          <w:szCs w:val="20"/>
        </w:rPr>
      </w:pPr>
      <w:r w:rsidRPr="00BA1E91">
        <w:rPr>
          <w:rFonts w:cs="Arial"/>
          <w:szCs w:val="20"/>
        </w:rPr>
        <w:lastRenderedPageBreak/>
        <w:t>Regelingsgebied</w:t>
      </w:r>
    </w:p>
    <w:p w14:paraId="2C2C9A18" w14:textId="530B16E6" w:rsidR="00CD5BC2" w:rsidRPr="00022065" w:rsidRDefault="003955B5" w:rsidP="00022065">
      <w:r w:rsidRPr="00022065">
        <w:t>In het IMOW wordt er een specifiek object benoemd dat Regelingsgebied heet. In het CIM</w:t>
      </w:r>
      <w:ins w:id="642" w:author="Wilko Quak" w:date="2023-11-13T13:41:00Z">
        <w:r w:rsidR="00E63455">
          <w:t>-</w:t>
        </w:r>
      </w:ins>
      <w:r w:rsidRPr="00022065">
        <w:t xml:space="preserve">OW is dit op een andere manier vormgegeven. </w:t>
      </w:r>
      <w:r w:rsidR="00324D67" w:rsidRPr="00022065">
        <w:t>Een regelingsgebied in IMOW koppelt een Locatie aan een Omgevingsdocument, zodat deze Locatie het regelingsgebied van een Omgevingsdocument wordt. Het regelingsgebied uit IMOW wordt in DSO</w:t>
      </w:r>
      <w:r w:rsidR="00730C66" w:rsidRPr="00022065">
        <w:t>-</w:t>
      </w:r>
      <w:r w:rsidR="00324D67" w:rsidRPr="00022065">
        <w:t>LV niet tot een OW-object gevormd. In DSO</w:t>
      </w:r>
      <w:r w:rsidR="00730C66" w:rsidRPr="00022065">
        <w:t>-</w:t>
      </w:r>
      <w:r w:rsidR="00324D67" w:rsidRPr="00022065">
        <w:t>LV is een regelingsgebied een relatie tussen een Omgevingsdocument en een Locatie, conform CIM</w:t>
      </w:r>
      <w:ins w:id="643" w:author="Wilko Quak" w:date="2023-11-13T13:41:00Z">
        <w:r w:rsidR="00E63455">
          <w:t>-</w:t>
        </w:r>
      </w:ins>
      <w:r w:rsidR="00324D67" w:rsidRPr="00022065">
        <w:t>OW.</w:t>
      </w:r>
    </w:p>
    <w:p w14:paraId="218FCFC0" w14:textId="7A0D481F" w:rsidR="003A2984" w:rsidRPr="00BA1E91" w:rsidRDefault="003A2984" w:rsidP="00676670">
      <w:pPr>
        <w:pStyle w:val="Kop7"/>
        <w:rPr>
          <w:rFonts w:cs="Arial"/>
          <w:szCs w:val="20"/>
        </w:rPr>
      </w:pPr>
      <w:r w:rsidRPr="00BA1E91">
        <w:rPr>
          <w:rFonts w:cs="Arial"/>
          <w:szCs w:val="20"/>
        </w:rPr>
        <w:t>ActiviteitLocatieaanduiding</w:t>
      </w:r>
    </w:p>
    <w:p w14:paraId="6A94D21B" w14:textId="0405CEC6" w:rsidR="003A2984" w:rsidRPr="00022065" w:rsidRDefault="003A2984" w:rsidP="00022065">
      <w:r w:rsidRPr="00022065">
        <w:t>In CIM</w:t>
      </w:r>
      <w:ins w:id="644" w:author="Wilko Quak" w:date="2023-11-13T13:41:00Z">
        <w:r w:rsidR="00E63455">
          <w:t>-</w:t>
        </w:r>
      </w:ins>
      <w:r w:rsidRPr="00022065">
        <w:t>OW is er per v1.0.3 voor gekozen om dit te modelleren als gegevensgroep, terwijl dit in IMOW nog een relatieklasse is. Er wordt onderzocht of deze modelleringswijze ook in IMOW gewijzigd dient te worden.</w:t>
      </w:r>
    </w:p>
    <w:p w14:paraId="599163E9" w14:textId="4913A827" w:rsidR="007F4B2B" w:rsidRPr="00BA1E91" w:rsidRDefault="000F4BE7" w:rsidP="00676670">
      <w:pPr>
        <w:pStyle w:val="Kop7"/>
        <w:rPr>
          <w:rFonts w:cs="Arial"/>
          <w:szCs w:val="20"/>
        </w:rPr>
      </w:pPr>
      <w:r w:rsidRPr="00BA1E91">
        <w:rPr>
          <w:rFonts w:cs="Arial"/>
          <w:szCs w:val="20"/>
        </w:rPr>
        <w:t>Geometrie en GIO</w:t>
      </w:r>
    </w:p>
    <w:p w14:paraId="57F7FE60" w14:textId="19DD8D14" w:rsidR="000A5157" w:rsidRPr="00022065" w:rsidRDefault="007F4B2B" w:rsidP="00022065">
      <w:r w:rsidRPr="00022065">
        <w:t xml:space="preserve">In het IMOW wordt </w:t>
      </w:r>
      <w:r w:rsidR="00184F0E" w:rsidRPr="00022065">
        <w:t xml:space="preserve">het attribuut </w:t>
      </w:r>
      <w:r w:rsidRPr="00022065">
        <w:t xml:space="preserve">Geometrie als apart objecttype getoond. </w:t>
      </w:r>
      <w:r w:rsidR="00A266B6" w:rsidRPr="00022065">
        <w:t>Conceptueel (CIM</w:t>
      </w:r>
      <w:ins w:id="645" w:author="Wilko Quak" w:date="2023-11-13T13:42:00Z">
        <w:r w:rsidR="004A77A2">
          <w:t>-</w:t>
        </w:r>
      </w:ins>
      <w:r w:rsidR="00A266B6" w:rsidRPr="00022065">
        <w:t xml:space="preserve">OW) is een </w:t>
      </w:r>
      <w:r w:rsidR="009C5DD6" w:rsidRPr="00022065">
        <w:t xml:space="preserve">geometrie </w:t>
      </w:r>
      <w:r w:rsidR="00A266B6" w:rsidRPr="00022065">
        <w:t xml:space="preserve">een </w:t>
      </w:r>
      <w:r w:rsidR="009C5DD6" w:rsidRPr="00022065">
        <w:t>attribuut van een locatie</w:t>
      </w:r>
      <w:r w:rsidR="00A266B6" w:rsidRPr="00022065">
        <w:t>, maar in de implementatie (IMOW) wordt het gezien als een gerefereerd objecttype</w:t>
      </w:r>
      <w:r w:rsidR="009C5DD6" w:rsidRPr="00022065">
        <w:t>.</w:t>
      </w:r>
      <w:r w:rsidR="00BC1DCE" w:rsidRPr="00022065">
        <w:t xml:space="preserve"> </w:t>
      </w:r>
      <w:r w:rsidR="00BC50E2" w:rsidRPr="00022065">
        <w:t>Dit objecttype</w:t>
      </w:r>
      <w:r w:rsidR="00841FD9" w:rsidRPr="00022065">
        <w:t xml:space="preserve"> </w:t>
      </w:r>
      <w:r w:rsidR="00BC50E2" w:rsidRPr="00022065">
        <w:t>G</w:t>
      </w:r>
      <w:r w:rsidR="00BC1DCE" w:rsidRPr="00022065">
        <w:t xml:space="preserve">eometrie is geen zelfstandig objecttype, het hoort altijd </w:t>
      </w:r>
      <w:r w:rsidR="00BC50E2" w:rsidRPr="00022065">
        <w:t xml:space="preserve">als gerefereerde eigenschap </w:t>
      </w:r>
      <w:r w:rsidR="00BC1DCE" w:rsidRPr="00022065">
        <w:t xml:space="preserve">bij </w:t>
      </w:r>
      <w:r w:rsidR="00B25F78" w:rsidRPr="00022065">
        <w:t xml:space="preserve">een Locatie. </w:t>
      </w:r>
      <w:r w:rsidR="006617C6" w:rsidRPr="00022065">
        <w:t>Hiertoe is het niet toegestaan om twee Locaties naar dezelfde Geometrie te laten verwijzen</w:t>
      </w:r>
      <w:r w:rsidR="00791B33">
        <w:t xml:space="preserve"> (noot: inmiddels is gebleken dat er geen probleem is als er twee Locaties naar dezelfde Geometrie verwijzen, daarom wordt er niet op deze regel gevalideerd in de keten en in een volgende versie van de standaard zal deze regel verwijderd worden</w:t>
      </w:r>
      <w:r w:rsidR="006617C6" w:rsidRPr="00022065">
        <w:t>.</w:t>
      </w:r>
      <w:r w:rsidR="0062492A">
        <w:t>)</w:t>
      </w:r>
      <w:r w:rsidR="006617C6" w:rsidRPr="00022065">
        <w:t xml:space="preserve"> </w:t>
      </w:r>
      <w:r w:rsidR="00155C38" w:rsidRPr="00022065">
        <w:t>Een Geometrie</w:t>
      </w:r>
      <w:r w:rsidR="00B25F78" w:rsidRPr="00022065">
        <w:t xml:space="preserve"> kan niet zelfstandig </w:t>
      </w:r>
      <w:r w:rsidR="00E23A0F" w:rsidRPr="00022065">
        <w:t xml:space="preserve">gemuteerd worden </w:t>
      </w:r>
      <w:r w:rsidR="00B25F78" w:rsidRPr="00022065">
        <w:t>en historie opbouwen</w:t>
      </w:r>
      <w:r w:rsidR="00841FD9" w:rsidRPr="00022065">
        <w:t>, maar een</w:t>
      </w:r>
      <w:r w:rsidR="00B25F78" w:rsidRPr="00022065">
        <w:t xml:space="preserve"> Locatie kan dat wel.</w:t>
      </w:r>
    </w:p>
    <w:p w14:paraId="6B8595A6" w14:textId="0339CA70" w:rsidR="000F4BE7" w:rsidRPr="00022065" w:rsidRDefault="000F4BE7" w:rsidP="00022065"/>
    <w:p w14:paraId="7FE4E26D" w14:textId="16863697" w:rsidR="009C5DD6" w:rsidRPr="00022065" w:rsidRDefault="009C5DD6" w:rsidP="00022065">
      <w:r w:rsidRPr="00022065">
        <w:t xml:space="preserve">Geometrie wordt door zowel </w:t>
      </w:r>
      <w:r w:rsidR="00154E56">
        <w:t>STOP</w:t>
      </w:r>
      <w:r w:rsidRPr="00022065">
        <w:t xml:space="preserve"> als IMOP gebruikt. Het </w:t>
      </w:r>
      <w:r w:rsidR="00D51518" w:rsidRPr="00022065">
        <w:t>BG</w:t>
      </w:r>
      <w:r w:rsidRPr="00022065">
        <w:t xml:space="preserve"> hoeft daardoor Geometrie maar één keer aan te leveren. Vanwege dat gezamenlijk gebruik is Geometrie in een zelfstandig bestand geplaatst </w:t>
      </w:r>
      <w:r w:rsidR="00F81CB0" w:rsidRPr="00022065">
        <w:t xml:space="preserve">van </w:t>
      </w:r>
      <w:r w:rsidRPr="00022065">
        <w:t xml:space="preserve">waaruit zowel </w:t>
      </w:r>
      <w:r w:rsidR="000F4BE7" w:rsidRPr="00022065">
        <w:t xml:space="preserve">een GIO </w:t>
      </w:r>
      <w:r w:rsidRPr="00022065">
        <w:t>als de informatieobjecten uit IMOW apart naar wordt verwezen.</w:t>
      </w:r>
      <w:r w:rsidR="000F4BE7" w:rsidRPr="00022065">
        <w:t xml:space="preserve"> Verschil in 1.0 is wel dat het GML-bestand normwaarden dient te bevatten indien deze bij de geometrie horen. Deze worden middels het GIO-schema geduid, en vallen niet onder het IMOW.</w:t>
      </w:r>
    </w:p>
    <w:p w14:paraId="01570C38" w14:textId="41FB79BA" w:rsidR="009C5DD6" w:rsidRDefault="009C5DD6" w:rsidP="00022065"/>
    <w:p w14:paraId="67799CB9" w14:textId="783EF39C" w:rsidR="004B0B52" w:rsidRPr="00022065" w:rsidRDefault="004B0B52" w:rsidP="00022065">
      <w:r>
        <w:t xml:space="preserve">Zie paragraaf </w:t>
      </w:r>
      <w:r>
        <w:fldChar w:fldCharType="begin"/>
      </w:r>
      <w:r>
        <w:instrText xml:space="preserve"> REF _Ref113026420 \r \h </w:instrText>
      </w:r>
      <w:r>
        <w:fldChar w:fldCharType="separate"/>
      </w:r>
      <w:r w:rsidR="00F5100C">
        <w:t>2.4.3</w:t>
      </w:r>
      <w:r>
        <w:fldChar w:fldCharType="end"/>
      </w:r>
      <w:r>
        <w:t xml:space="preserve"> voor het IMOW model voor geometrie en locatie.</w:t>
      </w:r>
    </w:p>
    <w:p w14:paraId="15C69BCA" w14:textId="77777777" w:rsidR="004B0B52" w:rsidRDefault="004B0B52" w:rsidP="00022065"/>
    <w:p w14:paraId="3664FE67" w14:textId="2535A34E" w:rsidR="0004434E" w:rsidRPr="00022065" w:rsidRDefault="00C77784" w:rsidP="00022065">
      <w:r w:rsidRPr="00022065">
        <w:t>Deze geometrie constructie leidt tot de volgende IMOW</w:t>
      </w:r>
      <w:r w:rsidR="00841FD9" w:rsidRPr="00022065">
        <w:t>-</w:t>
      </w:r>
      <w:r w:rsidRPr="00022065">
        <w:t>attributen:</w:t>
      </w:r>
    </w:p>
    <w:p w14:paraId="0DB0F02D" w14:textId="4F89190C" w:rsidR="00C77784" w:rsidRPr="00F81CB0" w:rsidRDefault="007A2EC6" w:rsidP="00022065">
      <w:pPr>
        <w:pStyle w:val="Opsommingtekens1"/>
      </w:pPr>
      <w:r w:rsidRPr="00F81CB0">
        <w:t xml:space="preserve">(Gebied, Lijn, </w:t>
      </w:r>
      <w:r w:rsidRPr="00022065">
        <w:t>Punt</w:t>
      </w:r>
      <w:r w:rsidRPr="00F81CB0">
        <w:t>).</w:t>
      </w:r>
      <w:r w:rsidR="00555ED0" w:rsidRPr="00F81CB0">
        <w:t>geometrie: Een verwijzing vanuit Locatie (Gebied</w:t>
      </w:r>
      <w:r w:rsidR="004172FD" w:rsidRPr="00F81CB0">
        <w:t>, Lijn of Punt) naar een bijbehorende Geometrie.</w:t>
      </w:r>
    </w:p>
    <w:p w14:paraId="32D68446" w14:textId="36B34E6E" w:rsidR="007A2EC6" w:rsidRPr="00F81CB0" w:rsidRDefault="00305E40" w:rsidP="009572A3">
      <w:pPr>
        <w:pStyle w:val="Opsommingtekens1"/>
      </w:pPr>
      <w:r w:rsidRPr="00F81CB0">
        <w:t xml:space="preserve">Geometrie.id: </w:t>
      </w:r>
      <w:r w:rsidR="00C349F2" w:rsidRPr="00F81CB0">
        <w:t>UUID identificatie van de Geometrie</w:t>
      </w:r>
    </w:p>
    <w:p w14:paraId="6E04A8A5" w14:textId="17D4A61C" w:rsidR="0004434E" w:rsidRPr="00F81CB0" w:rsidRDefault="00C349F2" w:rsidP="009572A3">
      <w:pPr>
        <w:pStyle w:val="Opsommingtekens1"/>
      </w:pPr>
      <w:proofErr w:type="spellStart"/>
      <w:r w:rsidRPr="00F81CB0">
        <w:t>Geometrie.geometrie</w:t>
      </w:r>
      <w:proofErr w:type="spellEnd"/>
      <w:r w:rsidRPr="00F81CB0">
        <w:t xml:space="preserve">: </w:t>
      </w:r>
      <w:r w:rsidR="000C3AC6" w:rsidRPr="00F81CB0">
        <w:t>Vastleggen van een geometrie middels coördinaten.</w:t>
      </w:r>
    </w:p>
    <w:p w14:paraId="6923BB4D" w14:textId="1AD57AC0" w:rsidR="000C3AC6" w:rsidRPr="00022065" w:rsidRDefault="000C3AC6" w:rsidP="00022065"/>
    <w:p w14:paraId="0AD2E24F" w14:textId="0DE966E0" w:rsidR="000C3AC6" w:rsidRPr="00022065" w:rsidRDefault="000C3AC6" w:rsidP="00022065">
      <w:r w:rsidRPr="00022065">
        <w:t xml:space="preserve">Het objecttype Geometrie heeft hierin het algemene </w:t>
      </w:r>
      <w:r w:rsidR="00841FD9" w:rsidRPr="00022065">
        <w:t>ISO-</w:t>
      </w:r>
      <w:r w:rsidR="00F00465" w:rsidRPr="00022065">
        <w:t xml:space="preserve">19107 geometrietype </w:t>
      </w:r>
      <w:proofErr w:type="spellStart"/>
      <w:r w:rsidR="00F00465" w:rsidRPr="00022065">
        <w:t>GM_Object</w:t>
      </w:r>
      <w:proofErr w:type="spellEnd"/>
      <w:r w:rsidR="00F00465" w:rsidRPr="00022065">
        <w:t>. In de Locatie</w:t>
      </w:r>
      <w:r w:rsidR="00841FD9" w:rsidRPr="00022065">
        <w:t>-</w:t>
      </w:r>
      <w:r w:rsidR="00F00465" w:rsidRPr="00022065">
        <w:t xml:space="preserve">objecten wordt middels een </w:t>
      </w:r>
      <w:proofErr w:type="spellStart"/>
      <w:r w:rsidR="00F00465" w:rsidRPr="00022065">
        <w:t>constraint</w:t>
      </w:r>
      <w:proofErr w:type="spellEnd"/>
      <w:r w:rsidR="00F00465" w:rsidRPr="00022065">
        <w:t xml:space="preserve"> aangegeven wat de beperking op dit algemene type is</w:t>
      </w:r>
      <w:r w:rsidR="002F44AE" w:rsidRPr="00022065">
        <w:t>.</w:t>
      </w:r>
    </w:p>
    <w:p w14:paraId="2577D13E" w14:textId="422A0663" w:rsidR="00F0462C" w:rsidRDefault="00F0462C" w:rsidP="00753695">
      <w:pPr>
        <w:pStyle w:val="Kop1"/>
      </w:pPr>
      <w:bookmarkStart w:id="646" w:name="_Ref69207263"/>
      <w:bookmarkStart w:id="647" w:name="_Toc152061468"/>
      <w:bookmarkStart w:id="648" w:name="OP"/>
      <w:r w:rsidRPr="00884A92">
        <w:lastRenderedPageBreak/>
        <w:t>OP-aspecten relevant voor IMOW</w:t>
      </w:r>
      <w:bookmarkEnd w:id="646"/>
      <w:bookmarkEnd w:id="647"/>
    </w:p>
    <w:bookmarkEnd w:id="648"/>
    <w:p w14:paraId="3F02EC61" w14:textId="787F8C96" w:rsidR="00285655" w:rsidRPr="00022065" w:rsidRDefault="00D023D4" w:rsidP="00022065">
      <w:r w:rsidRPr="00022065">
        <w:t xml:space="preserve">In dit hoofdstuk wordt gekeken naar aspecten uit het IMOP die relevant zijn voor het IMOW. </w:t>
      </w:r>
      <w:r w:rsidR="006876D1">
        <w:t>Enkele</w:t>
      </w:r>
      <w:r w:rsidRPr="00022065">
        <w:t xml:space="preserve"> dingen</w:t>
      </w:r>
      <w:r w:rsidR="006876D1">
        <w:t xml:space="preserve"> worden</w:t>
      </w:r>
      <w:r w:rsidRPr="00022065">
        <w:t xml:space="preserve"> toegelicht vanuit OW-perspectief, omdat de samenhang met de OP-standaard relevant is. Er zijn drie OP-onderwerpen die relevant zijn vanuit OW-objectperspectief, dit zijn:</w:t>
      </w:r>
    </w:p>
    <w:p w14:paraId="77591338" w14:textId="3B24657A" w:rsidR="00285655" w:rsidRPr="00DB3379" w:rsidRDefault="00D023D4" w:rsidP="00DB3379">
      <w:pPr>
        <w:pStyle w:val="Opsommingnummers1"/>
        <w:numPr>
          <w:ilvl w:val="0"/>
          <w:numId w:val="32"/>
        </w:numPr>
      </w:pPr>
      <w:r w:rsidRPr="00DB3379">
        <w:t>De Regeling en diens Artikelen/Leden/Divisies</w:t>
      </w:r>
    </w:p>
    <w:p w14:paraId="70EAED1A" w14:textId="2F433DCB" w:rsidR="00D023D4" w:rsidRPr="00BA1E91" w:rsidRDefault="00D023D4" w:rsidP="00DB3379">
      <w:pPr>
        <w:pStyle w:val="Opsommingnummers1"/>
      </w:pPr>
      <w:r w:rsidRPr="00BA1E91">
        <w:t xml:space="preserve">De </w:t>
      </w:r>
      <w:proofErr w:type="spellStart"/>
      <w:r w:rsidRPr="00BA1E91">
        <w:t>ConsolidatieInformatie</w:t>
      </w:r>
      <w:proofErr w:type="spellEnd"/>
      <w:r w:rsidRPr="00BA1E91">
        <w:t xml:space="preserve"> uit de Regeling</w:t>
      </w:r>
    </w:p>
    <w:p w14:paraId="7F96EB03" w14:textId="77777777" w:rsidR="00D023D4" w:rsidRPr="00BA1E91" w:rsidRDefault="00D023D4" w:rsidP="00DB3379">
      <w:pPr>
        <w:pStyle w:val="Opsommingnummers1"/>
      </w:pPr>
      <w:r w:rsidRPr="00BA1E91">
        <w:t xml:space="preserve">De </w:t>
      </w:r>
      <w:proofErr w:type="spellStart"/>
      <w:r w:rsidRPr="00BA1E91">
        <w:t>GIO’s</w:t>
      </w:r>
      <w:proofErr w:type="spellEnd"/>
      <w:r w:rsidRPr="00BA1E91">
        <w:t xml:space="preserve"> behorend bij de </w:t>
      </w:r>
      <w:r w:rsidRPr="00DB3379">
        <w:t>Regeling</w:t>
      </w:r>
    </w:p>
    <w:p w14:paraId="39C9AE7E" w14:textId="77777777" w:rsidR="008B7315" w:rsidRPr="00022065" w:rsidRDefault="008B7315" w:rsidP="00022065"/>
    <w:p w14:paraId="5BC2D9EF" w14:textId="10C39221" w:rsidR="00D023D4" w:rsidRPr="00022065" w:rsidRDefault="00D023D4" w:rsidP="00022065">
      <w:r w:rsidRPr="00022065">
        <w:t>Dit hoofdstuk is op geen enkele manier een vervanging van de OP-documentatie, maar probeert de OP-aspecten die voor IMOW van belang zijn toe te lichten.</w:t>
      </w:r>
    </w:p>
    <w:p w14:paraId="5D2F8BCD" w14:textId="77777777" w:rsidR="00D023D4" w:rsidRPr="00753695" w:rsidRDefault="00D023D4" w:rsidP="00753695">
      <w:pPr>
        <w:pStyle w:val="Kop2"/>
      </w:pPr>
      <w:bookmarkStart w:id="649" w:name="_Toc152061469"/>
      <w:bookmarkStart w:id="650" w:name="OP_Regeling"/>
      <w:r w:rsidRPr="00753695">
        <w:t>De Regeling en diens Artikelen/Leden/Divisies</w:t>
      </w:r>
      <w:bookmarkEnd w:id="649"/>
    </w:p>
    <w:bookmarkEnd w:id="650"/>
    <w:p w14:paraId="397DBB63" w14:textId="0A263468" w:rsidR="00285655" w:rsidRPr="00022065" w:rsidRDefault="00D023D4" w:rsidP="00022065">
      <w:r w:rsidRPr="00022065">
        <w:t>Alle OW-objecten horen bij een bepaald artikel/lid/Divisie uit een Regeling (die opgesteld is conform de OP-standaard). Vanuit het manifest-ow (</w:t>
      </w:r>
      <w:r w:rsidR="00434331" w:rsidRPr="00022065">
        <w:fldChar w:fldCharType="begin"/>
      </w:r>
      <w:r w:rsidR="00434331" w:rsidRPr="00022065">
        <w:instrText xml:space="preserve"> REF _Ref66372752 \r \h </w:instrText>
      </w:r>
      <w:r w:rsidR="00434331" w:rsidRPr="00022065">
        <w:fldChar w:fldCharType="separate"/>
      </w:r>
      <w:r w:rsidR="00F5100C">
        <w:t>4.1</w:t>
      </w:r>
      <w:r w:rsidR="00434331" w:rsidRPr="00022065">
        <w:fldChar w:fldCharType="end"/>
      </w:r>
      <w:r w:rsidRPr="00022065">
        <w:t xml:space="preserve">) wordt middels het attribuut </w:t>
      </w:r>
      <w:proofErr w:type="spellStart"/>
      <w:r w:rsidRPr="00022065">
        <w:t>WorkIDRegeling</w:t>
      </w:r>
      <w:proofErr w:type="spellEnd"/>
      <w:r w:rsidRPr="00022065">
        <w:t xml:space="preserve"> bij iedere aanlevering </w:t>
      </w:r>
      <w:r w:rsidR="00E464D9">
        <w:t xml:space="preserve">aangegeven </w:t>
      </w:r>
      <w:r w:rsidRPr="00022065">
        <w:t>bij welke Regeling de OW-objecten horen.</w:t>
      </w:r>
    </w:p>
    <w:p w14:paraId="742B91D4" w14:textId="606A3A50" w:rsidR="00285655" w:rsidRPr="00022065" w:rsidRDefault="00D023D4" w:rsidP="00022065">
      <w:r w:rsidRPr="00022065">
        <w:t>In iedere Regeltekst (</w:t>
      </w:r>
      <w:r w:rsidR="00434331" w:rsidRPr="00022065">
        <w:fldChar w:fldCharType="begin"/>
      </w:r>
      <w:r w:rsidR="00434331" w:rsidRPr="00022065">
        <w:instrText xml:space="preserve"> REF _Ref39823116 \r \h </w:instrText>
      </w:r>
      <w:r w:rsidR="00434331" w:rsidRPr="00022065">
        <w:fldChar w:fldCharType="separate"/>
      </w:r>
      <w:r w:rsidR="00F5100C">
        <w:t>4.3.1</w:t>
      </w:r>
      <w:r w:rsidR="00434331" w:rsidRPr="00022065">
        <w:fldChar w:fldCharType="end"/>
      </w:r>
      <w:r w:rsidRPr="00022065">
        <w:t>) of Divisie (</w:t>
      </w:r>
      <w:r w:rsidR="00434331" w:rsidRPr="00022065">
        <w:fldChar w:fldCharType="begin"/>
      </w:r>
      <w:r w:rsidR="00434331" w:rsidRPr="00022065">
        <w:instrText xml:space="preserve"> REF _Ref66372774 \r \h </w:instrText>
      </w:r>
      <w:r w:rsidR="00434331" w:rsidRPr="00022065">
        <w:fldChar w:fldCharType="separate"/>
      </w:r>
      <w:r w:rsidR="00F5100C">
        <w:t>4.4.1</w:t>
      </w:r>
      <w:r w:rsidR="00434331" w:rsidRPr="00022065">
        <w:fldChar w:fldCharType="end"/>
      </w:r>
      <w:r w:rsidRPr="00022065">
        <w:t xml:space="preserve">) zit het </w:t>
      </w:r>
      <w:proofErr w:type="spellStart"/>
      <w:r w:rsidRPr="00022065">
        <w:t>wId</w:t>
      </w:r>
      <w:proofErr w:type="spellEnd"/>
      <w:r w:rsidRPr="00022065">
        <w:t>-attribuut, hierin staat de identificatie van het artikel/lid of de divisie aan de OP-kant. Zodoende zijn alle OW-objecten die gekoppeld zijn aan een bepaalde Regeltekst of Divisie terug te vinden in een bepaald deel van een Regeling.</w:t>
      </w:r>
      <w:bookmarkStart w:id="651" w:name="OP_ConsolidatieInformatie"/>
    </w:p>
    <w:p w14:paraId="0B404AC6" w14:textId="468658F8" w:rsidR="00D023D4" w:rsidRPr="00884A92" w:rsidRDefault="00D023D4" w:rsidP="00753695">
      <w:pPr>
        <w:pStyle w:val="Kop2"/>
      </w:pPr>
      <w:bookmarkStart w:id="652" w:name="_Toc152061470"/>
      <w:proofErr w:type="spellStart"/>
      <w:r w:rsidRPr="00884A92">
        <w:t>ConsolidatieInformatie</w:t>
      </w:r>
      <w:bookmarkEnd w:id="652"/>
      <w:proofErr w:type="spellEnd"/>
    </w:p>
    <w:bookmarkEnd w:id="651"/>
    <w:p w14:paraId="57D70927" w14:textId="77777777" w:rsidR="00C24B3E" w:rsidRPr="00022065" w:rsidRDefault="00D023D4" w:rsidP="00022065">
      <w:r w:rsidRPr="00022065">
        <w:t xml:space="preserve">De </w:t>
      </w:r>
      <w:proofErr w:type="spellStart"/>
      <w:r w:rsidRPr="00022065">
        <w:t>ConsolidatieInformatie</w:t>
      </w:r>
      <w:proofErr w:type="spellEnd"/>
      <w:r w:rsidRPr="00022065">
        <w:t xml:space="preserve"> wordt meegegeven aan de OP-kant, maar bepaalt hoe de OW-objecten </w:t>
      </w:r>
      <w:proofErr w:type="spellStart"/>
      <w:r w:rsidRPr="00022065">
        <w:t>geversioneerd</w:t>
      </w:r>
      <w:proofErr w:type="spellEnd"/>
      <w:r w:rsidRPr="00022065">
        <w:t xml:space="preserve"> worden in het DSO. De daadwerkelijke documentatie van </w:t>
      </w:r>
      <w:proofErr w:type="spellStart"/>
      <w:r w:rsidRPr="00022065">
        <w:t>ConsolidatieInformatie</w:t>
      </w:r>
      <w:proofErr w:type="spellEnd"/>
      <w:r w:rsidRPr="00022065">
        <w:t xml:space="preserve"> is te vinden in de bijbehorende OP-documentatie, dit is een extract.</w:t>
      </w:r>
    </w:p>
    <w:p w14:paraId="3C81386A" w14:textId="6073DC4B" w:rsidR="00D023D4" w:rsidRPr="00022065" w:rsidRDefault="00D023D4" w:rsidP="00022065">
      <w:r w:rsidRPr="00022065">
        <w:t xml:space="preserve">Hieronder een korte opbouw van de structuur van de </w:t>
      </w:r>
      <w:proofErr w:type="spellStart"/>
      <w:r w:rsidRPr="00022065">
        <w:t>ConsolidatieInformatie</w:t>
      </w:r>
      <w:proofErr w:type="spellEnd"/>
      <w:r w:rsidRPr="00022065">
        <w:t>:</w:t>
      </w:r>
    </w:p>
    <w:p w14:paraId="3EEFCBBB" w14:textId="77777777" w:rsidR="008B7315" w:rsidRDefault="008B7315" w:rsidP="00E610F0">
      <w:pPr>
        <w:pStyle w:val="Tabeltitel"/>
      </w:pPr>
    </w:p>
    <w:tbl>
      <w:tblPr>
        <w:tblStyle w:val="Tabelraster"/>
        <w:tblpPr w:leftFromText="141" w:rightFromText="141" w:vertAnchor="text" w:horzAnchor="margin" w:tblpY="287"/>
        <w:tblW w:w="9634" w:type="dxa"/>
        <w:tblLayout w:type="fixed"/>
        <w:tblLook w:val="0620" w:firstRow="1" w:lastRow="0" w:firstColumn="0" w:lastColumn="0" w:noHBand="1" w:noVBand="1"/>
      </w:tblPr>
      <w:tblGrid>
        <w:gridCol w:w="3397"/>
        <w:gridCol w:w="1276"/>
        <w:gridCol w:w="1134"/>
        <w:gridCol w:w="3827"/>
      </w:tblGrid>
      <w:tr w:rsidR="00D023D4" w:rsidRPr="00022065" w14:paraId="39CE8584" w14:textId="77777777" w:rsidTr="000F6341">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445E13F9" w14:textId="77777777" w:rsidR="00D023D4" w:rsidRPr="00D023D4" w:rsidRDefault="00D023D4" w:rsidP="00216D80">
            <w:pPr>
              <w:pStyle w:val="Tabel"/>
            </w:pPr>
            <w:r w:rsidRPr="00D023D4">
              <w:t>Element</w:t>
            </w:r>
          </w:p>
        </w:tc>
        <w:tc>
          <w:tcPr>
            <w:tcW w:w="1276" w:type="dxa"/>
          </w:tcPr>
          <w:p w14:paraId="68310CA6" w14:textId="77777777" w:rsidR="00D023D4" w:rsidRPr="00D023D4" w:rsidRDefault="00D023D4" w:rsidP="00216D80">
            <w:pPr>
              <w:pStyle w:val="Tabel"/>
            </w:pPr>
            <w:r w:rsidRPr="00D023D4">
              <w:t>M(</w:t>
            </w:r>
            <w:proofErr w:type="spellStart"/>
            <w:r w:rsidRPr="00D023D4">
              <w:t>ultipliciteit</w:t>
            </w:r>
            <w:proofErr w:type="spellEnd"/>
            <w:r w:rsidRPr="00D023D4">
              <w:t>)</w:t>
            </w:r>
          </w:p>
        </w:tc>
        <w:tc>
          <w:tcPr>
            <w:tcW w:w="1134" w:type="dxa"/>
          </w:tcPr>
          <w:p w14:paraId="3CBF2A4D" w14:textId="77777777" w:rsidR="00D023D4" w:rsidRPr="00D023D4" w:rsidRDefault="00D023D4" w:rsidP="00216D80">
            <w:pPr>
              <w:pStyle w:val="Tabel"/>
            </w:pPr>
            <w:r w:rsidRPr="00D023D4">
              <w:t>Type</w:t>
            </w:r>
          </w:p>
        </w:tc>
        <w:tc>
          <w:tcPr>
            <w:tcW w:w="3827" w:type="dxa"/>
          </w:tcPr>
          <w:p w14:paraId="0CC69854" w14:textId="77777777" w:rsidR="00D023D4" w:rsidRPr="00D023D4" w:rsidRDefault="00D023D4" w:rsidP="00216D80">
            <w:pPr>
              <w:pStyle w:val="Tabel"/>
            </w:pPr>
            <w:r w:rsidRPr="00D023D4">
              <w:t>Omschrijving</w:t>
            </w:r>
          </w:p>
        </w:tc>
      </w:tr>
      <w:tr w:rsidR="00D023D4" w:rsidRPr="00022065" w14:paraId="2C6B1DE8" w14:textId="77777777" w:rsidTr="000F6341">
        <w:trPr>
          <w:cantSplit/>
        </w:trPr>
        <w:tc>
          <w:tcPr>
            <w:tcW w:w="3397" w:type="dxa"/>
          </w:tcPr>
          <w:p w14:paraId="42E4D8DE" w14:textId="77777777" w:rsidR="00D023D4" w:rsidRPr="00D023D4" w:rsidRDefault="00D023D4" w:rsidP="00216D80">
            <w:pPr>
              <w:pStyle w:val="Tabel"/>
              <w:rPr>
                <w:bCs w:val="0"/>
              </w:rPr>
            </w:pPr>
            <w:proofErr w:type="spellStart"/>
            <w:r w:rsidRPr="00D023D4">
              <w:rPr>
                <w:bCs w:val="0"/>
              </w:rPr>
              <w:t>ConsolidatieInformatie</w:t>
            </w:r>
            <w:proofErr w:type="spellEnd"/>
          </w:p>
        </w:tc>
        <w:tc>
          <w:tcPr>
            <w:tcW w:w="1276" w:type="dxa"/>
          </w:tcPr>
          <w:p w14:paraId="6060942A" w14:textId="77777777" w:rsidR="00D023D4" w:rsidRPr="00D023D4" w:rsidRDefault="00D023D4" w:rsidP="00216D80">
            <w:pPr>
              <w:pStyle w:val="Tabel"/>
              <w:rPr>
                <w:bCs w:val="0"/>
              </w:rPr>
            </w:pPr>
            <w:r w:rsidRPr="00D023D4">
              <w:rPr>
                <w:bCs w:val="0"/>
              </w:rPr>
              <w:t>[1..1]</w:t>
            </w:r>
          </w:p>
        </w:tc>
        <w:tc>
          <w:tcPr>
            <w:tcW w:w="1134" w:type="dxa"/>
          </w:tcPr>
          <w:p w14:paraId="7420EF17" w14:textId="77777777" w:rsidR="00D023D4" w:rsidRPr="00D023D4" w:rsidRDefault="00D023D4" w:rsidP="00216D80">
            <w:pPr>
              <w:pStyle w:val="Tabel"/>
              <w:rPr>
                <w:bCs w:val="0"/>
              </w:rPr>
            </w:pPr>
          </w:p>
        </w:tc>
        <w:tc>
          <w:tcPr>
            <w:tcW w:w="3827" w:type="dxa"/>
          </w:tcPr>
          <w:p w14:paraId="2E812B69" w14:textId="77777777" w:rsidR="00D023D4" w:rsidRPr="00D023D4" w:rsidRDefault="00D023D4" w:rsidP="00216D80">
            <w:pPr>
              <w:pStyle w:val="Tabel"/>
              <w:rPr>
                <w:bCs w:val="0"/>
              </w:rPr>
            </w:pPr>
            <w:r w:rsidRPr="00D023D4">
              <w:rPr>
                <w:bCs w:val="0"/>
              </w:rPr>
              <w:t>De informatie die noodzakelijk is om de aanlevering te consolideren tot een Regeling.</w:t>
            </w:r>
          </w:p>
        </w:tc>
      </w:tr>
      <w:tr w:rsidR="00D023D4" w:rsidRPr="00022065" w14:paraId="1BC49332" w14:textId="77777777" w:rsidTr="000F6341">
        <w:trPr>
          <w:cantSplit/>
        </w:trPr>
        <w:tc>
          <w:tcPr>
            <w:tcW w:w="3397" w:type="dxa"/>
          </w:tcPr>
          <w:p w14:paraId="2467210E" w14:textId="77777777" w:rsidR="00D023D4" w:rsidRPr="00D023D4" w:rsidRDefault="00D023D4" w:rsidP="00216D80">
            <w:pPr>
              <w:pStyle w:val="Tabel"/>
              <w:ind w:left="284"/>
              <w:rPr>
                <w:bCs w:val="0"/>
              </w:rPr>
            </w:pPr>
            <w:proofErr w:type="spellStart"/>
            <w:r w:rsidRPr="00D023D4">
              <w:rPr>
                <w:bCs w:val="0"/>
              </w:rPr>
              <w:t>BeoogdeRegelgeving</w:t>
            </w:r>
            <w:proofErr w:type="spellEnd"/>
          </w:p>
        </w:tc>
        <w:tc>
          <w:tcPr>
            <w:tcW w:w="1276" w:type="dxa"/>
          </w:tcPr>
          <w:p w14:paraId="236BCC69" w14:textId="77777777" w:rsidR="00D023D4" w:rsidRPr="00D023D4" w:rsidRDefault="00D023D4" w:rsidP="00216D80">
            <w:pPr>
              <w:pStyle w:val="Tabel"/>
              <w:rPr>
                <w:bCs w:val="0"/>
              </w:rPr>
            </w:pPr>
            <w:r w:rsidRPr="00D023D4">
              <w:rPr>
                <w:bCs w:val="0"/>
              </w:rPr>
              <w:t>[1..1]</w:t>
            </w:r>
          </w:p>
        </w:tc>
        <w:tc>
          <w:tcPr>
            <w:tcW w:w="1134" w:type="dxa"/>
          </w:tcPr>
          <w:p w14:paraId="798DA611" w14:textId="77777777" w:rsidR="00D023D4" w:rsidRPr="00D023D4" w:rsidRDefault="00D023D4" w:rsidP="00216D80">
            <w:pPr>
              <w:pStyle w:val="Tabel"/>
              <w:rPr>
                <w:bCs w:val="0"/>
              </w:rPr>
            </w:pPr>
          </w:p>
        </w:tc>
        <w:tc>
          <w:tcPr>
            <w:tcW w:w="3827" w:type="dxa"/>
          </w:tcPr>
          <w:p w14:paraId="4A28D6C8" w14:textId="77777777" w:rsidR="00D023D4" w:rsidRPr="00D023D4" w:rsidRDefault="00D023D4" w:rsidP="00216D80">
            <w:pPr>
              <w:pStyle w:val="Tabel"/>
              <w:rPr>
                <w:bCs w:val="0"/>
              </w:rPr>
            </w:pPr>
            <w:r w:rsidRPr="00D023D4">
              <w:rPr>
                <w:bCs w:val="0"/>
              </w:rPr>
              <w:t>De beoogde regelgeving die aangeleverd wordt.</w:t>
            </w:r>
          </w:p>
        </w:tc>
      </w:tr>
      <w:tr w:rsidR="00D023D4" w:rsidRPr="00022065" w14:paraId="1026674A" w14:textId="77777777" w:rsidTr="000F6341">
        <w:trPr>
          <w:cantSplit/>
        </w:trPr>
        <w:tc>
          <w:tcPr>
            <w:tcW w:w="3397" w:type="dxa"/>
          </w:tcPr>
          <w:p w14:paraId="5F4FA527" w14:textId="77777777" w:rsidR="00D023D4" w:rsidRPr="00D023D4" w:rsidRDefault="00D023D4" w:rsidP="00216D80">
            <w:pPr>
              <w:pStyle w:val="Tabel"/>
              <w:ind w:left="568"/>
              <w:rPr>
                <w:bCs w:val="0"/>
              </w:rPr>
            </w:pPr>
            <w:proofErr w:type="spellStart"/>
            <w:r w:rsidRPr="00D023D4">
              <w:rPr>
                <w:bCs w:val="0"/>
              </w:rPr>
              <w:t>BeoogdeRegeling</w:t>
            </w:r>
            <w:proofErr w:type="spellEnd"/>
          </w:p>
        </w:tc>
        <w:tc>
          <w:tcPr>
            <w:tcW w:w="1276" w:type="dxa"/>
          </w:tcPr>
          <w:p w14:paraId="0D7FA7A8" w14:textId="77777777" w:rsidR="00D023D4" w:rsidRPr="00D023D4" w:rsidRDefault="00D023D4" w:rsidP="00216D80">
            <w:pPr>
              <w:pStyle w:val="Tabel"/>
              <w:rPr>
                <w:bCs w:val="0"/>
              </w:rPr>
            </w:pPr>
            <w:r w:rsidRPr="00D023D4">
              <w:rPr>
                <w:bCs w:val="0"/>
              </w:rPr>
              <w:t>[0..1]</w:t>
            </w:r>
          </w:p>
        </w:tc>
        <w:tc>
          <w:tcPr>
            <w:tcW w:w="1134" w:type="dxa"/>
          </w:tcPr>
          <w:p w14:paraId="754F8D61" w14:textId="77777777" w:rsidR="00D023D4" w:rsidRPr="00D023D4" w:rsidRDefault="00D023D4" w:rsidP="00216D80">
            <w:pPr>
              <w:pStyle w:val="Tabel"/>
              <w:rPr>
                <w:bCs w:val="0"/>
              </w:rPr>
            </w:pPr>
          </w:p>
        </w:tc>
        <w:tc>
          <w:tcPr>
            <w:tcW w:w="3827" w:type="dxa"/>
          </w:tcPr>
          <w:p w14:paraId="07EFA8AB" w14:textId="77777777" w:rsidR="00D023D4" w:rsidRPr="00D023D4" w:rsidRDefault="00D023D4" w:rsidP="00216D80">
            <w:pPr>
              <w:pStyle w:val="Tabel"/>
              <w:rPr>
                <w:bCs w:val="0"/>
              </w:rPr>
            </w:pPr>
            <w:r w:rsidRPr="00D023D4">
              <w:rPr>
                <w:bCs w:val="0"/>
              </w:rPr>
              <w:t>De Regeling waarvoor informatie aangeleverd wordt.</w:t>
            </w:r>
          </w:p>
        </w:tc>
      </w:tr>
      <w:tr w:rsidR="00D023D4" w:rsidRPr="00022065" w14:paraId="3571E30E" w14:textId="77777777" w:rsidTr="000F6341">
        <w:trPr>
          <w:cantSplit/>
        </w:trPr>
        <w:tc>
          <w:tcPr>
            <w:tcW w:w="3397" w:type="dxa"/>
          </w:tcPr>
          <w:p w14:paraId="2C553A15" w14:textId="77777777" w:rsidR="00D023D4" w:rsidRPr="00D023D4" w:rsidRDefault="00D023D4" w:rsidP="00216D80">
            <w:pPr>
              <w:pStyle w:val="Tabel"/>
              <w:ind w:left="852"/>
              <w:rPr>
                <w:bCs w:val="0"/>
              </w:rPr>
            </w:pPr>
            <w:r w:rsidRPr="00D023D4">
              <w:rPr>
                <w:bCs w:val="0"/>
              </w:rPr>
              <w:t>doelen</w:t>
            </w:r>
          </w:p>
        </w:tc>
        <w:tc>
          <w:tcPr>
            <w:tcW w:w="1276" w:type="dxa"/>
          </w:tcPr>
          <w:p w14:paraId="5CA1F3F2" w14:textId="77777777" w:rsidR="00D023D4" w:rsidRPr="00D023D4" w:rsidRDefault="00D023D4" w:rsidP="00216D80">
            <w:pPr>
              <w:pStyle w:val="Tabel"/>
              <w:rPr>
                <w:bCs w:val="0"/>
              </w:rPr>
            </w:pPr>
            <w:r w:rsidRPr="00D023D4">
              <w:rPr>
                <w:bCs w:val="0"/>
              </w:rPr>
              <w:t>[0..1]</w:t>
            </w:r>
          </w:p>
        </w:tc>
        <w:tc>
          <w:tcPr>
            <w:tcW w:w="1134" w:type="dxa"/>
          </w:tcPr>
          <w:p w14:paraId="4C186D38" w14:textId="77777777" w:rsidR="00D023D4" w:rsidRPr="00D023D4" w:rsidRDefault="00D023D4" w:rsidP="00216D80">
            <w:pPr>
              <w:pStyle w:val="Tabel"/>
              <w:rPr>
                <w:bCs w:val="0"/>
              </w:rPr>
            </w:pPr>
          </w:p>
        </w:tc>
        <w:tc>
          <w:tcPr>
            <w:tcW w:w="3827" w:type="dxa"/>
          </w:tcPr>
          <w:p w14:paraId="6022E32B" w14:textId="77777777" w:rsidR="00D023D4" w:rsidRPr="00D023D4" w:rsidRDefault="00D023D4" w:rsidP="00216D80">
            <w:pPr>
              <w:pStyle w:val="Tabel"/>
              <w:rPr>
                <w:bCs w:val="0"/>
              </w:rPr>
            </w:pPr>
            <w:r w:rsidRPr="00D023D4">
              <w:rPr>
                <w:bCs w:val="0"/>
              </w:rPr>
              <w:t xml:space="preserve">de afzonderlijke doelen (c.q. </w:t>
            </w:r>
            <w:proofErr w:type="spellStart"/>
            <w:r w:rsidRPr="00D023D4">
              <w:rPr>
                <w:bCs w:val="0"/>
              </w:rPr>
              <w:t>aanleverID’s</w:t>
            </w:r>
            <w:proofErr w:type="spellEnd"/>
            <w:r w:rsidRPr="00D023D4">
              <w:rPr>
                <w:bCs w:val="0"/>
              </w:rPr>
              <w:t>).</w:t>
            </w:r>
          </w:p>
        </w:tc>
      </w:tr>
      <w:tr w:rsidR="00D023D4" w:rsidRPr="00022065" w14:paraId="0A73548D" w14:textId="77777777" w:rsidTr="000F6341">
        <w:trPr>
          <w:cantSplit/>
        </w:trPr>
        <w:tc>
          <w:tcPr>
            <w:tcW w:w="3397" w:type="dxa"/>
          </w:tcPr>
          <w:p w14:paraId="6D206248" w14:textId="77777777" w:rsidR="00D023D4" w:rsidRPr="00D023D4" w:rsidRDefault="00D023D4" w:rsidP="00216D80">
            <w:pPr>
              <w:pStyle w:val="Tabel"/>
              <w:ind w:left="1136"/>
              <w:rPr>
                <w:bCs w:val="0"/>
              </w:rPr>
            </w:pPr>
            <w:r w:rsidRPr="00D023D4">
              <w:rPr>
                <w:bCs w:val="0"/>
              </w:rPr>
              <w:t>doel</w:t>
            </w:r>
          </w:p>
        </w:tc>
        <w:tc>
          <w:tcPr>
            <w:tcW w:w="1276" w:type="dxa"/>
          </w:tcPr>
          <w:p w14:paraId="0E6747F7" w14:textId="77777777" w:rsidR="00D023D4" w:rsidRPr="00D023D4" w:rsidRDefault="00D023D4" w:rsidP="00216D80">
            <w:pPr>
              <w:pStyle w:val="Tabel"/>
              <w:rPr>
                <w:bCs w:val="0"/>
              </w:rPr>
            </w:pPr>
            <w:r w:rsidRPr="00D023D4">
              <w:rPr>
                <w:bCs w:val="0"/>
              </w:rPr>
              <w:t>[1..1]</w:t>
            </w:r>
          </w:p>
        </w:tc>
        <w:tc>
          <w:tcPr>
            <w:tcW w:w="1134" w:type="dxa"/>
          </w:tcPr>
          <w:p w14:paraId="2B40801C" w14:textId="77777777" w:rsidR="00D023D4" w:rsidRPr="00D023D4" w:rsidRDefault="00D023D4" w:rsidP="00216D80">
            <w:pPr>
              <w:pStyle w:val="Tabel"/>
              <w:rPr>
                <w:bCs w:val="0"/>
              </w:rPr>
            </w:pPr>
            <w:r w:rsidRPr="00D023D4">
              <w:rPr>
                <w:bCs w:val="0"/>
              </w:rPr>
              <w:t>String</w:t>
            </w:r>
          </w:p>
        </w:tc>
        <w:tc>
          <w:tcPr>
            <w:tcW w:w="3827" w:type="dxa"/>
          </w:tcPr>
          <w:p w14:paraId="647F808C" w14:textId="77777777" w:rsidR="00D023D4" w:rsidRPr="00D023D4" w:rsidRDefault="00D023D4" w:rsidP="00216D80">
            <w:pPr>
              <w:pStyle w:val="Tabel"/>
              <w:rPr>
                <w:bCs w:val="0"/>
              </w:rPr>
            </w:pPr>
            <w:r w:rsidRPr="00D023D4">
              <w:rPr>
                <w:bCs w:val="0"/>
              </w:rPr>
              <w:t>de identificatie van het doel waarmee aangeleverd wordt.</w:t>
            </w:r>
          </w:p>
        </w:tc>
      </w:tr>
      <w:tr w:rsidR="00D023D4" w:rsidRPr="00022065" w14:paraId="30324CE8" w14:textId="77777777" w:rsidTr="000F6341">
        <w:trPr>
          <w:cantSplit/>
        </w:trPr>
        <w:tc>
          <w:tcPr>
            <w:tcW w:w="3397" w:type="dxa"/>
          </w:tcPr>
          <w:p w14:paraId="057F68F6" w14:textId="77777777" w:rsidR="00D023D4" w:rsidRPr="00D023D4" w:rsidRDefault="00D023D4" w:rsidP="00216D80">
            <w:pPr>
              <w:pStyle w:val="Tabel"/>
              <w:ind w:left="852"/>
              <w:rPr>
                <w:bCs w:val="0"/>
              </w:rPr>
            </w:pPr>
            <w:r w:rsidRPr="00D023D4">
              <w:rPr>
                <w:bCs w:val="0"/>
              </w:rPr>
              <w:t>instrumentversie</w:t>
            </w:r>
          </w:p>
        </w:tc>
        <w:tc>
          <w:tcPr>
            <w:tcW w:w="1276" w:type="dxa"/>
          </w:tcPr>
          <w:p w14:paraId="03EA60A4" w14:textId="77777777" w:rsidR="00D023D4" w:rsidRPr="00D023D4" w:rsidRDefault="00D023D4" w:rsidP="00216D80">
            <w:pPr>
              <w:pStyle w:val="Tabel"/>
              <w:rPr>
                <w:bCs w:val="0"/>
              </w:rPr>
            </w:pPr>
            <w:r w:rsidRPr="00D023D4">
              <w:rPr>
                <w:bCs w:val="0"/>
              </w:rPr>
              <w:t>[0..1]</w:t>
            </w:r>
          </w:p>
        </w:tc>
        <w:tc>
          <w:tcPr>
            <w:tcW w:w="1134" w:type="dxa"/>
          </w:tcPr>
          <w:p w14:paraId="518A1AB1" w14:textId="77777777" w:rsidR="00D023D4" w:rsidRPr="00D023D4" w:rsidRDefault="00D023D4" w:rsidP="00216D80">
            <w:pPr>
              <w:pStyle w:val="Tabel"/>
              <w:rPr>
                <w:bCs w:val="0"/>
              </w:rPr>
            </w:pPr>
            <w:r w:rsidRPr="00D023D4">
              <w:rPr>
                <w:bCs w:val="0"/>
              </w:rPr>
              <w:t>String</w:t>
            </w:r>
          </w:p>
        </w:tc>
        <w:tc>
          <w:tcPr>
            <w:tcW w:w="3827" w:type="dxa"/>
          </w:tcPr>
          <w:p w14:paraId="3A2ECB19" w14:textId="77777777" w:rsidR="00D023D4" w:rsidRPr="00D023D4" w:rsidRDefault="00D023D4" w:rsidP="00216D80">
            <w:pPr>
              <w:pStyle w:val="Tabel"/>
              <w:rPr>
                <w:bCs w:val="0"/>
              </w:rPr>
            </w:pPr>
            <w:r w:rsidRPr="00D023D4">
              <w:rPr>
                <w:bCs w:val="0"/>
              </w:rPr>
              <w:t xml:space="preserve">de </w:t>
            </w:r>
            <w:proofErr w:type="spellStart"/>
            <w:r w:rsidRPr="00D023D4">
              <w:rPr>
                <w:bCs w:val="0"/>
              </w:rPr>
              <w:t>expression-id</w:t>
            </w:r>
            <w:proofErr w:type="spellEnd"/>
            <w:r w:rsidRPr="00D023D4">
              <w:rPr>
                <w:bCs w:val="0"/>
              </w:rPr>
              <w:t xml:space="preserve"> van de </w:t>
            </w:r>
            <w:proofErr w:type="spellStart"/>
            <w:r w:rsidRPr="00D023D4">
              <w:rPr>
                <w:bCs w:val="0"/>
              </w:rPr>
              <w:t>RegelingVersie</w:t>
            </w:r>
            <w:proofErr w:type="spellEnd"/>
          </w:p>
        </w:tc>
      </w:tr>
      <w:tr w:rsidR="00D023D4" w:rsidRPr="00022065" w14:paraId="10383F3F" w14:textId="77777777" w:rsidTr="000F6341">
        <w:trPr>
          <w:cantSplit/>
        </w:trPr>
        <w:tc>
          <w:tcPr>
            <w:tcW w:w="3397" w:type="dxa"/>
          </w:tcPr>
          <w:p w14:paraId="14BD3D6C" w14:textId="77777777" w:rsidR="00D023D4" w:rsidRPr="00D023D4" w:rsidRDefault="00D023D4" w:rsidP="00216D80">
            <w:pPr>
              <w:pStyle w:val="Tabel"/>
              <w:ind w:left="852"/>
              <w:rPr>
                <w:bCs w:val="0"/>
              </w:rPr>
            </w:pPr>
            <w:proofErr w:type="spellStart"/>
            <w:r w:rsidRPr="00D023D4">
              <w:rPr>
                <w:bCs w:val="0"/>
              </w:rPr>
              <w:t>eId</w:t>
            </w:r>
            <w:proofErr w:type="spellEnd"/>
          </w:p>
        </w:tc>
        <w:tc>
          <w:tcPr>
            <w:tcW w:w="1276" w:type="dxa"/>
          </w:tcPr>
          <w:p w14:paraId="3AEA033E" w14:textId="77777777" w:rsidR="00D023D4" w:rsidRPr="00D023D4" w:rsidRDefault="00D023D4" w:rsidP="00216D80">
            <w:pPr>
              <w:pStyle w:val="Tabel"/>
              <w:rPr>
                <w:bCs w:val="0"/>
              </w:rPr>
            </w:pPr>
            <w:r w:rsidRPr="00D023D4">
              <w:rPr>
                <w:bCs w:val="0"/>
              </w:rPr>
              <w:t>[0..1]</w:t>
            </w:r>
          </w:p>
        </w:tc>
        <w:tc>
          <w:tcPr>
            <w:tcW w:w="1134" w:type="dxa"/>
          </w:tcPr>
          <w:p w14:paraId="3E8B4567" w14:textId="77777777" w:rsidR="00D023D4" w:rsidRPr="00D023D4" w:rsidRDefault="00D023D4" w:rsidP="00216D80">
            <w:pPr>
              <w:pStyle w:val="Tabel"/>
              <w:rPr>
                <w:bCs w:val="0"/>
              </w:rPr>
            </w:pPr>
            <w:r w:rsidRPr="00D023D4">
              <w:rPr>
                <w:bCs w:val="0"/>
              </w:rPr>
              <w:t>String</w:t>
            </w:r>
          </w:p>
        </w:tc>
        <w:tc>
          <w:tcPr>
            <w:tcW w:w="3827" w:type="dxa"/>
          </w:tcPr>
          <w:p w14:paraId="7FF25F20" w14:textId="77777777" w:rsidR="00D023D4" w:rsidRPr="00D023D4" w:rsidRDefault="00D023D4" w:rsidP="00216D80">
            <w:pPr>
              <w:pStyle w:val="Tabel"/>
              <w:rPr>
                <w:bCs w:val="0"/>
              </w:rPr>
            </w:pPr>
            <w:r w:rsidRPr="00D023D4">
              <w:rPr>
                <w:bCs w:val="0"/>
              </w:rPr>
              <w:t xml:space="preserve">de </w:t>
            </w:r>
            <w:proofErr w:type="spellStart"/>
            <w:r w:rsidRPr="00D023D4">
              <w:rPr>
                <w:bCs w:val="0"/>
              </w:rPr>
              <w:t>eId</w:t>
            </w:r>
            <w:proofErr w:type="spellEnd"/>
            <w:r w:rsidRPr="00D023D4">
              <w:rPr>
                <w:bCs w:val="0"/>
              </w:rPr>
              <w:t xml:space="preserve"> van het artikel in het besluit dat de regeling instelt.</w:t>
            </w:r>
          </w:p>
        </w:tc>
      </w:tr>
      <w:tr w:rsidR="00D023D4" w:rsidRPr="00022065" w14:paraId="5705F9F8" w14:textId="77777777" w:rsidTr="000F6341">
        <w:trPr>
          <w:cantSplit/>
        </w:trPr>
        <w:tc>
          <w:tcPr>
            <w:tcW w:w="3397" w:type="dxa"/>
          </w:tcPr>
          <w:p w14:paraId="58DF07A9" w14:textId="77777777" w:rsidR="00D023D4" w:rsidRPr="00D023D4" w:rsidRDefault="00D023D4" w:rsidP="00216D80">
            <w:pPr>
              <w:pStyle w:val="Tabel"/>
              <w:ind w:left="568"/>
              <w:rPr>
                <w:bCs w:val="0"/>
              </w:rPr>
            </w:pPr>
            <w:proofErr w:type="spellStart"/>
            <w:r w:rsidRPr="00D023D4">
              <w:rPr>
                <w:bCs w:val="0"/>
              </w:rPr>
              <w:t>BeoogdInformatieobject</w:t>
            </w:r>
            <w:proofErr w:type="spellEnd"/>
          </w:p>
        </w:tc>
        <w:tc>
          <w:tcPr>
            <w:tcW w:w="1276" w:type="dxa"/>
          </w:tcPr>
          <w:p w14:paraId="7F35CBF0" w14:textId="77777777" w:rsidR="00D023D4" w:rsidRPr="00D023D4" w:rsidRDefault="00D023D4" w:rsidP="00216D80">
            <w:pPr>
              <w:pStyle w:val="Tabel"/>
              <w:rPr>
                <w:bCs w:val="0"/>
              </w:rPr>
            </w:pPr>
            <w:r w:rsidRPr="00D023D4">
              <w:rPr>
                <w:bCs w:val="0"/>
              </w:rPr>
              <w:t>[0..*]</w:t>
            </w:r>
          </w:p>
        </w:tc>
        <w:tc>
          <w:tcPr>
            <w:tcW w:w="1134" w:type="dxa"/>
          </w:tcPr>
          <w:p w14:paraId="4DDDA575" w14:textId="77777777" w:rsidR="00D023D4" w:rsidRPr="00D023D4" w:rsidRDefault="00D023D4" w:rsidP="00216D80">
            <w:pPr>
              <w:pStyle w:val="Tabel"/>
              <w:rPr>
                <w:bCs w:val="0"/>
              </w:rPr>
            </w:pPr>
          </w:p>
        </w:tc>
        <w:tc>
          <w:tcPr>
            <w:tcW w:w="3827" w:type="dxa"/>
          </w:tcPr>
          <w:p w14:paraId="4B21494D" w14:textId="77777777" w:rsidR="00D023D4" w:rsidRPr="00D023D4" w:rsidRDefault="00D023D4" w:rsidP="00216D80">
            <w:pPr>
              <w:pStyle w:val="Tabel"/>
              <w:rPr>
                <w:bCs w:val="0"/>
              </w:rPr>
            </w:pPr>
            <w:r w:rsidRPr="00D023D4">
              <w:rPr>
                <w:bCs w:val="0"/>
              </w:rPr>
              <w:t>Een PDF- of GIO die hoort bij de Regeling.</w:t>
            </w:r>
          </w:p>
        </w:tc>
      </w:tr>
      <w:tr w:rsidR="00D023D4" w:rsidRPr="00022065" w14:paraId="15A9F704" w14:textId="77777777" w:rsidTr="000F6341">
        <w:trPr>
          <w:cantSplit/>
        </w:trPr>
        <w:tc>
          <w:tcPr>
            <w:tcW w:w="3397" w:type="dxa"/>
          </w:tcPr>
          <w:p w14:paraId="1B53879F" w14:textId="77777777" w:rsidR="00D023D4" w:rsidRPr="00D023D4" w:rsidRDefault="00D023D4" w:rsidP="00216D80">
            <w:pPr>
              <w:pStyle w:val="Tabel"/>
              <w:ind w:left="852"/>
              <w:rPr>
                <w:bCs w:val="0"/>
              </w:rPr>
            </w:pPr>
            <w:r w:rsidRPr="00D023D4">
              <w:rPr>
                <w:bCs w:val="0"/>
              </w:rPr>
              <w:t>doelen</w:t>
            </w:r>
          </w:p>
        </w:tc>
        <w:tc>
          <w:tcPr>
            <w:tcW w:w="1276" w:type="dxa"/>
          </w:tcPr>
          <w:p w14:paraId="6E86A125" w14:textId="77777777" w:rsidR="00D023D4" w:rsidRPr="00D023D4" w:rsidRDefault="00D023D4" w:rsidP="00216D80">
            <w:pPr>
              <w:pStyle w:val="Tabel"/>
              <w:rPr>
                <w:bCs w:val="0"/>
              </w:rPr>
            </w:pPr>
            <w:r w:rsidRPr="00D023D4">
              <w:rPr>
                <w:bCs w:val="0"/>
              </w:rPr>
              <w:t>[1..1]</w:t>
            </w:r>
          </w:p>
        </w:tc>
        <w:tc>
          <w:tcPr>
            <w:tcW w:w="1134" w:type="dxa"/>
          </w:tcPr>
          <w:p w14:paraId="3DE10619" w14:textId="77777777" w:rsidR="00D023D4" w:rsidRPr="00D023D4" w:rsidRDefault="00D023D4" w:rsidP="00216D80">
            <w:pPr>
              <w:pStyle w:val="Tabel"/>
              <w:rPr>
                <w:bCs w:val="0"/>
              </w:rPr>
            </w:pPr>
          </w:p>
        </w:tc>
        <w:tc>
          <w:tcPr>
            <w:tcW w:w="3827" w:type="dxa"/>
          </w:tcPr>
          <w:p w14:paraId="7CB3B815" w14:textId="77777777" w:rsidR="00D023D4" w:rsidRPr="00D023D4" w:rsidRDefault="00D023D4" w:rsidP="00216D80">
            <w:pPr>
              <w:pStyle w:val="Tabel"/>
              <w:rPr>
                <w:bCs w:val="0"/>
              </w:rPr>
            </w:pPr>
            <w:r w:rsidRPr="00D023D4">
              <w:rPr>
                <w:bCs w:val="0"/>
              </w:rPr>
              <w:t xml:space="preserve">de afzonderlijke doelen (c.q. </w:t>
            </w:r>
            <w:proofErr w:type="spellStart"/>
            <w:r w:rsidRPr="00D023D4">
              <w:rPr>
                <w:bCs w:val="0"/>
              </w:rPr>
              <w:t>aanleverID’s</w:t>
            </w:r>
            <w:proofErr w:type="spellEnd"/>
            <w:r w:rsidRPr="00D023D4">
              <w:rPr>
                <w:bCs w:val="0"/>
              </w:rPr>
              <w:t>).</w:t>
            </w:r>
          </w:p>
        </w:tc>
      </w:tr>
      <w:tr w:rsidR="00D023D4" w:rsidRPr="00022065" w14:paraId="219096B6" w14:textId="77777777" w:rsidTr="000F6341">
        <w:trPr>
          <w:cantSplit/>
        </w:trPr>
        <w:tc>
          <w:tcPr>
            <w:tcW w:w="3397" w:type="dxa"/>
          </w:tcPr>
          <w:p w14:paraId="347611D2" w14:textId="77777777" w:rsidR="00D023D4" w:rsidRPr="00D023D4" w:rsidRDefault="00D023D4" w:rsidP="00216D80">
            <w:pPr>
              <w:pStyle w:val="Tabel"/>
              <w:ind w:left="1136"/>
              <w:rPr>
                <w:bCs w:val="0"/>
              </w:rPr>
            </w:pPr>
            <w:r w:rsidRPr="00D023D4">
              <w:rPr>
                <w:bCs w:val="0"/>
              </w:rPr>
              <w:lastRenderedPageBreak/>
              <w:t>doel</w:t>
            </w:r>
          </w:p>
        </w:tc>
        <w:tc>
          <w:tcPr>
            <w:tcW w:w="1276" w:type="dxa"/>
          </w:tcPr>
          <w:p w14:paraId="30967610" w14:textId="77777777" w:rsidR="00D023D4" w:rsidRPr="00D023D4" w:rsidRDefault="00D023D4" w:rsidP="00216D80">
            <w:pPr>
              <w:pStyle w:val="Tabel"/>
              <w:rPr>
                <w:bCs w:val="0"/>
              </w:rPr>
            </w:pPr>
            <w:r w:rsidRPr="00D023D4">
              <w:rPr>
                <w:bCs w:val="0"/>
              </w:rPr>
              <w:t>[1..1]</w:t>
            </w:r>
          </w:p>
        </w:tc>
        <w:tc>
          <w:tcPr>
            <w:tcW w:w="1134" w:type="dxa"/>
          </w:tcPr>
          <w:p w14:paraId="173C1650" w14:textId="77777777" w:rsidR="00D023D4" w:rsidRPr="00D023D4" w:rsidRDefault="00D023D4" w:rsidP="00216D80">
            <w:pPr>
              <w:pStyle w:val="Tabel"/>
              <w:rPr>
                <w:bCs w:val="0"/>
              </w:rPr>
            </w:pPr>
            <w:r w:rsidRPr="00D023D4">
              <w:rPr>
                <w:bCs w:val="0"/>
              </w:rPr>
              <w:t>String</w:t>
            </w:r>
          </w:p>
        </w:tc>
        <w:tc>
          <w:tcPr>
            <w:tcW w:w="3827" w:type="dxa"/>
          </w:tcPr>
          <w:p w14:paraId="7730AE03" w14:textId="77777777" w:rsidR="00D023D4" w:rsidRPr="00D023D4" w:rsidRDefault="00D023D4" w:rsidP="00216D80">
            <w:pPr>
              <w:pStyle w:val="Tabel"/>
              <w:rPr>
                <w:bCs w:val="0"/>
              </w:rPr>
            </w:pPr>
            <w:r w:rsidRPr="00D023D4">
              <w:rPr>
                <w:bCs w:val="0"/>
              </w:rPr>
              <w:t>de identificatie van het doel waarmee aangeleverd wordt.</w:t>
            </w:r>
          </w:p>
        </w:tc>
      </w:tr>
      <w:tr w:rsidR="00D023D4" w:rsidRPr="00022065" w14:paraId="2C28A9E2" w14:textId="77777777" w:rsidTr="000F6341">
        <w:trPr>
          <w:cantSplit/>
        </w:trPr>
        <w:tc>
          <w:tcPr>
            <w:tcW w:w="3397" w:type="dxa"/>
          </w:tcPr>
          <w:p w14:paraId="42F29411" w14:textId="77777777" w:rsidR="00D023D4" w:rsidRPr="00D023D4" w:rsidRDefault="00D023D4" w:rsidP="00216D80">
            <w:pPr>
              <w:pStyle w:val="Tabel"/>
              <w:ind w:left="852"/>
              <w:rPr>
                <w:bCs w:val="0"/>
              </w:rPr>
            </w:pPr>
            <w:proofErr w:type="spellStart"/>
            <w:r w:rsidRPr="00D023D4">
              <w:rPr>
                <w:bCs w:val="0"/>
              </w:rPr>
              <w:t>instrumentVersie</w:t>
            </w:r>
            <w:proofErr w:type="spellEnd"/>
          </w:p>
        </w:tc>
        <w:tc>
          <w:tcPr>
            <w:tcW w:w="1276" w:type="dxa"/>
          </w:tcPr>
          <w:p w14:paraId="6F2722BF" w14:textId="77777777" w:rsidR="00D023D4" w:rsidRPr="00D023D4" w:rsidRDefault="00D023D4" w:rsidP="00216D80">
            <w:pPr>
              <w:pStyle w:val="Tabel"/>
              <w:rPr>
                <w:bCs w:val="0"/>
              </w:rPr>
            </w:pPr>
            <w:r w:rsidRPr="00D023D4">
              <w:rPr>
                <w:bCs w:val="0"/>
              </w:rPr>
              <w:t>[0..1]</w:t>
            </w:r>
          </w:p>
        </w:tc>
        <w:tc>
          <w:tcPr>
            <w:tcW w:w="1134" w:type="dxa"/>
          </w:tcPr>
          <w:p w14:paraId="4B6CD9AB" w14:textId="77777777" w:rsidR="00D023D4" w:rsidRPr="00D023D4" w:rsidRDefault="00D023D4" w:rsidP="00216D80">
            <w:pPr>
              <w:pStyle w:val="Tabel"/>
              <w:rPr>
                <w:bCs w:val="0"/>
              </w:rPr>
            </w:pPr>
            <w:r w:rsidRPr="00D023D4">
              <w:rPr>
                <w:bCs w:val="0"/>
              </w:rPr>
              <w:t>String</w:t>
            </w:r>
          </w:p>
        </w:tc>
        <w:tc>
          <w:tcPr>
            <w:tcW w:w="3827" w:type="dxa"/>
          </w:tcPr>
          <w:p w14:paraId="29E75EB2" w14:textId="77777777" w:rsidR="00D023D4" w:rsidRPr="00D023D4" w:rsidRDefault="00D023D4" w:rsidP="00216D80">
            <w:pPr>
              <w:pStyle w:val="Tabel"/>
              <w:rPr>
                <w:bCs w:val="0"/>
              </w:rPr>
            </w:pPr>
            <w:r w:rsidRPr="00D023D4">
              <w:rPr>
                <w:bCs w:val="0"/>
              </w:rPr>
              <w:t xml:space="preserve">de </w:t>
            </w:r>
            <w:proofErr w:type="spellStart"/>
            <w:r w:rsidRPr="00D023D4">
              <w:rPr>
                <w:bCs w:val="0"/>
              </w:rPr>
              <w:t>expression-id</w:t>
            </w:r>
            <w:proofErr w:type="spellEnd"/>
            <w:r w:rsidRPr="00D023D4">
              <w:rPr>
                <w:bCs w:val="0"/>
              </w:rPr>
              <w:t xml:space="preserve"> van het informatieobject</w:t>
            </w:r>
          </w:p>
        </w:tc>
      </w:tr>
      <w:tr w:rsidR="00D023D4" w:rsidRPr="00022065" w14:paraId="38653EB5" w14:textId="77777777" w:rsidTr="000F6341">
        <w:trPr>
          <w:cantSplit/>
        </w:trPr>
        <w:tc>
          <w:tcPr>
            <w:tcW w:w="3397" w:type="dxa"/>
          </w:tcPr>
          <w:p w14:paraId="2F0A0710" w14:textId="77777777" w:rsidR="00D023D4" w:rsidRPr="00D023D4" w:rsidRDefault="00D023D4" w:rsidP="00216D80">
            <w:pPr>
              <w:pStyle w:val="Tabel"/>
              <w:ind w:left="852"/>
              <w:rPr>
                <w:bCs w:val="0"/>
              </w:rPr>
            </w:pPr>
            <w:proofErr w:type="spellStart"/>
            <w:r w:rsidRPr="00D023D4">
              <w:rPr>
                <w:bCs w:val="0"/>
              </w:rPr>
              <w:t>eId</w:t>
            </w:r>
            <w:proofErr w:type="spellEnd"/>
          </w:p>
        </w:tc>
        <w:tc>
          <w:tcPr>
            <w:tcW w:w="1276" w:type="dxa"/>
          </w:tcPr>
          <w:p w14:paraId="2EBDC0FD" w14:textId="77777777" w:rsidR="00D023D4" w:rsidRPr="00D023D4" w:rsidRDefault="00D023D4" w:rsidP="00216D80">
            <w:pPr>
              <w:pStyle w:val="Tabel"/>
              <w:rPr>
                <w:bCs w:val="0"/>
              </w:rPr>
            </w:pPr>
            <w:r w:rsidRPr="00D023D4">
              <w:rPr>
                <w:bCs w:val="0"/>
              </w:rPr>
              <w:t>[0..1]</w:t>
            </w:r>
          </w:p>
        </w:tc>
        <w:tc>
          <w:tcPr>
            <w:tcW w:w="1134" w:type="dxa"/>
          </w:tcPr>
          <w:p w14:paraId="40A16B06" w14:textId="77777777" w:rsidR="00D023D4" w:rsidRPr="00D023D4" w:rsidRDefault="00D023D4" w:rsidP="00216D80">
            <w:pPr>
              <w:pStyle w:val="Tabel"/>
              <w:rPr>
                <w:bCs w:val="0"/>
              </w:rPr>
            </w:pPr>
            <w:r w:rsidRPr="00D023D4">
              <w:rPr>
                <w:bCs w:val="0"/>
              </w:rPr>
              <w:t>String</w:t>
            </w:r>
          </w:p>
        </w:tc>
        <w:tc>
          <w:tcPr>
            <w:tcW w:w="3827" w:type="dxa"/>
          </w:tcPr>
          <w:p w14:paraId="0B93991A" w14:textId="77777777" w:rsidR="00D023D4" w:rsidRPr="00D023D4" w:rsidRDefault="00D023D4" w:rsidP="00216D80">
            <w:pPr>
              <w:pStyle w:val="Tabel"/>
              <w:rPr>
                <w:bCs w:val="0"/>
              </w:rPr>
            </w:pPr>
            <w:r w:rsidRPr="00D023D4">
              <w:rPr>
                <w:bCs w:val="0"/>
              </w:rPr>
              <w:t xml:space="preserve">de componentnaam (van de regeling) + # + het </w:t>
            </w:r>
            <w:proofErr w:type="spellStart"/>
            <w:r w:rsidRPr="00D023D4">
              <w:rPr>
                <w:bCs w:val="0"/>
              </w:rPr>
              <w:t>eId</w:t>
            </w:r>
            <w:proofErr w:type="spellEnd"/>
            <w:r w:rsidRPr="00D023D4">
              <w:rPr>
                <w:bCs w:val="0"/>
              </w:rPr>
              <w:t xml:space="preserve"> van de </w:t>
            </w:r>
            <w:proofErr w:type="spellStart"/>
            <w:r w:rsidRPr="00D023D4">
              <w:rPr>
                <w:bCs w:val="0"/>
              </w:rPr>
              <w:t>ExtIoRef</w:t>
            </w:r>
            <w:proofErr w:type="spellEnd"/>
            <w:r w:rsidRPr="00D023D4">
              <w:rPr>
                <w:bCs w:val="0"/>
              </w:rPr>
              <w:t xml:space="preserve"> (van het informatieobject)</w:t>
            </w:r>
          </w:p>
        </w:tc>
      </w:tr>
      <w:tr w:rsidR="00D023D4" w:rsidRPr="00022065" w14:paraId="5CA35388" w14:textId="77777777" w:rsidTr="000F6341">
        <w:trPr>
          <w:cantSplit/>
        </w:trPr>
        <w:tc>
          <w:tcPr>
            <w:tcW w:w="3397" w:type="dxa"/>
          </w:tcPr>
          <w:p w14:paraId="1F236B71" w14:textId="77777777" w:rsidR="00D023D4" w:rsidRPr="00D023D4" w:rsidRDefault="00D023D4" w:rsidP="00216D80">
            <w:pPr>
              <w:pStyle w:val="Tabel"/>
              <w:ind w:left="284"/>
              <w:rPr>
                <w:bCs w:val="0"/>
              </w:rPr>
            </w:pPr>
            <w:r w:rsidRPr="00D023D4">
              <w:rPr>
                <w:bCs w:val="0"/>
              </w:rPr>
              <w:t>Tijdstempels</w:t>
            </w:r>
          </w:p>
        </w:tc>
        <w:tc>
          <w:tcPr>
            <w:tcW w:w="1276" w:type="dxa"/>
          </w:tcPr>
          <w:p w14:paraId="2CDD7EAE" w14:textId="77777777" w:rsidR="00D023D4" w:rsidRPr="00D023D4" w:rsidRDefault="00D023D4" w:rsidP="00216D80">
            <w:pPr>
              <w:pStyle w:val="Tabel"/>
              <w:rPr>
                <w:bCs w:val="0"/>
              </w:rPr>
            </w:pPr>
            <w:r w:rsidRPr="00D023D4">
              <w:rPr>
                <w:bCs w:val="0"/>
              </w:rPr>
              <w:t>[0..1]</w:t>
            </w:r>
          </w:p>
        </w:tc>
        <w:tc>
          <w:tcPr>
            <w:tcW w:w="1134" w:type="dxa"/>
          </w:tcPr>
          <w:p w14:paraId="4851AEA1" w14:textId="77777777" w:rsidR="00D023D4" w:rsidRPr="00D023D4" w:rsidRDefault="00D023D4" w:rsidP="00216D80">
            <w:pPr>
              <w:pStyle w:val="Tabel"/>
              <w:rPr>
                <w:bCs w:val="0"/>
              </w:rPr>
            </w:pPr>
          </w:p>
        </w:tc>
        <w:tc>
          <w:tcPr>
            <w:tcW w:w="3827" w:type="dxa"/>
          </w:tcPr>
          <w:p w14:paraId="00A53307" w14:textId="77777777" w:rsidR="00D023D4" w:rsidRPr="00D023D4" w:rsidRDefault="00D023D4" w:rsidP="00216D80">
            <w:pPr>
              <w:pStyle w:val="Tabel"/>
              <w:rPr>
                <w:bCs w:val="0"/>
              </w:rPr>
            </w:pPr>
            <w:r w:rsidRPr="00D023D4">
              <w:rPr>
                <w:bCs w:val="0"/>
              </w:rPr>
              <w:t>Tijdstempels geven aan wat voor tijdsinformatie er bij de aanlevering hoort.</w:t>
            </w:r>
          </w:p>
        </w:tc>
      </w:tr>
      <w:tr w:rsidR="00D023D4" w:rsidRPr="00022065" w14:paraId="481D312E" w14:textId="77777777" w:rsidTr="000F6341">
        <w:trPr>
          <w:cantSplit/>
        </w:trPr>
        <w:tc>
          <w:tcPr>
            <w:tcW w:w="3397" w:type="dxa"/>
          </w:tcPr>
          <w:p w14:paraId="00C866E5" w14:textId="77777777" w:rsidR="00D023D4" w:rsidRPr="00D023D4" w:rsidRDefault="00D023D4" w:rsidP="00216D80">
            <w:pPr>
              <w:pStyle w:val="Tabel"/>
              <w:ind w:left="568"/>
              <w:rPr>
                <w:bCs w:val="0"/>
              </w:rPr>
            </w:pPr>
            <w:r w:rsidRPr="00D023D4">
              <w:rPr>
                <w:bCs w:val="0"/>
              </w:rPr>
              <w:t>Tijdstempel</w:t>
            </w:r>
          </w:p>
        </w:tc>
        <w:tc>
          <w:tcPr>
            <w:tcW w:w="1276" w:type="dxa"/>
          </w:tcPr>
          <w:p w14:paraId="23202002" w14:textId="77777777" w:rsidR="00D023D4" w:rsidRPr="00D023D4" w:rsidRDefault="00D023D4" w:rsidP="00216D80">
            <w:pPr>
              <w:pStyle w:val="Tabel"/>
              <w:rPr>
                <w:bCs w:val="0"/>
              </w:rPr>
            </w:pPr>
            <w:r w:rsidRPr="00D023D4">
              <w:rPr>
                <w:bCs w:val="0"/>
              </w:rPr>
              <w:t>[1..*]</w:t>
            </w:r>
          </w:p>
        </w:tc>
        <w:tc>
          <w:tcPr>
            <w:tcW w:w="1134" w:type="dxa"/>
          </w:tcPr>
          <w:p w14:paraId="2278A4C7" w14:textId="77777777" w:rsidR="00D023D4" w:rsidRPr="00D023D4" w:rsidRDefault="00D023D4" w:rsidP="00216D80">
            <w:pPr>
              <w:pStyle w:val="Tabel"/>
              <w:rPr>
                <w:bCs w:val="0"/>
              </w:rPr>
            </w:pPr>
          </w:p>
        </w:tc>
        <w:tc>
          <w:tcPr>
            <w:tcW w:w="3827" w:type="dxa"/>
          </w:tcPr>
          <w:p w14:paraId="0956202E" w14:textId="77777777" w:rsidR="00D023D4" w:rsidRPr="00D023D4" w:rsidRDefault="00D023D4" w:rsidP="00216D80">
            <w:pPr>
              <w:pStyle w:val="Tabel"/>
              <w:rPr>
                <w:bCs w:val="0"/>
              </w:rPr>
            </w:pPr>
            <w:r w:rsidRPr="00D023D4">
              <w:rPr>
                <w:bCs w:val="0"/>
              </w:rPr>
              <w:t>Een individuele tijdstempel.</w:t>
            </w:r>
          </w:p>
        </w:tc>
      </w:tr>
      <w:tr w:rsidR="00D023D4" w:rsidRPr="00022065" w14:paraId="4698F1CB" w14:textId="77777777" w:rsidTr="000F6341">
        <w:trPr>
          <w:cantSplit/>
        </w:trPr>
        <w:tc>
          <w:tcPr>
            <w:tcW w:w="3397" w:type="dxa"/>
          </w:tcPr>
          <w:p w14:paraId="22F49734" w14:textId="77777777" w:rsidR="00D023D4" w:rsidRPr="00D023D4" w:rsidRDefault="00D023D4" w:rsidP="00216D80">
            <w:pPr>
              <w:pStyle w:val="Tabel"/>
              <w:ind w:left="852"/>
              <w:rPr>
                <w:bCs w:val="0"/>
              </w:rPr>
            </w:pPr>
            <w:r w:rsidRPr="00D023D4">
              <w:rPr>
                <w:bCs w:val="0"/>
              </w:rPr>
              <w:t>doel</w:t>
            </w:r>
          </w:p>
        </w:tc>
        <w:tc>
          <w:tcPr>
            <w:tcW w:w="1276" w:type="dxa"/>
          </w:tcPr>
          <w:p w14:paraId="1C596DD3" w14:textId="77777777" w:rsidR="00D023D4" w:rsidRPr="00D023D4" w:rsidRDefault="00D023D4" w:rsidP="00216D80">
            <w:pPr>
              <w:pStyle w:val="Tabel"/>
              <w:rPr>
                <w:bCs w:val="0"/>
              </w:rPr>
            </w:pPr>
            <w:r w:rsidRPr="00D023D4">
              <w:rPr>
                <w:bCs w:val="0"/>
              </w:rPr>
              <w:t>[1..1]</w:t>
            </w:r>
          </w:p>
        </w:tc>
        <w:tc>
          <w:tcPr>
            <w:tcW w:w="1134" w:type="dxa"/>
          </w:tcPr>
          <w:p w14:paraId="2DD6F984" w14:textId="77777777" w:rsidR="00D023D4" w:rsidRPr="00D023D4" w:rsidRDefault="00D023D4" w:rsidP="00216D80">
            <w:pPr>
              <w:pStyle w:val="Tabel"/>
              <w:rPr>
                <w:bCs w:val="0"/>
              </w:rPr>
            </w:pPr>
            <w:r w:rsidRPr="00D023D4">
              <w:rPr>
                <w:bCs w:val="0"/>
              </w:rPr>
              <w:t>String</w:t>
            </w:r>
          </w:p>
        </w:tc>
        <w:tc>
          <w:tcPr>
            <w:tcW w:w="3827" w:type="dxa"/>
          </w:tcPr>
          <w:p w14:paraId="2B2F09D5" w14:textId="77777777" w:rsidR="00D023D4" w:rsidRPr="00D023D4" w:rsidRDefault="00D023D4" w:rsidP="00216D80">
            <w:pPr>
              <w:pStyle w:val="Tabel"/>
              <w:rPr>
                <w:bCs w:val="0"/>
              </w:rPr>
            </w:pPr>
            <w:r w:rsidRPr="00D023D4">
              <w:rPr>
                <w:bCs w:val="0"/>
              </w:rPr>
              <w:t>de identificatie van het doel waarmee aangeleverd wordt.</w:t>
            </w:r>
          </w:p>
        </w:tc>
      </w:tr>
      <w:tr w:rsidR="00D023D4" w:rsidRPr="00022065" w14:paraId="02A8C13E" w14:textId="77777777" w:rsidTr="000F6341">
        <w:trPr>
          <w:cantSplit/>
        </w:trPr>
        <w:tc>
          <w:tcPr>
            <w:tcW w:w="3397" w:type="dxa"/>
          </w:tcPr>
          <w:p w14:paraId="7480C22C" w14:textId="77777777" w:rsidR="00D023D4" w:rsidRPr="00D023D4" w:rsidRDefault="00D023D4" w:rsidP="00216D80">
            <w:pPr>
              <w:pStyle w:val="Tabel"/>
              <w:ind w:left="852"/>
              <w:rPr>
                <w:bCs w:val="0"/>
              </w:rPr>
            </w:pPr>
            <w:proofErr w:type="spellStart"/>
            <w:r w:rsidRPr="00D023D4">
              <w:rPr>
                <w:bCs w:val="0"/>
              </w:rPr>
              <w:t>soortTijdstempel</w:t>
            </w:r>
            <w:proofErr w:type="spellEnd"/>
          </w:p>
        </w:tc>
        <w:tc>
          <w:tcPr>
            <w:tcW w:w="1276" w:type="dxa"/>
          </w:tcPr>
          <w:p w14:paraId="0AA6127D" w14:textId="77777777" w:rsidR="00D023D4" w:rsidRPr="00D023D4" w:rsidRDefault="00D023D4" w:rsidP="00216D80">
            <w:pPr>
              <w:pStyle w:val="Tabel"/>
              <w:rPr>
                <w:bCs w:val="0"/>
              </w:rPr>
            </w:pPr>
            <w:r w:rsidRPr="00D023D4">
              <w:rPr>
                <w:bCs w:val="0"/>
              </w:rPr>
              <w:t>[1..1]</w:t>
            </w:r>
          </w:p>
        </w:tc>
        <w:tc>
          <w:tcPr>
            <w:tcW w:w="1134" w:type="dxa"/>
          </w:tcPr>
          <w:p w14:paraId="20200CAB" w14:textId="77777777" w:rsidR="00D023D4" w:rsidRPr="00D023D4" w:rsidRDefault="00D023D4" w:rsidP="00216D80">
            <w:pPr>
              <w:pStyle w:val="Tabel"/>
              <w:rPr>
                <w:bCs w:val="0"/>
              </w:rPr>
            </w:pPr>
            <w:r w:rsidRPr="00D023D4">
              <w:rPr>
                <w:bCs w:val="0"/>
              </w:rPr>
              <w:t>String</w:t>
            </w:r>
          </w:p>
        </w:tc>
        <w:tc>
          <w:tcPr>
            <w:tcW w:w="3827" w:type="dxa"/>
          </w:tcPr>
          <w:p w14:paraId="0892CC00" w14:textId="77777777" w:rsidR="00D023D4" w:rsidRPr="00D023D4" w:rsidRDefault="00D023D4" w:rsidP="00216D80">
            <w:pPr>
              <w:pStyle w:val="Tabel"/>
              <w:rPr>
                <w:bCs w:val="0"/>
              </w:rPr>
            </w:pPr>
            <w:r w:rsidRPr="00D023D4">
              <w:rPr>
                <w:bCs w:val="0"/>
              </w:rPr>
              <w:t xml:space="preserve">het type tijdstempel, dit kan zijn: </w:t>
            </w:r>
            <w:proofErr w:type="spellStart"/>
            <w:r w:rsidRPr="00D023D4">
              <w:rPr>
                <w:bCs w:val="0"/>
                <w:u w:val="single"/>
              </w:rPr>
              <w:t>juridischWerkendVanaf</w:t>
            </w:r>
            <w:proofErr w:type="spellEnd"/>
            <w:r w:rsidRPr="00D023D4">
              <w:rPr>
                <w:bCs w:val="0"/>
              </w:rPr>
              <w:t xml:space="preserve"> en </w:t>
            </w:r>
            <w:proofErr w:type="spellStart"/>
            <w:r w:rsidRPr="00D023D4">
              <w:rPr>
                <w:bCs w:val="0"/>
                <w:u w:val="single"/>
              </w:rPr>
              <w:t>geldigVanaf</w:t>
            </w:r>
            <w:proofErr w:type="spellEnd"/>
          </w:p>
        </w:tc>
      </w:tr>
      <w:tr w:rsidR="00D023D4" w:rsidRPr="00022065" w14:paraId="4D78F529" w14:textId="77777777" w:rsidTr="000F6341">
        <w:trPr>
          <w:cantSplit/>
        </w:trPr>
        <w:tc>
          <w:tcPr>
            <w:tcW w:w="3397" w:type="dxa"/>
          </w:tcPr>
          <w:p w14:paraId="1F0A2591" w14:textId="77777777" w:rsidR="00D023D4" w:rsidRPr="00D023D4" w:rsidRDefault="00D023D4" w:rsidP="00216D80">
            <w:pPr>
              <w:pStyle w:val="Tabel"/>
              <w:ind w:left="852"/>
              <w:rPr>
                <w:bCs w:val="0"/>
              </w:rPr>
            </w:pPr>
            <w:r w:rsidRPr="00D023D4">
              <w:rPr>
                <w:bCs w:val="0"/>
              </w:rPr>
              <w:t>datum</w:t>
            </w:r>
          </w:p>
        </w:tc>
        <w:tc>
          <w:tcPr>
            <w:tcW w:w="1276" w:type="dxa"/>
          </w:tcPr>
          <w:p w14:paraId="634FEE70" w14:textId="77777777" w:rsidR="00D023D4" w:rsidRPr="00D023D4" w:rsidRDefault="00D023D4" w:rsidP="00216D80">
            <w:pPr>
              <w:pStyle w:val="Tabel"/>
              <w:rPr>
                <w:bCs w:val="0"/>
              </w:rPr>
            </w:pPr>
            <w:r w:rsidRPr="00D023D4">
              <w:rPr>
                <w:bCs w:val="0"/>
              </w:rPr>
              <w:t>[1..1]</w:t>
            </w:r>
          </w:p>
        </w:tc>
        <w:tc>
          <w:tcPr>
            <w:tcW w:w="1134" w:type="dxa"/>
          </w:tcPr>
          <w:p w14:paraId="0C7B2977" w14:textId="77777777" w:rsidR="00D023D4" w:rsidRPr="00D023D4" w:rsidRDefault="00D023D4" w:rsidP="00216D80">
            <w:pPr>
              <w:pStyle w:val="Tabel"/>
              <w:rPr>
                <w:bCs w:val="0"/>
              </w:rPr>
            </w:pPr>
            <w:r w:rsidRPr="00D023D4">
              <w:rPr>
                <w:bCs w:val="0"/>
              </w:rPr>
              <w:t>Date</w:t>
            </w:r>
          </w:p>
        </w:tc>
        <w:tc>
          <w:tcPr>
            <w:tcW w:w="3827" w:type="dxa"/>
          </w:tcPr>
          <w:p w14:paraId="6BF2677C" w14:textId="77777777" w:rsidR="00D023D4" w:rsidRPr="00D023D4" w:rsidRDefault="00D023D4" w:rsidP="00216D80">
            <w:pPr>
              <w:pStyle w:val="Tabel"/>
              <w:rPr>
                <w:bCs w:val="0"/>
              </w:rPr>
            </w:pPr>
            <w:r w:rsidRPr="00D023D4">
              <w:rPr>
                <w:bCs w:val="0"/>
              </w:rPr>
              <w:t>De datum van de tijdstempel.</w:t>
            </w:r>
          </w:p>
        </w:tc>
      </w:tr>
      <w:tr w:rsidR="00D023D4" w:rsidRPr="00022065" w14:paraId="09925979" w14:textId="77777777" w:rsidTr="000F6341">
        <w:trPr>
          <w:cantSplit/>
        </w:trPr>
        <w:tc>
          <w:tcPr>
            <w:tcW w:w="3397" w:type="dxa"/>
          </w:tcPr>
          <w:p w14:paraId="3461FC23" w14:textId="77777777" w:rsidR="00D023D4" w:rsidRPr="00D023D4" w:rsidRDefault="00D023D4" w:rsidP="00216D80">
            <w:pPr>
              <w:pStyle w:val="Tabel"/>
              <w:ind w:left="852"/>
              <w:rPr>
                <w:bCs w:val="0"/>
              </w:rPr>
            </w:pPr>
            <w:proofErr w:type="spellStart"/>
            <w:r w:rsidRPr="00D023D4">
              <w:rPr>
                <w:bCs w:val="0"/>
              </w:rPr>
              <w:t>eId</w:t>
            </w:r>
            <w:proofErr w:type="spellEnd"/>
          </w:p>
        </w:tc>
        <w:tc>
          <w:tcPr>
            <w:tcW w:w="1276" w:type="dxa"/>
          </w:tcPr>
          <w:p w14:paraId="2E12A72E" w14:textId="77777777" w:rsidR="00D023D4" w:rsidRPr="00D023D4" w:rsidRDefault="00D023D4" w:rsidP="00216D80">
            <w:pPr>
              <w:pStyle w:val="Tabel"/>
              <w:rPr>
                <w:bCs w:val="0"/>
              </w:rPr>
            </w:pPr>
            <w:r w:rsidRPr="00D023D4">
              <w:rPr>
                <w:bCs w:val="0"/>
              </w:rPr>
              <w:t>[1..1]</w:t>
            </w:r>
          </w:p>
        </w:tc>
        <w:tc>
          <w:tcPr>
            <w:tcW w:w="1134" w:type="dxa"/>
          </w:tcPr>
          <w:p w14:paraId="1CA448BC" w14:textId="77777777" w:rsidR="00D023D4" w:rsidRPr="00D023D4" w:rsidRDefault="00D023D4" w:rsidP="00216D80">
            <w:pPr>
              <w:pStyle w:val="Tabel"/>
              <w:rPr>
                <w:bCs w:val="0"/>
              </w:rPr>
            </w:pPr>
            <w:r w:rsidRPr="00D023D4">
              <w:rPr>
                <w:bCs w:val="0"/>
              </w:rPr>
              <w:t>String</w:t>
            </w:r>
          </w:p>
        </w:tc>
        <w:tc>
          <w:tcPr>
            <w:tcW w:w="3827" w:type="dxa"/>
          </w:tcPr>
          <w:p w14:paraId="6587108A" w14:textId="77777777" w:rsidR="00D023D4" w:rsidRPr="00D023D4" w:rsidRDefault="00D023D4" w:rsidP="00216D80">
            <w:pPr>
              <w:pStyle w:val="Tabel"/>
              <w:rPr>
                <w:bCs w:val="0"/>
              </w:rPr>
            </w:pPr>
            <w:r w:rsidRPr="00D023D4">
              <w:rPr>
                <w:bCs w:val="0"/>
              </w:rPr>
              <w:t xml:space="preserve">De </w:t>
            </w:r>
            <w:proofErr w:type="spellStart"/>
            <w:r w:rsidRPr="00D023D4">
              <w:rPr>
                <w:bCs w:val="0"/>
              </w:rPr>
              <w:t>eId</w:t>
            </w:r>
            <w:proofErr w:type="spellEnd"/>
            <w:r w:rsidRPr="00D023D4">
              <w:rPr>
                <w:bCs w:val="0"/>
              </w:rPr>
              <w:t xml:space="preserve"> van het artikel uit het Besluit waar deze tijdstempel genoemd wordt.</w:t>
            </w:r>
          </w:p>
        </w:tc>
      </w:tr>
    </w:tbl>
    <w:p w14:paraId="4E7F3A8B" w14:textId="77777777" w:rsidR="00D023D4" w:rsidRPr="00022065" w:rsidRDefault="00D023D4" w:rsidP="00022065"/>
    <w:p w14:paraId="01F5BA32" w14:textId="09B131E7" w:rsidR="00D023D4" w:rsidRPr="00022065" w:rsidRDefault="00D023D4" w:rsidP="00022065">
      <w:r w:rsidRPr="00022065">
        <w:t>Het Doel is een gegeven dat ook aanwezig is bij de aanlevering van de OW-informatie, zie manifest-ow (</w:t>
      </w:r>
      <w:r w:rsidR="00456EAC" w:rsidRPr="00022065">
        <w:fldChar w:fldCharType="begin"/>
      </w:r>
      <w:r w:rsidR="00456EAC" w:rsidRPr="00022065">
        <w:instrText xml:space="preserve"> REF _Ref74325115 \r \h </w:instrText>
      </w:r>
      <w:r w:rsidR="00456EAC" w:rsidRPr="00022065">
        <w:fldChar w:fldCharType="separate"/>
      </w:r>
      <w:r w:rsidR="00F5100C">
        <w:t>4.1</w:t>
      </w:r>
      <w:r w:rsidR="00456EAC" w:rsidRPr="00022065">
        <w:fldChar w:fldCharType="end"/>
      </w:r>
      <w:r w:rsidRPr="00022065">
        <w:t>). OW-objecten krijgen de tijdsinformatie van de tijdstempels die horen bij de aanlevering.</w:t>
      </w:r>
    </w:p>
    <w:p w14:paraId="4AF4BF85" w14:textId="77777777" w:rsidR="00D023D4" w:rsidRPr="00022065" w:rsidRDefault="00D023D4" w:rsidP="00022065">
      <w:r w:rsidRPr="00022065">
        <w:t xml:space="preserve">Kortom, als er OW-objecten worden aangeleverd bij een besluit dat juridisch werkend is vanaf 1 januari 2022, dan zullen deze OW-objecten ook juridisch werkend zijn vanaf 1 januari 2022. </w:t>
      </w:r>
      <w:r w:rsidRPr="00022065">
        <w:br/>
        <w:t xml:space="preserve">(Het DSO legt drie type tijdstempels vast, namelijk </w:t>
      </w:r>
      <w:proofErr w:type="spellStart"/>
      <w:r w:rsidRPr="00022065">
        <w:t>juridischWerkendVanaf</w:t>
      </w:r>
      <w:proofErr w:type="spellEnd"/>
      <w:r w:rsidRPr="00022065">
        <w:t xml:space="preserve">, </w:t>
      </w:r>
      <w:proofErr w:type="spellStart"/>
      <w:r w:rsidRPr="00022065">
        <w:t>geldigVanaf</w:t>
      </w:r>
      <w:proofErr w:type="spellEnd"/>
      <w:r w:rsidRPr="00022065">
        <w:t xml:space="preserve">, en </w:t>
      </w:r>
      <w:proofErr w:type="spellStart"/>
      <w:r w:rsidRPr="00022065">
        <w:t>beschikbaarOp</w:t>
      </w:r>
      <w:proofErr w:type="spellEnd"/>
      <w:r w:rsidRPr="00022065">
        <w:t xml:space="preserve">, met name </w:t>
      </w:r>
      <w:proofErr w:type="spellStart"/>
      <w:r w:rsidRPr="00022065">
        <w:t>beschikbaarOp</w:t>
      </w:r>
      <w:proofErr w:type="spellEnd"/>
      <w:r w:rsidRPr="00022065">
        <w:t xml:space="preserve"> wordt geregistreerd in het DSO op het moment dat informatie aangeleverd is.)</w:t>
      </w:r>
    </w:p>
    <w:p w14:paraId="2A64235E" w14:textId="77777777" w:rsidR="00D023D4" w:rsidRDefault="00D023D4" w:rsidP="00753695">
      <w:pPr>
        <w:pStyle w:val="Kop2"/>
      </w:pPr>
      <w:bookmarkStart w:id="653" w:name="_Toc152061471"/>
      <w:bookmarkStart w:id="654" w:name="OP_Informatieobjecten"/>
      <w:r>
        <w:t>OP-informatieobjecten</w:t>
      </w:r>
      <w:bookmarkEnd w:id="653"/>
    </w:p>
    <w:bookmarkEnd w:id="654"/>
    <w:p w14:paraId="3BE93379" w14:textId="40624829" w:rsidR="00285655" w:rsidRPr="00022065" w:rsidRDefault="00D023D4" w:rsidP="00022065">
      <w:r w:rsidRPr="00022065">
        <w:t>Er zijn twee soorten informatieobjecten die aangeleverd kunnen worden in de OP-standaard, namelijk PDF-documenten en geografische informatieobjecten (</w:t>
      </w:r>
      <w:proofErr w:type="spellStart"/>
      <w:r w:rsidRPr="00022065">
        <w:t>GIO’s</w:t>
      </w:r>
      <w:proofErr w:type="spellEnd"/>
      <w:r w:rsidRPr="00022065">
        <w:t xml:space="preserve">). In deze en de volgende paragrafen wordt voornamelijk ingegaan op de </w:t>
      </w:r>
      <w:proofErr w:type="spellStart"/>
      <w:r w:rsidRPr="00022065">
        <w:t>GIO’s</w:t>
      </w:r>
      <w:proofErr w:type="spellEnd"/>
      <w:r w:rsidRPr="00022065">
        <w:t>, omdat hier veel vragen over gesteld worden en de samenhang met OW-objecten complex is.</w:t>
      </w:r>
    </w:p>
    <w:p w14:paraId="44066AF3" w14:textId="7F200908" w:rsidR="00D023D4" w:rsidRPr="00022065" w:rsidRDefault="00D023D4" w:rsidP="00022065">
      <w:r w:rsidRPr="00022065">
        <w:t>De voornaamste samenhang tussen een GIO en OW is dat de OW-Locaties van het type Gebied/Lijn/Punt (</w:t>
      </w:r>
      <w:r w:rsidR="000753CC" w:rsidRPr="00022065">
        <w:fldChar w:fldCharType="begin"/>
      </w:r>
      <w:r w:rsidR="000753CC" w:rsidRPr="00022065">
        <w:instrText xml:space="preserve"> REF _Ref49513284 \r \h </w:instrText>
      </w:r>
      <w:r w:rsidR="000753CC" w:rsidRPr="00022065">
        <w:fldChar w:fldCharType="separate"/>
      </w:r>
      <w:r w:rsidR="00F5100C">
        <w:t>4.3.7.2</w:t>
      </w:r>
      <w:r w:rsidR="000753CC" w:rsidRPr="00022065">
        <w:fldChar w:fldCharType="end"/>
      </w:r>
      <w:r w:rsidRPr="00022065">
        <w:t xml:space="preserve">) een attribuut </w:t>
      </w:r>
      <w:proofErr w:type="spellStart"/>
      <w:r w:rsidRPr="00022065">
        <w:t>GeometrieRef</w:t>
      </w:r>
      <w:proofErr w:type="spellEnd"/>
      <w:r w:rsidRPr="00022065">
        <w:t xml:space="preserve"> hebben dat verwijst naar de identificatie van de Geometrie die te vinden is in de GIO. Kortom, het DSO ontvangt geometrieën doordat de LVBB de geometrie uit de GIO doorstuurt.</w:t>
      </w:r>
    </w:p>
    <w:p w14:paraId="4541BABA" w14:textId="77777777" w:rsidR="00D023D4" w:rsidRPr="00884A92" w:rsidRDefault="00D023D4" w:rsidP="00753695">
      <w:pPr>
        <w:pStyle w:val="Kop2"/>
      </w:pPr>
      <w:bookmarkStart w:id="655" w:name="_Toc152061472"/>
      <w:bookmarkStart w:id="656" w:name="OP_GIOs"/>
      <w:proofErr w:type="spellStart"/>
      <w:r w:rsidRPr="00884A92">
        <w:t>GIO’s</w:t>
      </w:r>
      <w:bookmarkEnd w:id="655"/>
      <w:proofErr w:type="spellEnd"/>
    </w:p>
    <w:bookmarkEnd w:id="656"/>
    <w:p w14:paraId="54EBCD2F" w14:textId="3641B6D2" w:rsidR="00285655" w:rsidRPr="00022065" w:rsidRDefault="00D023D4" w:rsidP="00022065">
      <w:r w:rsidRPr="00022065">
        <w:t xml:space="preserve">Een GIO bestaat uit twee bestanden, namelijk een </w:t>
      </w:r>
      <w:r w:rsidR="008F398C" w:rsidRPr="00022065">
        <w:t xml:space="preserve">geografisch </w:t>
      </w:r>
      <w:r w:rsidRPr="00022065">
        <w:t>vaststellingsdeel</w:t>
      </w:r>
      <w:r w:rsidR="00A07579" w:rsidRPr="00022065">
        <w:t xml:space="preserve"> (GML)</w:t>
      </w:r>
      <w:r w:rsidRPr="00022065">
        <w:t xml:space="preserve"> en een </w:t>
      </w:r>
      <w:r w:rsidR="008F398C" w:rsidRPr="00022065">
        <w:t>service-</w:t>
      </w:r>
      <w:r w:rsidRPr="00022065">
        <w:t>deel</w:t>
      </w:r>
      <w:r w:rsidR="00A07579" w:rsidRPr="00022065">
        <w:t xml:space="preserve"> (XML)</w:t>
      </w:r>
      <w:r w:rsidRPr="00022065">
        <w:t xml:space="preserve">. In dit document wordt alleen het geografisch </w:t>
      </w:r>
      <w:r w:rsidR="008F398C" w:rsidRPr="00022065">
        <w:t>vaststellings</w:t>
      </w:r>
      <w:r w:rsidRPr="00022065">
        <w:t xml:space="preserve">deel behandeld, omdat het </w:t>
      </w:r>
      <w:r w:rsidR="008F398C" w:rsidRPr="00022065">
        <w:t>service-deel</w:t>
      </w:r>
      <w:r w:rsidRPr="00022065">
        <w:t xml:space="preserve"> niet van belang is voor de OW-objecten. De identificatie van de Geometrie is te vinden in het geografisch deel van de GIO, dit is van belang voor de OW-Locatie (</w:t>
      </w:r>
      <w:r w:rsidR="00CC7AB5" w:rsidRPr="00022065">
        <w:fldChar w:fldCharType="begin"/>
      </w:r>
      <w:r w:rsidR="00CC7AB5" w:rsidRPr="00022065">
        <w:instrText xml:space="preserve"> REF _Ref49513284 \r \h </w:instrText>
      </w:r>
      <w:r w:rsidR="00CC7AB5" w:rsidRPr="00022065">
        <w:fldChar w:fldCharType="separate"/>
      </w:r>
      <w:r w:rsidR="00F5100C">
        <w:t>4.3.7.2</w:t>
      </w:r>
      <w:r w:rsidR="00CC7AB5" w:rsidRPr="00022065">
        <w:fldChar w:fldCharType="end"/>
      </w:r>
      <w:r w:rsidRPr="00022065">
        <w:t>).</w:t>
      </w:r>
    </w:p>
    <w:p w14:paraId="7A00A2CE" w14:textId="1854DD9E" w:rsidR="00285655" w:rsidRPr="00022065" w:rsidRDefault="00D023D4" w:rsidP="00022065">
      <w:r w:rsidRPr="00022065">
        <w:t xml:space="preserve">Er zijn twee type </w:t>
      </w:r>
      <w:proofErr w:type="spellStart"/>
      <w:r w:rsidRPr="00022065">
        <w:t>GIO’s</w:t>
      </w:r>
      <w:proofErr w:type="spellEnd"/>
      <w:r w:rsidRPr="00022065">
        <w:t xml:space="preserve">, namelijk: </w:t>
      </w:r>
      <w:proofErr w:type="spellStart"/>
      <w:r w:rsidRPr="00022065">
        <w:t>GIO’s</w:t>
      </w:r>
      <w:proofErr w:type="spellEnd"/>
      <w:r w:rsidRPr="00022065">
        <w:t xml:space="preserve"> inclusief informatie over normen (Norm-</w:t>
      </w:r>
      <w:proofErr w:type="spellStart"/>
      <w:r w:rsidRPr="00022065">
        <w:t>GIO’s</w:t>
      </w:r>
      <w:proofErr w:type="spellEnd"/>
      <w:r w:rsidRPr="00022065">
        <w:t xml:space="preserve">) en </w:t>
      </w:r>
      <w:proofErr w:type="spellStart"/>
      <w:r w:rsidRPr="00022065">
        <w:t>GIO’s</w:t>
      </w:r>
      <w:proofErr w:type="spellEnd"/>
      <w:r w:rsidRPr="00022065">
        <w:t xml:space="preserve"> exclusief informatie over normen (</w:t>
      </w:r>
      <w:proofErr w:type="spellStart"/>
      <w:r w:rsidRPr="00022065">
        <w:t>GIO’s</w:t>
      </w:r>
      <w:proofErr w:type="spellEnd"/>
      <w:r w:rsidRPr="00022065">
        <w:t>).</w:t>
      </w:r>
    </w:p>
    <w:p w14:paraId="50A7EB5D" w14:textId="0572BA9E" w:rsidR="00D023D4" w:rsidRPr="00022065" w:rsidRDefault="00D023D4" w:rsidP="00022065">
      <w:r w:rsidRPr="00022065">
        <w:t>Hieronder informatie over de opbouw (van het geografisch deel) van een GIO:</w:t>
      </w:r>
    </w:p>
    <w:tbl>
      <w:tblPr>
        <w:tblStyle w:val="Tabelraster"/>
        <w:tblpPr w:leftFromText="141" w:rightFromText="141" w:vertAnchor="text" w:horzAnchor="margin" w:tblpY="287"/>
        <w:tblW w:w="9634" w:type="dxa"/>
        <w:tblLayout w:type="fixed"/>
        <w:tblLook w:val="0620" w:firstRow="1" w:lastRow="0" w:firstColumn="0" w:lastColumn="0" w:noHBand="1" w:noVBand="1"/>
      </w:tblPr>
      <w:tblGrid>
        <w:gridCol w:w="3397"/>
        <w:gridCol w:w="1276"/>
        <w:gridCol w:w="1134"/>
        <w:gridCol w:w="3827"/>
      </w:tblGrid>
      <w:tr w:rsidR="00D023D4" w:rsidRPr="00022065" w14:paraId="06D73C06" w14:textId="77777777" w:rsidTr="00DD793C">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54FD3F1A" w14:textId="77777777" w:rsidR="00D023D4" w:rsidRPr="00D023D4" w:rsidRDefault="00D023D4" w:rsidP="00216D80">
            <w:pPr>
              <w:pStyle w:val="Tabel"/>
            </w:pPr>
            <w:r w:rsidRPr="00D023D4">
              <w:lastRenderedPageBreak/>
              <w:t>Element</w:t>
            </w:r>
          </w:p>
        </w:tc>
        <w:tc>
          <w:tcPr>
            <w:tcW w:w="1276" w:type="dxa"/>
          </w:tcPr>
          <w:p w14:paraId="126AAD01" w14:textId="77777777" w:rsidR="00D023D4" w:rsidRPr="00D023D4" w:rsidRDefault="00D023D4" w:rsidP="00216D80">
            <w:pPr>
              <w:pStyle w:val="Tabel"/>
            </w:pPr>
            <w:r w:rsidRPr="00D023D4">
              <w:t>M(</w:t>
            </w:r>
            <w:proofErr w:type="spellStart"/>
            <w:r w:rsidRPr="00D023D4">
              <w:t>ultipliciteit</w:t>
            </w:r>
            <w:proofErr w:type="spellEnd"/>
            <w:r w:rsidRPr="00D023D4">
              <w:t>)</w:t>
            </w:r>
          </w:p>
        </w:tc>
        <w:tc>
          <w:tcPr>
            <w:tcW w:w="1134" w:type="dxa"/>
          </w:tcPr>
          <w:p w14:paraId="217BA9B3" w14:textId="77777777" w:rsidR="00D023D4" w:rsidRPr="00D023D4" w:rsidRDefault="00D023D4" w:rsidP="00216D80">
            <w:pPr>
              <w:pStyle w:val="Tabel"/>
            </w:pPr>
            <w:r w:rsidRPr="00D023D4">
              <w:t>Type</w:t>
            </w:r>
          </w:p>
        </w:tc>
        <w:tc>
          <w:tcPr>
            <w:tcW w:w="3827" w:type="dxa"/>
          </w:tcPr>
          <w:p w14:paraId="202A038F" w14:textId="77777777" w:rsidR="00D023D4" w:rsidRPr="00D023D4" w:rsidRDefault="00D023D4" w:rsidP="00216D80">
            <w:pPr>
              <w:pStyle w:val="Tabel"/>
            </w:pPr>
            <w:r w:rsidRPr="00D023D4">
              <w:t>Omschrijving</w:t>
            </w:r>
          </w:p>
        </w:tc>
      </w:tr>
      <w:tr w:rsidR="00D023D4" w:rsidRPr="00022065" w14:paraId="5A4DD4E3" w14:textId="77777777" w:rsidTr="00DD793C">
        <w:trPr>
          <w:cantSplit/>
        </w:trPr>
        <w:tc>
          <w:tcPr>
            <w:tcW w:w="3397" w:type="dxa"/>
          </w:tcPr>
          <w:p w14:paraId="0A267911" w14:textId="77777777" w:rsidR="00D023D4" w:rsidRPr="00D023D4" w:rsidRDefault="00D023D4" w:rsidP="00216D80">
            <w:pPr>
              <w:pStyle w:val="Tabel"/>
              <w:rPr>
                <w:bCs w:val="0"/>
              </w:rPr>
            </w:pPr>
            <w:proofErr w:type="spellStart"/>
            <w:r w:rsidRPr="00D023D4">
              <w:rPr>
                <w:bCs w:val="0"/>
              </w:rPr>
              <w:t>GeoInformatieObjectVaststelling</w:t>
            </w:r>
            <w:proofErr w:type="spellEnd"/>
          </w:p>
        </w:tc>
        <w:tc>
          <w:tcPr>
            <w:tcW w:w="1276" w:type="dxa"/>
          </w:tcPr>
          <w:p w14:paraId="00FF2E36" w14:textId="77777777" w:rsidR="00D023D4" w:rsidRPr="00D023D4" w:rsidRDefault="00D023D4" w:rsidP="00216D80">
            <w:pPr>
              <w:pStyle w:val="Tabel"/>
              <w:rPr>
                <w:bCs w:val="0"/>
              </w:rPr>
            </w:pPr>
            <w:r w:rsidRPr="00D023D4">
              <w:rPr>
                <w:bCs w:val="0"/>
              </w:rPr>
              <w:t>[1..1]</w:t>
            </w:r>
          </w:p>
        </w:tc>
        <w:tc>
          <w:tcPr>
            <w:tcW w:w="1134" w:type="dxa"/>
          </w:tcPr>
          <w:p w14:paraId="589C8776" w14:textId="77777777" w:rsidR="00D023D4" w:rsidRPr="00D023D4" w:rsidRDefault="00D023D4" w:rsidP="00216D80">
            <w:pPr>
              <w:pStyle w:val="Tabel"/>
              <w:rPr>
                <w:bCs w:val="0"/>
              </w:rPr>
            </w:pPr>
          </w:p>
        </w:tc>
        <w:tc>
          <w:tcPr>
            <w:tcW w:w="3827" w:type="dxa"/>
          </w:tcPr>
          <w:p w14:paraId="08059C67" w14:textId="43F24009" w:rsidR="00D023D4" w:rsidRPr="00D023D4" w:rsidRDefault="00210104" w:rsidP="00216D80">
            <w:pPr>
              <w:pStyle w:val="Tabel"/>
              <w:rPr>
                <w:bCs w:val="0"/>
              </w:rPr>
            </w:pPr>
            <w:r>
              <w:rPr>
                <w:bCs w:val="0"/>
              </w:rPr>
              <w:t>De geometrische aanduiding die vastgesteld wordt.</w:t>
            </w:r>
          </w:p>
        </w:tc>
      </w:tr>
      <w:tr w:rsidR="00D023D4" w:rsidRPr="00022065" w14:paraId="6E38DD48" w14:textId="77777777" w:rsidTr="00DD793C">
        <w:trPr>
          <w:cantSplit/>
        </w:trPr>
        <w:tc>
          <w:tcPr>
            <w:tcW w:w="3397" w:type="dxa"/>
          </w:tcPr>
          <w:p w14:paraId="76ECEE84" w14:textId="77777777" w:rsidR="00D023D4" w:rsidRPr="00D023D4" w:rsidRDefault="00D023D4" w:rsidP="00216D80">
            <w:pPr>
              <w:pStyle w:val="Tabel"/>
              <w:ind w:left="284"/>
              <w:rPr>
                <w:bCs w:val="0"/>
              </w:rPr>
            </w:pPr>
            <w:r w:rsidRPr="00D023D4">
              <w:rPr>
                <w:bCs w:val="0"/>
              </w:rPr>
              <w:t>context</w:t>
            </w:r>
          </w:p>
        </w:tc>
        <w:tc>
          <w:tcPr>
            <w:tcW w:w="1276" w:type="dxa"/>
          </w:tcPr>
          <w:p w14:paraId="7A8726ED" w14:textId="77777777" w:rsidR="00D023D4" w:rsidRPr="00D023D4" w:rsidRDefault="00D023D4" w:rsidP="00216D80">
            <w:pPr>
              <w:pStyle w:val="Tabel"/>
              <w:rPr>
                <w:bCs w:val="0"/>
              </w:rPr>
            </w:pPr>
            <w:r w:rsidRPr="00D023D4">
              <w:rPr>
                <w:bCs w:val="0"/>
              </w:rPr>
              <w:t>[1..1]</w:t>
            </w:r>
          </w:p>
        </w:tc>
        <w:tc>
          <w:tcPr>
            <w:tcW w:w="1134" w:type="dxa"/>
          </w:tcPr>
          <w:p w14:paraId="2DED3E5F" w14:textId="77777777" w:rsidR="00D023D4" w:rsidRPr="00D023D4" w:rsidRDefault="00D023D4" w:rsidP="00216D80">
            <w:pPr>
              <w:pStyle w:val="Tabel"/>
              <w:rPr>
                <w:bCs w:val="0"/>
              </w:rPr>
            </w:pPr>
          </w:p>
        </w:tc>
        <w:tc>
          <w:tcPr>
            <w:tcW w:w="3827" w:type="dxa"/>
          </w:tcPr>
          <w:p w14:paraId="017E8820" w14:textId="77777777" w:rsidR="00D023D4" w:rsidRPr="00D023D4" w:rsidRDefault="00D023D4" w:rsidP="00216D80">
            <w:pPr>
              <w:pStyle w:val="Tabel"/>
              <w:rPr>
                <w:bCs w:val="0"/>
              </w:rPr>
            </w:pPr>
            <w:r w:rsidRPr="00D023D4">
              <w:rPr>
                <w:bCs w:val="0"/>
              </w:rPr>
              <w:t>De context ten opzichte waarvan de GIO is vastgesteld.</w:t>
            </w:r>
          </w:p>
        </w:tc>
      </w:tr>
      <w:tr w:rsidR="00D023D4" w:rsidRPr="00022065" w14:paraId="524D52D6" w14:textId="77777777" w:rsidTr="00DD793C">
        <w:trPr>
          <w:cantSplit/>
        </w:trPr>
        <w:tc>
          <w:tcPr>
            <w:tcW w:w="3397" w:type="dxa"/>
          </w:tcPr>
          <w:p w14:paraId="168E1310" w14:textId="77777777" w:rsidR="00D023D4" w:rsidRPr="00D023D4" w:rsidRDefault="00D023D4" w:rsidP="00216D80">
            <w:pPr>
              <w:pStyle w:val="Tabel"/>
              <w:ind w:left="568"/>
              <w:rPr>
                <w:bCs w:val="0"/>
              </w:rPr>
            </w:pPr>
            <w:proofErr w:type="spellStart"/>
            <w:r w:rsidRPr="00D023D4">
              <w:rPr>
                <w:bCs w:val="0"/>
              </w:rPr>
              <w:t>GeografischeContext</w:t>
            </w:r>
            <w:proofErr w:type="spellEnd"/>
          </w:p>
        </w:tc>
        <w:tc>
          <w:tcPr>
            <w:tcW w:w="1276" w:type="dxa"/>
          </w:tcPr>
          <w:p w14:paraId="637E0E39" w14:textId="77777777" w:rsidR="00D023D4" w:rsidRPr="00D023D4" w:rsidRDefault="00D023D4" w:rsidP="00216D80">
            <w:pPr>
              <w:pStyle w:val="Tabel"/>
              <w:rPr>
                <w:bCs w:val="0"/>
              </w:rPr>
            </w:pPr>
            <w:r w:rsidRPr="00D023D4">
              <w:rPr>
                <w:bCs w:val="0"/>
              </w:rPr>
              <w:t>[0..1]</w:t>
            </w:r>
          </w:p>
        </w:tc>
        <w:tc>
          <w:tcPr>
            <w:tcW w:w="1134" w:type="dxa"/>
          </w:tcPr>
          <w:p w14:paraId="75F4907F" w14:textId="77777777" w:rsidR="00D023D4" w:rsidRPr="00D023D4" w:rsidRDefault="00D023D4" w:rsidP="00216D80">
            <w:pPr>
              <w:pStyle w:val="Tabel"/>
              <w:rPr>
                <w:bCs w:val="0"/>
              </w:rPr>
            </w:pPr>
          </w:p>
        </w:tc>
        <w:tc>
          <w:tcPr>
            <w:tcW w:w="3827" w:type="dxa"/>
          </w:tcPr>
          <w:p w14:paraId="425858A4" w14:textId="77777777" w:rsidR="00D023D4" w:rsidRPr="00D023D4" w:rsidRDefault="00D023D4" w:rsidP="00216D80">
            <w:pPr>
              <w:pStyle w:val="Tabel"/>
              <w:rPr>
                <w:bCs w:val="0"/>
              </w:rPr>
            </w:pPr>
            <w:r w:rsidRPr="00D023D4">
              <w:rPr>
                <w:bCs w:val="0"/>
              </w:rPr>
              <w:t>De geografische context ten opzichte waarvan de GIO is vastgesteld.</w:t>
            </w:r>
          </w:p>
        </w:tc>
      </w:tr>
      <w:tr w:rsidR="00D023D4" w:rsidRPr="00022065" w14:paraId="4A6D0628" w14:textId="77777777" w:rsidTr="00DD793C">
        <w:trPr>
          <w:cantSplit/>
        </w:trPr>
        <w:tc>
          <w:tcPr>
            <w:tcW w:w="3397" w:type="dxa"/>
          </w:tcPr>
          <w:p w14:paraId="7B6FAB9D" w14:textId="77777777" w:rsidR="00D023D4" w:rsidRPr="00D023D4" w:rsidRDefault="00D023D4" w:rsidP="00D8326D">
            <w:pPr>
              <w:pStyle w:val="Tabel"/>
              <w:ind w:left="852"/>
              <w:rPr>
                <w:bCs w:val="0"/>
              </w:rPr>
            </w:pPr>
            <w:proofErr w:type="spellStart"/>
            <w:r w:rsidRPr="00D023D4">
              <w:rPr>
                <w:bCs w:val="0"/>
              </w:rPr>
              <w:t>achtergrondVerwijzing</w:t>
            </w:r>
            <w:proofErr w:type="spellEnd"/>
          </w:p>
        </w:tc>
        <w:tc>
          <w:tcPr>
            <w:tcW w:w="1276" w:type="dxa"/>
          </w:tcPr>
          <w:p w14:paraId="06179801" w14:textId="77777777" w:rsidR="00D023D4" w:rsidRPr="00D023D4" w:rsidRDefault="00D023D4" w:rsidP="00216D80">
            <w:pPr>
              <w:pStyle w:val="Tabel"/>
              <w:rPr>
                <w:bCs w:val="0"/>
              </w:rPr>
            </w:pPr>
            <w:r w:rsidRPr="00D023D4">
              <w:rPr>
                <w:bCs w:val="0"/>
              </w:rPr>
              <w:t>[0..1]</w:t>
            </w:r>
          </w:p>
        </w:tc>
        <w:tc>
          <w:tcPr>
            <w:tcW w:w="1134" w:type="dxa"/>
          </w:tcPr>
          <w:p w14:paraId="522F1C7A" w14:textId="77777777" w:rsidR="00D023D4" w:rsidRPr="00D023D4" w:rsidRDefault="00D023D4" w:rsidP="00216D80">
            <w:pPr>
              <w:pStyle w:val="Tabel"/>
              <w:rPr>
                <w:bCs w:val="0"/>
              </w:rPr>
            </w:pPr>
          </w:p>
        </w:tc>
        <w:tc>
          <w:tcPr>
            <w:tcW w:w="3827" w:type="dxa"/>
          </w:tcPr>
          <w:p w14:paraId="74646469" w14:textId="77777777" w:rsidR="00D023D4" w:rsidRPr="00D023D4" w:rsidRDefault="00D023D4" w:rsidP="00216D80">
            <w:pPr>
              <w:pStyle w:val="Tabel"/>
              <w:rPr>
                <w:bCs w:val="0"/>
              </w:rPr>
            </w:pPr>
            <w:r w:rsidRPr="00D023D4">
              <w:rPr>
                <w:bCs w:val="0"/>
              </w:rPr>
              <w:t>Een verwijzing naar de achtergrondkaart waarop de GIO is gebaseerd.</w:t>
            </w:r>
          </w:p>
        </w:tc>
      </w:tr>
      <w:tr w:rsidR="00D023D4" w:rsidRPr="00022065" w14:paraId="2220BF7F" w14:textId="77777777" w:rsidTr="00DD793C">
        <w:trPr>
          <w:cantSplit/>
        </w:trPr>
        <w:tc>
          <w:tcPr>
            <w:tcW w:w="3397" w:type="dxa"/>
          </w:tcPr>
          <w:p w14:paraId="539209AB" w14:textId="77777777" w:rsidR="00D023D4" w:rsidRPr="00D023D4" w:rsidRDefault="00D023D4" w:rsidP="00216D80">
            <w:pPr>
              <w:pStyle w:val="Tabel"/>
              <w:ind w:left="852"/>
              <w:rPr>
                <w:bCs w:val="0"/>
              </w:rPr>
            </w:pPr>
            <w:proofErr w:type="spellStart"/>
            <w:r w:rsidRPr="00D023D4">
              <w:rPr>
                <w:bCs w:val="0"/>
              </w:rPr>
              <w:t>achtergrondActualiteit</w:t>
            </w:r>
            <w:proofErr w:type="spellEnd"/>
          </w:p>
        </w:tc>
        <w:tc>
          <w:tcPr>
            <w:tcW w:w="1276" w:type="dxa"/>
          </w:tcPr>
          <w:p w14:paraId="2489B67F" w14:textId="77777777" w:rsidR="00D023D4" w:rsidRPr="00D023D4" w:rsidRDefault="00D023D4" w:rsidP="00216D80">
            <w:pPr>
              <w:pStyle w:val="Tabel"/>
              <w:rPr>
                <w:bCs w:val="0"/>
              </w:rPr>
            </w:pPr>
            <w:r w:rsidRPr="00D023D4">
              <w:rPr>
                <w:bCs w:val="0"/>
              </w:rPr>
              <w:t>[1..1]</w:t>
            </w:r>
          </w:p>
        </w:tc>
        <w:tc>
          <w:tcPr>
            <w:tcW w:w="1134" w:type="dxa"/>
          </w:tcPr>
          <w:p w14:paraId="522AE3A7" w14:textId="77777777" w:rsidR="00D023D4" w:rsidRPr="00D023D4" w:rsidRDefault="00D023D4" w:rsidP="00216D80">
            <w:pPr>
              <w:pStyle w:val="Tabel"/>
              <w:rPr>
                <w:bCs w:val="0"/>
              </w:rPr>
            </w:pPr>
            <w:r w:rsidRPr="00D023D4">
              <w:rPr>
                <w:bCs w:val="0"/>
              </w:rPr>
              <w:t>Date</w:t>
            </w:r>
          </w:p>
        </w:tc>
        <w:tc>
          <w:tcPr>
            <w:tcW w:w="3827" w:type="dxa"/>
          </w:tcPr>
          <w:p w14:paraId="526C5C60" w14:textId="77777777" w:rsidR="00D023D4" w:rsidRPr="00D023D4" w:rsidRDefault="00D023D4" w:rsidP="00216D80">
            <w:pPr>
              <w:pStyle w:val="Tabel"/>
              <w:rPr>
                <w:bCs w:val="0"/>
              </w:rPr>
            </w:pPr>
            <w:r w:rsidRPr="00D023D4">
              <w:rPr>
                <w:bCs w:val="0"/>
              </w:rPr>
              <w:t>Datum waarop de achtergrond is vastgesteld.</w:t>
            </w:r>
          </w:p>
        </w:tc>
      </w:tr>
      <w:tr w:rsidR="00D023D4" w:rsidRPr="00022065" w14:paraId="0E4FFDFC" w14:textId="77777777" w:rsidTr="00DD793C">
        <w:trPr>
          <w:cantSplit/>
        </w:trPr>
        <w:tc>
          <w:tcPr>
            <w:tcW w:w="3397" w:type="dxa"/>
          </w:tcPr>
          <w:p w14:paraId="5D5F1ED6" w14:textId="77777777" w:rsidR="00D023D4" w:rsidRPr="00D023D4" w:rsidRDefault="00D023D4" w:rsidP="00216D80">
            <w:pPr>
              <w:pStyle w:val="Tabel"/>
              <w:ind w:left="284"/>
              <w:rPr>
                <w:bCs w:val="0"/>
              </w:rPr>
            </w:pPr>
            <w:proofErr w:type="spellStart"/>
            <w:r w:rsidRPr="00D023D4">
              <w:rPr>
                <w:bCs w:val="0"/>
              </w:rPr>
              <w:t>vastgesteldeVersie</w:t>
            </w:r>
            <w:proofErr w:type="spellEnd"/>
          </w:p>
        </w:tc>
        <w:tc>
          <w:tcPr>
            <w:tcW w:w="1276" w:type="dxa"/>
          </w:tcPr>
          <w:p w14:paraId="252EDE52" w14:textId="77777777" w:rsidR="00D023D4" w:rsidRPr="00D023D4" w:rsidRDefault="00D023D4" w:rsidP="00216D80">
            <w:pPr>
              <w:pStyle w:val="Tabel"/>
              <w:rPr>
                <w:bCs w:val="0"/>
              </w:rPr>
            </w:pPr>
            <w:r w:rsidRPr="00D023D4">
              <w:rPr>
                <w:bCs w:val="0"/>
              </w:rPr>
              <w:t>[0..1]</w:t>
            </w:r>
          </w:p>
        </w:tc>
        <w:tc>
          <w:tcPr>
            <w:tcW w:w="1134" w:type="dxa"/>
          </w:tcPr>
          <w:p w14:paraId="1213BCD2" w14:textId="77777777" w:rsidR="00D023D4" w:rsidRPr="00D023D4" w:rsidRDefault="00D023D4" w:rsidP="00216D80">
            <w:pPr>
              <w:pStyle w:val="Tabel"/>
              <w:rPr>
                <w:bCs w:val="0"/>
              </w:rPr>
            </w:pPr>
          </w:p>
        </w:tc>
        <w:tc>
          <w:tcPr>
            <w:tcW w:w="3827" w:type="dxa"/>
          </w:tcPr>
          <w:p w14:paraId="1A3F6D47" w14:textId="77777777" w:rsidR="00D023D4" w:rsidRPr="00D023D4" w:rsidRDefault="00D023D4" w:rsidP="00216D80">
            <w:pPr>
              <w:pStyle w:val="Tabel"/>
              <w:rPr>
                <w:bCs w:val="0"/>
              </w:rPr>
            </w:pPr>
            <w:r w:rsidRPr="00D023D4">
              <w:rPr>
                <w:bCs w:val="0"/>
              </w:rPr>
              <w:t>De vastgestelde versie van de GIO.</w:t>
            </w:r>
          </w:p>
        </w:tc>
      </w:tr>
      <w:tr w:rsidR="00D023D4" w:rsidRPr="00022065" w14:paraId="66CFE4C3" w14:textId="77777777" w:rsidTr="00DD793C">
        <w:trPr>
          <w:cantSplit/>
        </w:trPr>
        <w:tc>
          <w:tcPr>
            <w:tcW w:w="3397" w:type="dxa"/>
          </w:tcPr>
          <w:p w14:paraId="2DCF6113" w14:textId="77777777" w:rsidR="00D023D4" w:rsidRPr="00D023D4" w:rsidRDefault="00D023D4" w:rsidP="00216D80">
            <w:pPr>
              <w:pStyle w:val="Tabel"/>
              <w:ind w:left="568"/>
              <w:rPr>
                <w:bCs w:val="0"/>
              </w:rPr>
            </w:pPr>
            <w:proofErr w:type="spellStart"/>
            <w:r w:rsidRPr="00D023D4">
              <w:rPr>
                <w:bCs w:val="0"/>
              </w:rPr>
              <w:t>GeoInformatieObjectVersie</w:t>
            </w:r>
            <w:proofErr w:type="spellEnd"/>
          </w:p>
        </w:tc>
        <w:tc>
          <w:tcPr>
            <w:tcW w:w="1276" w:type="dxa"/>
          </w:tcPr>
          <w:p w14:paraId="07CBD60B" w14:textId="77777777" w:rsidR="00D023D4" w:rsidRPr="00D023D4" w:rsidRDefault="00D023D4" w:rsidP="00216D80">
            <w:pPr>
              <w:pStyle w:val="Tabel"/>
              <w:rPr>
                <w:bCs w:val="0"/>
              </w:rPr>
            </w:pPr>
            <w:r w:rsidRPr="00D023D4">
              <w:rPr>
                <w:bCs w:val="0"/>
              </w:rPr>
              <w:t>[1..1]</w:t>
            </w:r>
          </w:p>
        </w:tc>
        <w:tc>
          <w:tcPr>
            <w:tcW w:w="1134" w:type="dxa"/>
          </w:tcPr>
          <w:p w14:paraId="31DF2A0E" w14:textId="77777777" w:rsidR="00D023D4" w:rsidRPr="00D023D4" w:rsidRDefault="00D023D4" w:rsidP="00216D80">
            <w:pPr>
              <w:pStyle w:val="Tabel"/>
              <w:rPr>
                <w:bCs w:val="0"/>
              </w:rPr>
            </w:pPr>
          </w:p>
        </w:tc>
        <w:tc>
          <w:tcPr>
            <w:tcW w:w="3827" w:type="dxa"/>
          </w:tcPr>
          <w:p w14:paraId="595D2E8E" w14:textId="77777777" w:rsidR="00D023D4" w:rsidRPr="00D023D4" w:rsidRDefault="00D023D4" w:rsidP="00216D80">
            <w:pPr>
              <w:pStyle w:val="Tabel"/>
              <w:rPr>
                <w:bCs w:val="0"/>
              </w:rPr>
            </w:pPr>
            <w:r w:rsidRPr="00D023D4">
              <w:rPr>
                <w:bCs w:val="0"/>
              </w:rPr>
              <w:t>Een versie van de GIO.</w:t>
            </w:r>
          </w:p>
        </w:tc>
      </w:tr>
      <w:tr w:rsidR="00D023D4" w:rsidRPr="00022065" w14:paraId="1E2AF643" w14:textId="77777777" w:rsidTr="00DD793C">
        <w:trPr>
          <w:cantSplit/>
        </w:trPr>
        <w:tc>
          <w:tcPr>
            <w:tcW w:w="3397" w:type="dxa"/>
          </w:tcPr>
          <w:p w14:paraId="5087EB40" w14:textId="77777777" w:rsidR="00D023D4" w:rsidRPr="00D023D4" w:rsidRDefault="00D023D4" w:rsidP="00216D80">
            <w:pPr>
              <w:pStyle w:val="Tabel"/>
              <w:ind w:left="852"/>
              <w:rPr>
                <w:bCs w:val="0"/>
              </w:rPr>
            </w:pPr>
            <w:proofErr w:type="spellStart"/>
            <w:r w:rsidRPr="00D023D4">
              <w:rPr>
                <w:bCs w:val="0"/>
              </w:rPr>
              <w:t>FRBRWork</w:t>
            </w:r>
            <w:proofErr w:type="spellEnd"/>
          </w:p>
        </w:tc>
        <w:tc>
          <w:tcPr>
            <w:tcW w:w="1276" w:type="dxa"/>
          </w:tcPr>
          <w:p w14:paraId="0958CAFF" w14:textId="77777777" w:rsidR="00D023D4" w:rsidRPr="00D023D4" w:rsidRDefault="00D023D4" w:rsidP="00216D80">
            <w:pPr>
              <w:pStyle w:val="Tabel"/>
              <w:rPr>
                <w:bCs w:val="0"/>
              </w:rPr>
            </w:pPr>
            <w:r w:rsidRPr="00D023D4">
              <w:rPr>
                <w:bCs w:val="0"/>
              </w:rPr>
              <w:t>[1..1]</w:t>
            </w:r>
          </w:p>
        </w:tc>
        <w:tc>
          <w:tcPr>
            <w:tcW w:w="1134" w:type="dxa"/>
          </w:tcPr>
          <w:p w14:paraId="2E705CD3" w14:textId="77777777" w:rsidR="00D023D4" w:rsidRPr="00D023D4" w:rsidRDefault="00D023D4" w:rsidP="00216D80">
            <w:pPr>
              <w:pStyle w:val="Tabel"/>
              <w:rPr>
                <w:bCs w:val="0"/>
              </w:rPr>
            </w:pPr>
          </w:p>
        </w:tc>
        <w:tc>
          <w:tcPr>
            <w:tcW w:w="3827" w:type="dxa"/>
          </w:tcPr>
          <w:p w14:paraId="27A5C95E" w14:textId="77777777" w:rsidR="00D023D4" w:rsidRPr="00D023D4" w:rsidRDefault="00D023D4" w:rsidP="00216D80">
            <w:pPr>
              <w:pStyle w:val="Tabel"/>
              <w:rPr>
                <w:bCs w:val="0"/>
              </w:rPr>
            </w:pPr>
            <w:r w:rsidRPr="00D023D4">
              <w:rPr>
                <w:bCs w:val="0"/>
              </w:rPr>
              <w:t>identificatie van de GIO (waar deze versie bij hoort)</w:t>
            </w:r>
          </w:p>
        </w:tc>
      </w:tr>
      <w:tr w:rsidR="00D023D4" w:rsidRPr="00022065" w14:paraId="4357D491" w14:textId="77777777" w:rsidTr="00DD793C">
        <w:trPr>
          <w:cantSplit/>
        </w:trPr>
        <w:tc>
          <w:tcPr>
            <w:tcW w:w="3397" w:type="dxa"/>
          </w:tcPr>
          <w:p w14:paraId="71363D61" w14:textId="77777777" w:rsidR="00D023D4" w:rsidRPr="00D023D4" w:rsidRDefault="00D023D4" w:rsidP="00216D80">
            <w:pPr>
              <w:pStyle w:val="Tabel"/>
              <w:ind w:left="852"/>
              <w:rPr>
                <w:bCs w:val="0"/>
              </w:rPr>
            </w:pPr>
            <w:proofErr w:type="spellStart"/>
            <w:r w:rsidRPr="00D023D4">
              <w:rPr>
                <w:bCs w:val="0"/>
              </w:rPr>
              <w:t>FRBRExpression</w:t>
            </w:r>
            <w:proofErr w:type="spellEnd"/>
          </w:p>
        </w:tc>
        <w:tc>
          <w:tcPr>
            <w:tcW w:w="1276" w:type="dxa"/>
          </w:tcPr>
          <w:p w14:paraId="48DDB8A9" w14:textId="77777777" w:rsidR="00D023D4" w:rsidRPr="00D023D4" w:rsidRDefault="00D023D4" w:rsidP="00216D80">
            <w:pPr>
              <w:pStyle w:val="Tabel"/>
              <w:rPr>
                <w:bCs w:val="0"/>
              </w:rPr>
            </w:pPr>
            <w:r w:rsidRPr="00D023D4">
              <w:rPr>
                <w:bCs w:val="0"/>
              </w:rPr>
              <w:t>[1..1]</w:t>
            </w:r>
          </w:p>
        </w:tc>
        <w:tc>
          <w:tcPr>
            <w:tcW w:w="1134" w:type="dxa"/>
          </w:tcPr>
          <w:p w14:paraId="7D020023" w14:textId="77777777" w:rsidR="00D023D4" w:rsidRPr="00D023D4" w:rsidRDefault="00D023D4" w:rsidP="00216D80">
            <w:pPr>
              <w:pStyle w:val="Tabel"/>
              <w:rPr>
                <w:bCs w:val="0"/>
              </w:rPr>
            </w:pPr>
          </w:p>
        </w:tc>
        <w:tc>
          <w:tcPr>
            <w:tcW w:w="3827" w:type="dxa"/>
          </w:tcPr>
          <w:p w14:paraId="50CC2943" w14:textId="77777777" w:rsidR="00D023D4" w:rsidRPr="00D023D4" w:rsidRDefault="00D023D4" w:rsidP="00216D80">
            <w:pPr>
              <w:pStyle w:val="Tabel"/>
              <w:rPr>
                <w:bCs w:val="0"/>
              </w:rPr>
            </w:pPr>
            <w:r w:rsidRPr="00D023D4">
              <w:rPr>
                <w:bCs w:val="0"/>
              </w:rPr>
              <w:t>expressie-identificatie van de GIO-versie</w:t>
            </w:r>
          </w:p>
        </w:tc>
      </w:tr>
      <w:tr w:rsidR="00D023D4" w:rsidRPr="00022065" w14:paraId="155AB65F" w14:textId="77777777" w:rsidTr="00DD793C">
        <w:trPr>
          <w:cantSplit/>
        </w:trPr>
        <w:tc>
          <w:tcPr>
            <w:tcW w:w="3397" w:type="dxa"/>
          </w:tcPr>
          <w:p w14:paraId="1B82A7BA" w14:textId="77777777" w:rsidR="00D023D4" w:rsidRPr="00D023D4" w:rsidRDefault="00D023D4" w:rsidP="00216D80">
            <w:pPr>
              <w:pStyle w:val="Tabel"/>
              <w:ind w:left="852"/>
              <w:rPr>
                <w:bCs w:val="0"/>
              </w:rPr>
            </w:pPr>
            <w:r w:rsidRPr="00D023D4">
              <w:rPr>
                <w:bCs w:val="0"/>
              </w:rPr>
              <w:t>groepen</w:t>
            </w:r>
          </w:p>
        </w:tc>
        <w:tc>
          <w:tcPr>
            <w:tcW w:w="1276" w:type="dxa"/>
          </w:tcPr>
          <w:p w14:paraId="7E69575E" w14:textId="77777777" w:rsidR="00D023D4" w:rsidRPr="00D023D4" w:rsidRDefault="00D023D4" w:rsidP="00216D80">
            <w:pPr>
              <w:pStyle w:val="Tabel"/>
              <w:rPr>
                <w:bCs w:val="0"/>
              </w:rPr>
            </w:pPr>
            <w:r w:rsidRPr="00D023D4">
              <w:rPr>
                <w:bCs w:val="0"/>
              </w:rPr>
              <w:t>[0..1]</w:t>
            </w:r>
          </w:p>
        </w:tc>
        <w:tc>
          <w:tcPr>
            <w:tcW w:w="1134" w:type="dxa"/>
          </w:tcPr>
          <w:p w14:paraId="2A49B852" w14:textId="77777777" w:rsidR="00D023D4" w:rsidRPr="00D023D4" w:rsidRDefault="00D023D4" w:rsidP="00216D80">
            <w:pPr>
              <w:pStyle w:val="Tabel"/>
              <w:rPr>
                <w:bCs w:val="0"/>
              </w:rPr>
            </w:pPr>
          </w:p>
        </w:tc>
        <w:tc>
          <w:tcPr>
            <w:tcW w:w="3827" w:type="dxa"/>
          </w:tcPr>
          <w:p w14:paraId="6930EF56" w14:textId="77777777" w:rsidR="00D023D4" w:rsidRPr="00D023D4" w:rsidRDefault="00D023D4" w:rsidP="00216D80">
            <w:pPr>
              <w:pStyle w:val="Tabel"/>
              <w:rPr>
                <w:bCs w:val="0"/>
              </w:rPr>
            </w:pPr>
            <w:r w:rsidRPr="00D023D4">
              <w:rPr>
                <w:bCs w:val="0"/>
              </w:rPr>
              <w:t>Lijst van groep-elementen die gebruikt worden.</w:t>
            </w:r>
          </w:p>
        </w:tc>
      </w:tr>
      <w:tr w:rsidR="00D023D4" w:rsidRPr="00022065" w14:paraId="6B6B3181" w14:textId="77777777" w:rsidTr="00DD793C">
        <w:trPr>
          <w:cantSplit/>
        </w:trPr>
        <w:tc>
          <w:tcPr>
            <w:tcW w:w="3397" w:type="dxa"/>
          </w:tcPr>
          <w:p w14:paraId="54132537" w14:textId="77777777" w:rsidR="00D023D4" w:rsidRPr="00D023D4" w:rsidRDefault="00D023D4" w:rsidP="00216D80">
            <w:pPr>
              <w:pStyle w:val="Tabel"/>
              <w:ind w:left="1136"/>
              <w:rPr>
                <w:bCs w:val="0"/>
              </w:rPr>
            </w:pPr>
            <w:proofErr w:type="spellStart"/>
            <w:r w:rsidRPr="00D023D4">
              <w:rPr>
                <w:bCs w:val="0"/>
              </w:rPr>
              <w:t>groepID</w:t>
            </w:r>
            <w:proofErr w:type="spellEnd"/>
          </w:p>
        </w:tc>
        <w:tc>
          <w:tcPr>
            <w:tcW w:w="1276" w:type="dxa"/>
          </w:tcPr>
          <w:p w14:paraId="7D878C7D" w14:textId="77777777" w:rsidR="00D023D4" w:rsidRPr="00D023D4" w:rsidRDefault="00D023D4" w:rsidP="00216D80">
            <w:pPr>
              <w:pStyle w:val="Tabel"/>
              <w:rPr>
                <w:bCs w:val="0"/>
              </w:rPr>
            </w:pPr>
            <w:r w:rsidRPr="00D023D4">
              <w:rPr>
                <w:bCs w:val="0"/>
              </w:rPr>
              <w:t>[1..*]</w:t>
            </w:r>
          </w:p>
        </w:tc>
        <w:tc>
          <w:tcPr>
            <w:tcW w:w="1134" w:type="dxa"/>
          </w:tcPr>
          <w:p w14:paraId="54258B9F" w14:textId="77777777" w:rsidR="00D023D4" w:rsidRPr="00D023D4" w:rsidRDefault="00D023D4" w:rsidP="00216D80">
            <w:pPr>
              <w:pStyle w:val="Tabel"/>
              <w:rPr>
                <w:bCs w:val="0"/>
              </w:rPr>
            </w:pPr>
            <w:r w:rsidRPr="00D023D4">
              <w:rPr>
                <w:bCs w:val="0"/>
              </w:rPr>
              <w:t>String</w:t>
            </w:r>
          </w:p>
        </w:tc>
        <w:tc>
          <w:tcPr>
            <w:tcW w:w="3827" w:type="dxa"/>
          </w:tcPr>
          <w:p w14:paraId="3F6A4879" w14:textId="7CF031E2" w:rsidR="004E171E" w:rsidRPr="00D023D4" w:rsidRDefault="00D023D4" w:rsidP="00216D80">
            <w:pPr>
              <w:pStyle w:val="Tabel"/>
              <w:rPr>
                <w:bCs w:val="0"/>
              </w:rPr>
            </w:pPr>
            <w:r w:rsidRPr="00D023D4">
              <w:rPr>
                <w:bCs w:val="0"/>
              </w:rPr>
              <w:t>De identificatie van een groep locaties.</w:t>
            </w:r>
          </w:p>
        </w:tc>
      </w:tr>
      <w:tr w:rsidR="00D023D4" w:rsidRPr="00022065" w14:paraId="62E40CF2" w14:textId="77777777" w:rsidTr="00DD793C">
        <w:trPr>
          <w:cantSplit/>
        </w:trPr>
        <w:tc>
          <w:tcPr>
            <w:tcW w:w="3397" w:type="dxa"/>
            <w:shd w:val="clear" w:color="auto" w:fill="auto"/>
          </w:tcPr>
          <w:p w14:paraId="0A57231E" w14:textId="77777777" w:rsidR="00D023D4" w:rsidRPr="00D023D4" w:rsidRDefault="00D023D4" w:rsidP="00216D80">
            <w:pPr>
              <w:pStyle w:val="Tabel"/>
              <w:ind w:left="1136"/>
              <w:rPr>
                <w:bCs w:val="0"/>
              </w:rPr>
            </w:pPr>
            <w:r w:rsidRPr="00D023D4">
              <w:rPr>
                <w:bCs w:val="0"/>
              </w:rPr>
              <w:t>label</w:t>
            </w:r>
          </w:p>
        </w:tc>
        <w:tc>
          <w:tcPr>
            <w:tcW w:w="1276" w:type="dxa"/>
            <w:shd w:val="clear" w:color="auto" w:fill="auto"/>
          </w:tcPr>
          <w:p w14:paraId="4BEAF61D" w14:textId="77777777" w:rsidR="00D023D4" w:rsidRPr="00D023D4" w:rsidRDefault="00D023D4" w:rsidP="00216D80">
            <w:pPr>
              <w:pStyle w:val="Tabel"/>
              <w:rPr>
                <w:bCs w:val="0"/>
              </w:rPr>
            </w:pPr>
            <w:r w:rsidRPr="00D023D4">
              <w:rPr>
                <w:bCs w:val="0"/>
              </w:rPr>
              <w:t>[1..*]</w:t>
            </w:r>
          </w:p>
        </w:tc>
        <w:tc>
          <w:tcPr>
            <w:tcW w:w="1134" w:type="dxa"/>
            <w:shd w:val="clear" w:color="auto" w:fill="auto"/>
          </w:tcPr>
          <w:p w14:paraId="0FF08391" w14:textId="77777777" w:rsidR="00D023D4" w:rsidRPr="00D023D4" w:rsidRDefault="00D023D4" w:rsidP="00216D80">
            <w:pPr>
              <w:pStyle w:val="Tabel"/>
              <w:rPr>
                <w:bCs w:val="0"/>
              </w:rPr>
            </w:pPr>
            <w:r w:rsidRPr="00D023D4">
              <w:rPr>
                <w:bCs w:val="0"/>
              </w:rPr>
              <w:t>String</w:t>
            </w:r>
          </w:p>
        </w:tc>
        <w:tc>
          <w:tcPr>
            <w:tcW w:w="3827" w:type="dxa"/>
            <w:shd w:val="clear" w:color="auto" w:fill="auto"/>
          </w:tcPr>
          <w:p w14:paraId="18F3FAAA" w14:textId="178D266E" w:rsidR="00DB42F5" w:rsidRPr="00D023D4" w:rsidRDefault="00D023D4" w:rsidP="00216D80">
            <w:pPr>
              <w:pStyle w:val="Tabel"/>
              <w:rPr>
                <w:bCs w:val="0"/>
              </w:rPr>
            </w:pPr>
            <w:r w:rsidRPr="00D023D4">
              <w:rPr>
                <w:bCs w:val="0"/>
              </w:rPr>
              <w:t>Het label (de naam) die gebruikt wordt om de groep te duiden.</w:t>
            </w:r>
            <w:r w:rsidR="00F74F77">
              <w:rPr>
                <w:bCs w:val="0"/>
              </w:rPr>
              <w:t xml:space="preserve"> </w:t>
            </w:r>
          </w:p>
        </w:tc>
      </w:tr>
      <w:tr w:rsidR="00D023D4" w:rsidRPr="00022065" w14:paraId="51C12394" w14:textId="77777777" w:rsidTr="00DD793C">
        <w:trPr>
          <w:cantSplit/>
        </w:trPr>
        <w:tc>
          <w:tcPr>
            <w:tcW w:w="3397" w:type="dxa"/>
          </w:tcPr>
          <w:p w14:paraId="61D17ACD" w14:textId="77777777" w:rsidR="00D023D4" w:rsidRPr="00D023D4" w:rsidRDefault="00D023D4" w:rsidP="00216D80">
            <w:pPr>
              <w:pStyle w:val="Tabel"/>
              <w:ind w:left="852"/>
              <w:rPr>
                <w:bCs w:val="0"/>
              </w:rPr>
            </w:pPr>
            <w:r w:rsidRPr="00D023D4">
              <w:rPr>
                <w:bCs w:val="0"/>
              </w:rPr>
              <w:t>locaties</w:t>
            </w:r>
          </w:p>
        </w:tc>
        <w:tc>
          <w:tcPr>
            <w:tcW w:w="1276" w:type="dxa"/>
          </w:tcPr>
          <w:p w14:paraId="3C60F0FA" w14:textId="77777777" w:rsidR="00D023D4" w:rsidRPr="00D023D4" w:rsidRDefault="00D023D4" w:rsidP="00216D80">
            <w:pPr>
              <w:pStyle w:val="Tabel"/>
              <w:rPr>
                <w:bCs w:val="0"/>
              </w:rPr>
            </w:pPr>
            <w:r w:rsidRPr="00D023D4">
              <w:rPr>
                <w:bCs w:val="0"/>
              </w:rPr>
              <w:t>[1..1]</w:t>
            </w:r>
          </w:p>
        </w:tc>
        <w:tc>
          <w:tcPr>
            <w:tcW w:w="1134" w:type="dxa"/>
          </w:tcPr>
          <w:p w14:paraId="6E096CE0" w14:textId="77777777" w:rsidR="00D023D4" w:rsidRPr="00D023D4" w:rsidRDefault="00D023D4" w:rsidP="00216D80">
            <w:pPr>
              <w:pStyle w:val="Tabel"/>
              <w:rPr>
                <w:bCs w:val="0"/>
              </w:rPr>
            </w:pPr>
          </w:p>
        </w:tc>
        <w:tc>
          <w:tcPr>
            <w:tcW w:w="3827" w:type="dxa"/>
          </w:tcPr>
          <w:p w14:paraId="7AA2C735" w14:textId="77777777" w:rsidR="00D023D4" w:rsidRPr="00D023D4" w:rsidRDefault="00D023D4" w:rsidP="00216D80">
            <w:pPr>
              <w:pStyle w:val="Tabel"/>
              <w:rPr>
                <w:bCs w:val="0"/>
              </w:rPr>
            </w:pPr>
            <w:r w:rsidRPr="00D023D4">
              <w:rPr>
                <w:bCs w:val="0"/>
              </w:rPr>
              <w:t>De locaties die bij deze GIO horen.</w:t>
            </w:r>
          </w:p>
        </w:tc>
      </w:tr>
      <w:tr w:rsidR="00D023D4" w:rsidRPr="00022065" w14:paraId="40BBBF89" w14:textId="77777777" w:rsidTr="00DD793C">
        <w:trPr>
          <w:cantSplit/>
        </w:trPr>
        <w:tc>
          <w:tcPr>
            <w:tcW w:w="3397" w:type="dxa"/>
          </w:tcPr>
          <w:p w14:paraId="797ED12F" w14:textId="77777777" w:rsidR="00D023D4" w:rsidRPr="00D023D4" w:rsidRDefault="00D023D4" w:rsidP="00216D80">
            <w:pPr>
              <w:pStyle w:val="Tabel"/>
              <w:ind w:left="1136"/>
              <w:rPr>
                <w:bCs w:val="0"/>
              </w:rPr>
            </w:pPr>
            <w:r w:rsidRPr="00D023D4">
              <w:rPr>
                <w:bCs w:val="0"/>
              </w:rPr>
              <w:t>Locatie</w:t>
            </w:r>
          </w:p>
        </w:tc>
        <w:tc>
          <w:tcPr>
            <w:tcW w:w="1276" w:type="dxa"/>
          </w:tcPr>
          <w:p w14:paraId="112BF1E9" w14:textId="77777777" w:rsidR="00D023D4" w:rsidRPr="00D023D4" w:rsidRDefault="00D023D4" w:rsidP="00216D80">
            <w:pPr>
              <w:pStyle w:val="Tabel"/>
              <w:rPr>
                <w:bCs w:val="0"/>
              </w:rPr>
            </w:pPr>
            <w:r w:rsidRPr="00D023D4">
              <w:rPr>
                <w:bCs w:val="0"/>
              </w:rPr>
              <w:t>[1..*]</w:t>
            </w:r>
          </w:p>
        </w:tc>
        <w:tc>
          <w:tcPr>
            <w:tcW w:w="1134" w:type="dxa"/>
          </w:tcPr>
          <w:p w14:paraId="5DEC389B" w14:textId="77777777" w:rsidR="00D023D4" w:rsidRPr="00D023D4" w:rsidRDefault="00D023D4" w:rsidP="00216D80">
            <w:pPr>
              <w:pStyle w:val="Tabel"/>
              <w:rPr>
                <w:bCs w:val="0"/>
              </w:rPr>
            </w:pPr>
          </w:p>
        </w:tc>
        <w:tc>
          <w:tcPr>
            <w:tcW w:w="3827" w:type="dxa"/>
          </w:tcPr>
          <w:p w14:paraId="4A447EA8" w14:textId="77777777" w:rsidR="00D023D4" w:rsidRPr="00D023D4" w:rsidRDefault="00D023D4" w:rsidP="00216D80">
            <w:pPr>
              <w:pStyle w:val="Tabel"/>
              <w:rPr>
                <w:bCs w:val="0"/>
              </w:rPr>
            </w:pPr>
            <w:r w:rsidRPr="00D023D4">
              <w:rPr>
                <w:bCs w:val="0"/>
              </w:rPr>
              <w:t>Een individuele locatie uit de GIO.</w:t>
            </w:r>
          </w:p>
        </w:tc>
      </w:tr>
      <w:tr w:rsidR="00D023D4" w:rsidRPr="00022065" w14:paraId="2B6A4800" w14:textId="77777777" w:rsidTr="00DD793C">
        <w:trPr>
          <w:cantSplit/>
        </w:trPr>
        <w:tc>
          <w:tcPr>
            <w:tcW w:w="3397" w:type="dxa"/>
            <w:shd w:val="clear" w:color="auto" w:fill="E2EFD9" w:themeFill="accent6" w:themeFillTint="33"/>
          </w:tcPr>
          <w:p w14:paraId="7DAFAFB3" w14:textId="231FD077" w:rsidR="00D023D4" w:rsidRPr="00D023D4" w:rsidRDefault="00D023D4" w:rsidP="00216D80">
            <w:pPr>
              <w:pStyle w:val="Tabel"/>
              <w:ind w:left="1420"/>
              <w:rPr>
                <w:bCs w:val="0"/>
              </w:rPr>
            </w:pPr>
            <w:r w:rsidRPr="00D023D4">
              <w:rPr>
                <w:bCs w:val="0"/>
              </w:rPr>
              <w:t>naam</w:t>
            </w:r>
          </w:p>
        </w:tc>
        <w:tc>
          <w:tcPr>
            <w:tcW w:w="1276" w:type="dxa"/>
            <w:shd w:val="clear" w:color="auto" w:fill="E2EFD9" w:themeFill="accent6" w:themeFillTint="33"/>
          </w:tcPr>
          <w:p w14:paraId="57F46A6D" w14:textId="77777777" w:rsidR="00D023D4" w:rsidRPr="00D023D4" w:rsidRDefault="00D023D4" w:rsidP="00216D80">
            <w:pPr>
              <w:pStyle w:val="Tabel"/>
              <w:rPr>
                <w:bCs w:val="0"/>
              </w:rPr>
            </w:pPr>
            <w:r w:rsidRPr="00D023D4">
              <w:rPr>
                <w:bCs w:val="0"/>
              </w:rPr>
              <w:t>[0..1]</w:t>
            </w:r>
          </w:p>
        </w:tc>
        <w:tc>
          <w:tcPr>
            <w:tcW w:w="1134" w:type="dxa"/>
            <w:shd w:val="clear" w:color="auto" w:fill="E2EFD9" w:themeFill="accent6" w:themeFillTint="33"/>
          </w:tcPr>
          <w:p w14:paraId="56A3AFF0" w14:textId="77777777" w:rsidR="00D023D4" w:rsidRPr="00D023D4" w:rsidRDefault="00D023D4" w:rsidP="00216D80">
            <w:pPr>
              <w:pStyle w:val="Tabel"/>
              <w:rPr>
                <w:bCs w:val="0"/>
              </w:rPr>
            </w:pPr>
          </w:p>
        </w:tc>
        <w:tc>
          <w:tcPr>
            <w:tcW w:w="3827" w:type="dxa"/>
            <w:shd w:val="clear" w:color="auto" w:fill="E2EFD9" w:themeFill="accent6" w:themeFillTint="33"/>
          </w:tcPr>
          <w:p w14:paraId="60A169F2" w14:textId="7281B3DC" w:rsidR="001A3EA1" w:rsidRPr="00D023D4" w:rsidRDefault="00D023D4" w:rsidP="00216D80">
            <w:pPr>
              <w:pStyle w:val="Tabel"/>
              <w:rPr>
                <w:bCs w:val="0"/>
              </w:rPr>
            </w:pPr>
            <w:r w:rsidRPr="00D023D4">
              <w:rPr>
                <w:bCs w:val="0"/>
              </w:rPr>
              <w:t>De naam van een specifieke locatie</w:t>
            </w:r>
            <w:r w:rsidR="001A3EA1">
              <w:rPr>
                <w:bCs w:val="0"/>
              </w:rPr>
              <w:t xml:space="preserve"> zoals te tonen op een kaart</w:t>
            </w:r>
            <w:r w:rsidRPr="00D023D4">
              <w:rPr>
                <w:bCs w:val="0"/>
              </w:rPr>
              <w:t>.</w:t>
            </w:r>
            <w:r w:rsidR="001A3EA1">
              <w:rPr>
                <w:bCs w:val="0"/>
              </w:rPr>
              <w:br/>
              <w:t>[</w:t>
            </w:r>
            <w:r w:rsidR="001A3EA1" w:rsidRPr="00AD54DA">
              <w:rPr>
                <w:bCs w:val="0"/>
                <w:u w:val="single"/>
              </w:rPr>
              <w:t xml:space="preserve">OW-gegeven </w:t>
            </w:r>
            <w:r w:rsidR="001A3EA1">
              <w:rPr>
                <w:bCs w:val="0"/>
                <w:u w:val="single"/>
              </w:rPr>
              <w:t>noemer</w:t>
            </w:r>
            <w:r w:rsidR="001A3EA1" w:rsidRPr="00AD54DA">
              <w:rPr>
                <w:bCs w:val="0"/>
                <w:u w:val="single"/>
              </w:rPr>
              <w:t xml:space="preserve"> bij Gebied/Lijn/Punt </w:t>
            </w:r>
            <w:r w:rsidR="001A3EA1" w:rsidRPr="00AD54DA">
              <w:rPr>
                <w:bCs w:val="0"/>
                <w:u w:val="single"/>
              </w:rPr>
              <w:fldChar w:fldCharType="begin"/>
            </w:r>
            <w:r w:rsidR="001A3EA1" w:rsidRPr="00AD54DA">
              <w:rPr>
                <w:bCs w:val="0"/>
                <w:u w:val="single"/>
              </w:rPr>
              <w:instrText xml:space="preserve"> REF _Ref49513284 \r \h </w:instrText>
            </w:r>
            <w:r w:rsidR="001A3EA1">
              <w:rPr>
                <w:bCs w:val="0"/>
                <w:u w:val="single"/>
              </w:rPr>
              <w:instrText xml:space="preserve"> \* MERGEFORMAT </w:instrText>
            </w:r>
            <w:r w:rsidR="001A3EA1" w:rsidRPr="00AD54DA">
              <w:rPr>
                <w:bCs w:val="0"/>
                <w:u w:val="single"/>
              </w:rPr>
            </w:r>
            <w:r w:rsidR="001A3EA1" w:rsidRPr="00AD54DA">
              <w:rPr>
                <w:bCs w:val="0"/>
                <w:u w:val="single"/>
              </w:rPr>
              <w:fldChar w:fldCharType="separate"/>
            </w:r>
            <w:r w:rsidR="00F5100C">
              <w:rPr>
                <w:bCs w:val="0"/>
                <w:u w:val="single"/>
              </w:rPr>
              <w:t>4.3.7.2</w:t>
            </w:r>
            <w:r w:rsidR="001A3EA1" w:rsidRPr="00AD54DA">
              <w:rPr>
                <w:bCs w:val="0"/>
                <w:u w:val="single"/>
              </w:rPr>
              <w:fldChar w:fldCharType="end"/>
            </w:r>
            <w:r w:rsidR="001A3EA1">
              <w:rPr>
                <w:bCs w:val="0"/>
              </w:rPr>
              <w:t>]</w:t>
            </w:r>
          </w:p>
        </w:tc>
      </w:tr>
      <w:tr w:rsidR="00D023D4" w:rsidRPr="00022065" w14:paraId="43E5C922" w14:textId="77777777" w:rsidTr="00DD793C">
        <w:trPr>
          <w:cantSplit/>
        </w:trPr>
        <w:tc>
          <w:tcPr>
            <w:tcW w:w="3397" w:type="dxa"/>
          </w:tcPr>
          <w:p w14:paraId="2758EEBC" w14:textId="77777777" w:rsidR="00D023D4" w:rsidRPr="00D023D4" w:rsidRDefault="00D023D4" w:rsidP="00216D80">
            <w:pPr>
              <w:pStyle w:val="Tabel"/>
              <w:ind w:left="1420"/>
              <w:rPr>
                <w:bCs w:val="0"/>
              </w:rPr>
            </w:pPr>
            <w:r w:rsidRPr="00D023D4">
              <w:rPr>
                <w:bCs w:val="0"/>
              </w:rPr>
              <w:t>geometrie</w:t>
            </w:r>
          </w:p>
        </w:tc>
        <w:tc>
          <w:tcPr>
            <w:tcW w:w="1276" w:type="dxa"/>
          </w:tcPr>
          <w:p w14:paraId="19CB67C2" w14:textId="77777777" w:rsidR="00D023D4" w:rsidRPr="00D023D4" w:rsidRDefault="00D023D4" w:rsidP="00216D80">
            <w:pPr>
              <w:pStyle w:val="Tabel"/>
              <w:rPr>
                <w:bCs w:val="0"/>
              </w:rPr>
            </w:pPr>
            <w:r w:rsidRPr="00D023D4">
              <w:rPr>
                <w:bCs w:val="0"/>
              </w:rPr>
              <w:t>[1..1]</w:t>
            </w:r>
          </w:p>
        </w:tc>
        <w:tc>
          <w:tcPr>
            <w:tcW w:w="1134" w:type="dxa"/>
          </w:tcPr>
          <w:p w14:paraId="2B583F91" w14:textId="77777777" w:rsidR="00D023D4" w:rsidRPr="00D023D4" w:rsidRDefault="00D023D4" w:rsidP="00216D80">
            <w:pPr>
              <w:pStyle w:val="Tabel"/>
              <w:rPr>
                <w:bCs w:val="0"/>
              </w:rPr>
            </w:pPr>
          </w:p>
        </w:tc>
        <w:tc>
          <w:tcPr>
            <w:tcW w:w="3827" w:type="dxa"/>
          </w:tcPr>
          <w:p w14:paraId="738B5917" w14:textId="77777777" w:rsidR="00D023D4" w:rsidRPr="00D023D4" w:rsidRDefault="00D023D4" w:rsidP="00216D80">
            <w:pPr>
              <w:pStyle w:val="Tabel"/>
              <w:rPr>
                <w:bCs w:val="0"/>
              </w:rPr>
            </w:pPr>
            <w:r w:rsidRPr="00D023D4">
              <w:rPr>
                <w:bCs w:val="0"/>
              </w:rPr>
              <w:t>Geometrie behorende bij de locatie.</w:t>
            </w:r>
          </w:p>
        </w:tc>
      </w:tr>
      <w:tr w:rsidR="00D023D4" w:rsidRPr="00022065" w14:paraId="5A38356D" w14:textId="77777777" w:rsidTr="00DD793C">
        <w:trPr>
          <w:cantSplit/>
        </w:trPr>
        <w:tc>
          <w:tcPr>
            <w:tcW w:w="3397" w:type="dxa"/>
          </w:tcPr>
          <w:p w14:paraId="6161E7E7" w14:textId="77777777" w:rsidR="00D023D4" w:rsidRPr="00D023D4" w:rsidRDefault="00D023D4" w:rsidP="00216D80">
            <w:pPr>
              <w:pStyle w:val="Tabel"/>
              <w:ind w:left="1704"/>
              <w:rPr>
                <w:bCs w:val="0"/>
              </w:rPr>
            </w:pPr>
            <w:r w:rsidRPr="00D023D4">
              <w:rPr>
                <w:bCs w:val="0"/>
              </w:rPr>
              <w:t>Geometrie</w:t>
            </w:r>
          </w:p>
        </w:tc>
        <w:tc>
          <w:tcPr>
            <w:tcW w:w="1276" w:type="dxa"/>
          </w:tcPr>
          <w:p w14:paraId="040A7EDC" w14:textId="77777777" w:rsidR="00D023D4" w:rsidRPr="00D023D4" w:rsidRDefault="00D023D4" w:rsidP="00216D80">
            <w:pPr>
              <w:pStyle w:val="Tabel"/>
              <w:rPr>
                <w:bCs w:val="0"/>
              </w:rPr>
            </w:pPr>
            <w:r w:rsidRPr="00D023D4">
              <w:rPr>
                <w:bCs w:val="0"/>
              </w:rPr>
              <w:t>[1..1]</w:t>
            </w:r>
          </w:p>
        </w:tc>
        <w:tc>
          <w:tcPr>
            <w:tcW w:w="1134" w:type="dxa"/>
          </w:tcPr>
          <w:p w14:paraId="21B16DA7" w14:textId="77777777" w:rsidR="00D023D4" w:rsidRPr="00D023D4" w:rsidRDefault="00D023D4" w:rsidP="00216D80">
            <w:pPr>
              <w:pStyle w:val="Tabel"/>
              <w:rPr>
                <w:bCs w:val="0"/>
              </w:rPr>
            </w:pPr>
          </w:p>
        </w:tc>
        <w:tc>
          <w:tcPr>
            <w:tcW w:w="3827" w:type="dxa"/>
          </w:tcPr>
          <w:p w14:paraId="2EC86E32" w14:textId="77777777" w:rsidR="00D023D4" w:rsidRPr="00D023D4" w:rsidRDefault="00D023D4" w:rsidP="00216D80">
            <w:pPr>
              <w:pStyle w:val="Tabel"/>
              <w:rPr>
                <w:bCs w:val="0"/>
              </w:rPr>
            </w:pPr>
            <w:r w:rsidRPr="00D023D4">
              <w:rPr>
                <w:bCs w:val="0"/>
              </w:rPr>
              <w:t>Geometrie behorende bij de locatie.</w:t>
            </w:r>
          </w:p>
        </w:tc>
      </w:tr>
      <w:tr w:rsidR="00D023D4" w:rsidRPr="00022065" w14:paraId="3F6D2E9E" w14:textId="77777777" w:rsidTr="00DD793C">
        <w:trPr>
          <w:cantSplit/>
        </w:trPr>
        <w:tc>
          <w:tcPr>
            <w:tcW w:w="3397" w:type="dxa"/>
            <w:shd w:val="clear" w:color="auto" w:fill="E2EFD9" w:themeFill="accent6" w:themeFillTint="33"/>
          </w:tcPr>
          <w:p w14:paraId="39667874" w14:textId="77777777" w:rsidR="00D023D4" w:rsidRPr="00D023D4" w:rsidRDefault="00D023D4" w:rsidP="00216D80">
            <w:pPr>
              <w:pStyle w:val="Tabel"/>
              <w:ind w:left="1988"/>
              <w:rPr>
                <w:bCs w:val="0"/>
              </w:rPr>
            </w:pPr>
            <w:proofErr w:type="spellStart"/>
            <w:r w:rsidRPr="00D023D4">
              <w:rPr>
                <w:bCs w:val="0"/>
              </w:rPr>
              <w:t>id</w:t>
            </w:r>
            <w:proofErr w:type="spellEnd"/>
          </w:p>
        </w:tc>
        <w:tc>
          <w:tcPr>
            <w:tcW w:w="1276" w:type="dxa"/>
            <w:shd w:val="clear" w:color="auto" w:fill="E2EFD9" w:themeFill="accent6" w:themeFillTint="33"/>
          </w:tcPr>
          <w:p w14:paraId="2B27DC86" w14:textId="77777777" w:rsidR="00D023D4" w:rsidRPr="00D023D4" w:rsidRDefault="00D023D4" w:rsidP="00216D80">
            <w:pPr>
              <w:pStyle w:val="Tabel"/>
              <w:rPr>
                <w:bCs w:val="0"/>
              </w:rPr>
            </w:pPr>
            <w:r w:rsidRPr="00D023D4">
              <w:rPr>
                <w:bCs w:val="0"/>
              </w:rPr>
              <w:t>[1..1]</w:t>
            </w:r>
          </w:p>
        </w:tc>
        <w:tc>
          <w:tcPr>
            <w:tcW w:w="1134" w:type="dxa"/>
            <w:shd w:val="clear" w:color="auto" w:fill="E2EFD9" w:themeFill="accent6" w:themeFillTint="33"/>
          </w:tcPr>
          <w:p w14:paraId="3343C71D" w14:textId="77777777" w:rsidR="00D023D4" w:rsidRPr="00D023D4" w:rsidRDefault="00D023D4" w:rsidP="00216D80">
            <w:pPr>
              <w:pStyle w:val="Tabel"/>
              <w:rPr>
                <w:bCs w:val="0"/>
              </w:rPr>
            </w:pPr>
            <w:r w:rsidRPr="00D023D4">
              <w:rPr>
                <w:bCs w:val="0"/>
              </w:rPr>
              <w:t>UUID</w:t>
            </w:r>
          </w:p>
        </w:tc>
        <w:tc>
          <w:tcPr>
            <w:tcW w:w="3827" w:type="dxa"/>
            <w:shd w:val="clear" w:color="auto" w:fill="E2EFD9" w:themeFill="accent6" w:themeFillTint="33"/>
          </w:tcPr>
          <w:p w14:paraId="4A3A737C" w14:textId="020D31C3" w:rsidR="00D023D4" w:rsidRPr="00D023D4" w:rsidRDefault="00D023D4" w:rsidP="00216D80">
            <w:pPr>
              <w:pStyle w:val="Tabel"/>
              <w:rPr>
                <w:bCs w:val="0"/>
              </w:rPr>
            </w:pPr>
            <w:r w:rsidRPr="00D023D4">
              <w:rPr>
                <w:bCs w:val="0"/>
              </w:rPr>
              <w:t xml:space="preserve">De identificatie van de geometrie. </w:t>
            </w:r>
            <w:r w:rsidR="00AD54DA">
              <w:rPr>
                <w:bCs w:val="0"/>
              </w:rPr>
              <w:br/>
              <w:t>[</w:t>
            </w:r>
            <w:r w:rsidR="00AD54DA" w:rsidRPr="00AD54DA">
              <w:rPr>
                <w:bCs w:val="0"/>
                <w:u w:val="single"/>
              </w:rPr>
              <w:t xml:space="preserve">OW-gegeven [@GeometrieRef] bij Gebied/Lijn/Punt </w:t>
            </w:r>
            <w:r w:rsidR="00AD54DA" w:rsidRPr="00AD54DA">
              <w:rPr>
                <w:bCs w:val="0"/>
                <w:u w:val="single"/>
              </w:rPr>
              <w:fldChar w:fldCharType="begin"/>
            </w:r>
            <w:r w:rsidR="00AD54DA" w:rsidRPr="00AD54DA">
              <w:rPr>
                <w:bCs w:val="0"/>
                <w:u w:val="single"/>
              </w:rPr>
              <w:instrText xml:space="preserve"> REF _Ref49513284 \r \h </w:instrText>
            </w:r>
            <w:r w:rsidR="00AD54DA">
              <w:rPr>
                <w:bCs w:val="0"/>
                <w:u w:val="single"/>
              </w:rPr>
              <w:instrText xml:space="preserve"> \* MERGEFORMAT </w:instrText>
            </w:r>
            <w:r w:rsidR="00AD54DA" w:rsidRPr="00AD54DA">
              <w:rPr>
                <w:bCs w:val="0"/>
                <w:u w:val="single"/>
              </w:rPr>
            </w:r>
            <w:r w:rsidR="00AD54DA" w:rsidRPr="00AD54DA">
              <w:rPr>
                <w:bCs w:val="0"/>
                <w:u w:val="single"/>
              </w:rPr>
              <w:fldChar w:fldCharType="separate"/>
            </w:r>
            <w:r w:rsidR="00F5100C">
              <w:rPr>
                <w:bCs w:val="0"/>
                <w:u w:val="single"/>
              </w:rPr>
              <w:t>4.3.7.2</w:t>
            </w:r>
            <w:r w:rsidR="00AD54DA" w:rsidRPr="00AD54DA">
              <w:rPr>
                <w:bCs w:val="0"/>
                <w:u w:val="single"/>
              </w:rPr>
              <w:fldChar w:fldCharType="end"/>
            </w:r>
            <w:r w:rsidR="00AD54DA">
              <w:rPr>
                <w:bCs w:val="0"/>
              </w:rPr>
              <w:t>]</w:t>
            </w:r>
          </w:p>
        </w:tc>
      </w:tr>
      <w:tr w:rsidR="00D023D4" w:rsidRPr="00022065" w14:paraId="1D94323C" w14:textId="77777777" w:rsidTr="00DD793C">
        <w:trPr>
          <w:cantSplit/>
        </w:trPr>
        <w:tc>
          <w:tcPr>
            <w:tcW w:w="3397" w:type="dxa"/>
          </w:tcPr>
          <w:p w14:paraId="5AA243AE" w14:textId="77777777" w:rsidR="00D023D4" w:rsidRPr="00D023D4" w:rsidRDefault="00D023D4" w:rsidP="00216D80">
            <w:pPr>
              <w:pStyle w:val="Tabel"/>
              <w:ind w:left="1988"/>
              <w:rPr>
                <w:bCs w:val="0"/>
              </w:rPr>
            </w:pPr>
            <w:r w:rsidRPr="00D023D4">
              <w:rPr>
                <w:bCs w:val="0"/>
              </w:rPr>
              <w:t>geometrie</w:t>
            </w:r>
          </w:p>
        </w:tc>
        <w:tc>
          <w:tcPr>
            <w:tcW w:w="1276" w:type="dxa"/>
          </w:tcPr>
          <w:p w14:paraId="1E0B53B6" w14:textId="77777777" w:rsidR="00D023D4" w:rsidRPr="00D023D4" w:rsidRDefault="00D023D4" w:rsidP="00216D80">
            <w:pPr>
              <w:pStyle w:val="Tabel"/>
              <w:rPr>
                <w:bCs w:val="0"/>
              </w:rPr>
            </w:pPr>
            <w:r w:rsidRPr="00D023D4">
              <w:rPr>
                <w:bCs w:val="0"/>
              </w:rPr>
              <w:t>[1..1]</w:t>
            </w:r>
          </w:p>
        </w:tc>
        <w:tc>
          <w:tcPr>
            <w:tcW w:w="1134" w:type="dxa"/>
          </w:tcPr>
          <w:p w14:paraId="33973D5E" w14:textId="77777777" w:rsidR="00D023D4" w:rsidRPr="00D023D4" w:rsidRDefault="00D023D4" w:rsidP="00216D80">
            <w:pPr>
              <w:pStyle w:val="Tabel"/>
              <w:rPr>
                <w:bCs w:val="0"/>
              </w:rPr>
            </w:pPr>
          </w:p>
        </w:tc>
        <w:tc>
          <w:tcPr>
            <w:tcW w:w="3827" w:type="dxa"/>
          </w:tcPr>
          <w:p w14:paraId="4C1A073B" w14:textId="77777777" w:rsidR="00D023D4" w:rsidRPr="00D023D4" w:rsidRDefault="00D023D4" w:rsidP="00216D80">
            <w:pPr>
              <w:pStyle w:val="Tabel"/>
              <w:rPr>
                <w:bCs w:val="0"/>
              </w:rPr>
            </w:pPr>
            <w:r w:rsidRPr="00D023D4">
              <w:rPr>
                <w:bCs w:val="0"/>
              </w:rPr>
              <w:t>de inhoud van de geometrie.</w:t>
            </w:r>
          </w:p>
        </w:tc>
      </w:tr>
      <w:tr w:rsidR="00D023D4" w:rsidRPr="00022065" w14:paraId="73E8246B" w14:textId="77777777" w:rsidTr="00DD793C">
        <w:trPr>
          <w:cantSplit/>
        </w:trPr>
        <w:tc>
          <w:tcPr>
            <w:tcW w:w="3397" w:type="dxa"/>
          </w:tcPr>
          <w:p w14:paraId="5957EC6E" w14:textId="77777777" w:rsidR="00D023D4" w:rsidRPr="00D023D4" w:rsidRDefault="00D023D4" w:rsidP="00216D80">
            <w:pPr>
              <w:pStyle w:val="Tabel"/>
              <w:ind w:left="2272"/>
              <w:rPr>
                <w:bCs w:val="0"/>
              </w:rPr>
            </w:pPr>
            <w:proofErr w:type="spellStart"/>
            <w:r w:rsidRPr="00D023D4">
              <w:rPr>
                <w:bCs w:val="0"/>
              </w:rPr>
              <w:t>gml</w:t>
            </w:r>
            <w:proofErr w:type="spellEnd"/>
            <w:r w:rsidRPr="00D023D4">
              <w:rPr>
                <w:bCs w:val="0"/>
              </w:rPr>
              <w:t>()</w:t>
            </w:r>
          </w:p>
        </w:tc>
        <w:tc>
          <w:tcPr>
            <w:tcW w:w="1276" w:type="dxa"/>
          </w:tcPr>
          <w:p w14:paraId="1D16207D" w14:textId="77777777" w:rsidR="00D023D4" w:rsidRPr="00D023D4" w:rsidRDefault="00D023D4" w:rsidP="00216D80">
            <w:pPr>
              <w:pStyle w:val="Tabel"/>
              <w:rPr>
                <w:bCs w:val="0"/>
              </w:rPr>
            </w:pPr>
            <w:r w:rsidRPr="00D023D4">
              <w:rPr>
                <w:bCs w:val="0"/>
              </w:rPr>
              <w:t>[1..1]</w:t>
            </w:r>
          </w:p>
        </w:tc>
        <w:tc>
          <w:tcPr>
            <w:tcW w:w="1134" w:type="dxa"/>
          </w:tcPr>
          <w:p w14:paraId="74E91DCB" w14:textId="77777777" w:rsidR="00D023D4" w:rsidRPr="00D023D4" w:rsidRDefault="00D023D4" w:rsidP="00216D80">
            <w:pPr>
              <w:pStyle w:val="Tabel"/>
              <w:rPr>
                <w:bCs w:val="0"/>
              </w:rPr>
            </w:pPr>
            <w:r w:rsidRPr="00D023D4">
              <w:rPr>
                <w:bCs w:val="0"/>
              </w:rPr>
              <w:t>GML</w:t>
            </w:r>
          </w:p>
        </w:tc>
        <w:tc>
          <w:tcPr>
            <w:tcW w:w="3827" w:type="dxa"/>
          </w:tcPr>
          <w:p w14:paraId="2E28F267" w14:textId="77777777" w:rsidR="00D023D4" w:rsidRPr="00D023D4" w:rsidRDefault="00D023D4" w:rsidP="00216D80">
            <w:pPr>
              <w:pStyle w:val="Tabel"/>
              <w:rPr>
                <w:bCs w:val="0"/>
              </w:rPr>
            </w:pPr>
            <w:r w:rsidRPr="00D023D4">
              <w:rPr>
                <w:bCs w:val="0"/>
              </w:rPr>
              <w:t>Dit volgt de GML-standaard (SF2). Dit wordt niet verder toegelicht.</w:t>
            </w:r>
          </w:p>
        </w:tc>
      </w:tr>
    </w:tbl>
    <w:p w14:paraId="2BCA1642" w14:textId="77777777" w:rsidR="00D023D4" w:rsidRDefault="00D023D4" w:rsidP="00E610F0">
      <w:pPr>
        <w:pStyle w:val="Tabeltitel"/>
      </w:pPr>
    </w:p>
    <w:p w14:paraId="02C49F59" w14:textId="77777777" w:rsidR="00D023D4" w:rsidRPr="00022065" w:rsidRDefault="00D023D4" w:rsidP="00022065">
      <w:r w:rsidRPr="00022065">
        <w:t>Hierbij zijn enkele punten van belang om te weten:</w:t>
      </w:r>
    </w:p>
    <w:p w14:paraId="4C21C3BE" w14:textId="473B3589" w:rsidR="00D023D4" w:rsidRPr="00BA1E91" w:rsidRDefault="00D023D4" w:rsidP="00DB3379">
      <w:pPr>
        <w:pStyle w:val="Opsommingtekens1"/>
      </w:pPr>
      <w:r w:rsidRPr="00BA1E91">
        <w:t xml:space="preserve">De UUID van de Geometrie wordt ontdubbeld door het DSO, kortom: de OW-Locatie met de </w:t>
      </w:r>
      <w:r w:rsidRPr="00DB3379">
        <w:t>noemer</w:t>
      </w:r>
      <w:r w:rsidRPr="00BA1E91">
        <w:t xml:space="preserve"> ‘Centrumgebied’ met </w:t>
      </w:r>
      <w:proofErr w:type="spellStart"/>
      <w:r w:rsidRPr="00BA1E91">
        <w:t>geometrieReferentie</w:t>
      </w:r>
      <w:proofErr w:type="spellEnd"/>
      <w:r w:rsidRPr="00BA1E91">
        <w:t xml:space="preserve"> ‘d0993715-c485-4e63-b35d-8f68c3cbee3b’ mag in meerdere </w:t>
      </w:r>
      <w:proofErr w:type="spellStart"/>
      <w:r w:rsidRPr="00BA1E91">
        <w:t>GIO’s</w:t>
      </w:r>
      <w:proofErr w:type="spellEnd"/>
      <w:r w:rsidRPr="00BA1E91">
        <w:t xml:space="preserve"> als Locatie staan. </w:t>
      </w:r>
      <w:r w:rsidR="00EF0345" w:rsidRPr="00BA1E91">
        <w:t>Altijd</w:t>
      </w:r>
      <w:r w:rsidRPr="00BA1E91">
        <w:t xml:space="preserve"> moet de geometrie behorende bij ‘d0993715-c485-4e63-b35d-8f68c3cbee3b’ inhoudelijk dezelfde zijn.</w:t>
      </w:r>
    </w:p>
    <w:p w14:paraId="465F2286" w14:textId="77777777" w:rsidR="00D023D4" w:rsidRPr="00BA1E91" w:rsidRDefault="00D023D4" w:rsidP="009572A3">
      <w:pPr>
        <w:pStyle w:val="Opsommingtekens1"/>
      </w:pPr>
      <w:r w:rsidRPr="00BA1E91">
        <w:t>Indien er gebruik gemaakt wordt van groepen, dan dient iedere groep een symbolisatie te hebben (dit wordt vastgelegd in het vaststellingsdeel).</w:t>
      </w:r>
    </w:p>
    <w:p w14:paraId="4ABC38A2" w14:textId="77777777" w:rsidR="00D023D4" w:rsidRPr="00BA1E91" w:rsidRDefault="00D023D4" w:rsidP="009572A3">
      <w:pPr>
        <w:pStyle w:val="Opsommingtekens1"/>
      </w:pPr>
      <w:r w:rsidRPr="00BA1E91">
        <w:lastRenderedPageBreak/>
        <w:t>Bij Norm-</w:t>
      </w:r>
      <w:proofErr w:type="spellStart"/>
      <w:r w:rsidRPr="00BA1E91">
        <w:t>GIO’s</w:t>
      </w:r>
      <w:proofErr w:type="spellEnd"/>
      <w:r w:rsidRPr="00BA1E91">
        <w:t xml:space="preserve"> dienen aanvullende gegevens vastgelegd te worden.</w:t>
      </w:r>
    </w:p>
    <w:p w14:paraId="31D58368" w14:textId="11D3E886" w:rsidR="00D023D4" w:rsidRPr="00BA1E91" w:rsidRDefault="00D023D4" w:rsidP="00DB3379">
      <w:pPr>
        <w:pStyle w:val="Opsommingtekens1"/>
      </w:pPr>
      <w:r w:rsidRPr="00BA1E91">
        <w:t xml:space="preserve">Meer informatie hierover is te vinden bij </w:t>
      </w:r>
      <w:hyperlink r:id="rId38" w:history="1">
        <w:r w:rsidRPr="00DB3379">
          <w:rPr>
            <w:rStyle w:val="Hyperlink"/>
          </w:rPr>
          <w:t>de OP-documentatie over het</w:t>
        </w:r>
        <w:r w:rsidR="007120D2" w:rsidRPr="00DB3379">
          <w:rPr>
            <w:rStyle w:val="Hyperlink"/>
          </w:rPr>
          <w:t xml:space="preserve"> concept GIO</w:t>
        </w:r>
      </w:hyperlink>
      <w:r w:rsidRPr="00BA1E91">
        <w:t>.</w:t>
      </w:r>
    </w:p>
    <w:p w14:paraId="6FCA800D" w14:textId="77777777" w:rsidR="008B7315" w:rsidRPr="00022065" w:rsidRDefault="008B7315" w:rsidP="00022065"/>
    <w:p w14:paraId="5CE2109C" w14:textId="17F8CBBA" w:rsidR="00285655" w:rsidRPr="00022065" w:rsidRDefault="00D023D4" w:rsidP="00022065">
      <w:r w:rsidRPr="00022065">
        <w:t>Het is verder aan te raden om de noemer van de OW-Locatiegroepen (</w:t>
      </w:r>
      <w:r w:rsidR="00EC1763" w:rsidRPr="00022065">
        <w:fldChar w:fldCharType="begin"/>
      </w:r>
      <w:r w:rsidR="00EC1763" w:rsidRPr="00022065">
        <w:instrText xml:space="preserve"> REF _Ref63863475 \r \h </w:instrText>
      </w:r>
      <w:r w:rsidR="00EC1763" w:rsidRPr="00022065">
        <w:fldChar w:fldCharType="separate"/>
      </w:r>
      <w:r w:rsidR="00F5100C">
        <w:t>4.3.7.1</w:t>
      </w:r>
      <w:r w:rsidR="00EC1763" w:rsidRPr="00022065">
        <w:fldChar w:fldCharType="end"/>
      </w:r>
      <w:r w:rsidRPr="00022065">
        <w:t>) overeen te laten komen met de label van de bijbehorende GIO-groep.</w:t>
      </w:r>
      <w:bookmarkStart w:id="657" w:name="OP_NormGIOs"/>
    </w:p>
    <w:p w14:paraId="2AEF2337" w14:textId="67A4184C" w:rsidR="00D023D4" w:rsidRDefault="00D023D4" w:rsidP="00753695">
      <w:pPr>
        <w:pStyle w:val="Kop2"/>
      </w:pPr>
      <w:bookmarkStart w:id="658" w:name="_Toc152061473"/>
      <w:r w:rsidRPr="00884A92">
        <w:t>Norm-</w:t>
      </w:r>
      <w:proofErr w:type="spellStart"/>
      <w:r w:rsidRPr="00884A92">
        <w:t>GIO’s</w:t>
      </w:r>
      <w:bookmarkEnd w:id="658"/>
      <w:proofErr w:type="spellEnd"/>
    </w:p>
    <w:bookmarkEnd w:id="657"/>
    <w:p w14:paraId="3326AC0E" w14:textId="77777777" w:rsidR="00D023D4" w:rsidRPr="00022065" w:rsidRDefault="00D023D4" w:rsidP="00022065">
      <w:r w:rsidRPr="00022065">
        <w:t>Indien er normen vastgelegd worden aan de OW-kant, dan ziet de GIO er anders uit dan bij OW-Locaties waar geen norm over is vastgelegd.</w:t>
      </w:r>
    </w:p>
    <w:p w14:paraId="6DA35BF7" w14:textId="6BD5C127" w:rsidR="00D023D4" w:rsidRPr="00022065" w:rsidRDefault="00D023D4" w:rsidP="00022065">
      <w:r w:rsidRPr="00022065">
        <w:t xml:space="preserve">Hieronder staan de elementen uit de Norm-GIO die overeenkomen met de gewone GIO grijs gemarkeerd: </w:t>
      </w:r>
    </w:p>
    <w:p w14:paraId="025FF839" w14:textId="77777777" w:rsidR="00E610F0" w:rsidRDefault="00E610F0" w:rsidP="00E610F0">
      <w:pPr>
        <w:pStyle w:val="Tabeltitel"/>
      </w:pPr>
    </w:p>
    <w:tbl>
      <w:tblPr>
        <w:tblStyle w:val="Tabelraster"/>
        <w:tblpPr w:leftFromText="141" w:rightFromText="141" w:vertAnchor="text" w:horzAnchor="margin" w:tblpY="287"/>
        <w:tblW w:w="9634" w:type="dxa"/>
        <w:tblLayout w:type="fixed"/>
        <w:tblLook w:val="0620" w:firstRow="1" w:lastRow="0" w:firstColumn="0" w:lastColumn="0" w:noHBand="1" w:noVBand="1"/>
      </w:tblPr>
      <w:tblGrid>
        <w:gridCol w:w="3397"/>
        <w:gridCol w:w="1418"/>
        <w:gridCol w:w="992"/>
        <w:gridCol w:w="3827"/>
      </w:tblGrid>
      <w:tr w:rsidR="00D023D4" w:rsidRPr="00022065" w14:paraId="6B71E35C" w14:textId="77777777" w:rsidTr="00DD793C">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2F0C0C7E" w14:textId="77777777" w:rsidR="00D023D4" w:rsidRPr="00D023D4" w:rsidRDefault="00D023D4" w:rsidP="00216D80">
            <w:pPr>
              <w:pStyle w:val="Tabel"/>
            </w:pPr>
            <w:r w:rsidRPr="00D023D4">
              <w:t>Element</w:t>
            </w:r>
          </w:p>
        </w:tc>
        <w:tc>
          <w:tcPr>
            <w:tcW w:w="1418" w:type="dxa"/>
          </w:tcPr>
          <w:p w14:paraId="7C47F7B1" w14:textId="77777777" w:rsidR="00D023D4" w:rsidRPr="00D023D4" w:rsidRDefault="00D023D4" w:rsidP="00216D80">
            <w:pPr>
              <w:pStyle w:val="Tabel"/>
            </w:pPr>
            <w:r w:rsidRPr="00D023D4">
              <w:t>M(</w:t>
            </w:r>
            <w:proofErr w:type="spellStart"/>
            <w:r w:rsidRPr="00D023D4">
              <w:t>ultipliciteit</w:t>
            </w:r>
            <w:proofErr w:type="spellEnd"/>
            <w:r w:rsidRPr="00D023D4">
              <w:t>)</w:t>
            </w:r>
          </w:p>
        </w:tc>
        <w:tc>
          <w:tcPr>
            <w:tcW w:w="992" w:type="dxa"/>
          </w:tcPr>
          <w:p w14:paraId="6FF62ACC" w14:textId="77777777" w:rsidR="00D023D4" w:rsidRPr="00D023D4" w:rsidRDefault="00D023D4" w:rsidP="00216D80">
            <w:pPr>
              <w:pStyle w:val="Tabel"/>
            </w:pPr>
            <w:r w:rsidRPr="00D023D4">
              <w:t>Type</w:t>
            </w:r>
          </w:p>
        </w:tc>
        <w:tc>
          <w:tcPr>
            <w:tcW w:w="3827" w:type="dxa"/>
          </w:tcPr>
          <w:p w14:paraId="51D4CAB8" w14:textId="77777777" w:rsidR="00D023D4" w:rsidRPr="00D023D4" w:rsidRDefault="00D023D4" w:rsidP="00216D80">
            <w:pPr>
              <w:pStyle w:val="Tabel"/>
            </w:pPr>
            <w:r w:rsidRPr="00D023D4">
              <w:t>Omschrijving</w:t>
            </w:r>
          </w:p>
        </w:tc>
      </w:tr>
      <w:tr w:rsidR="00D023D4" w:rsidRPr="00022065" w14:paraId="684B93AC" w14:textId="77777777" w:rsidTr="00DD793C">
        <w:trPr>
          <w:cantSplit/>
        </w:trPr>
        <w:tc>
          <w:tcPr>
            <w:tcW w:w="3397" w:type="dxa"/>
            <w:shd w:val="clear" w:color="auto" w:fill="D0CECE" w:themeFill="background2" w:themeFillShade="E6"/>
          </w:tcPr>
          <w:p w14:paraId="0B2C3D8E" w14:textId="77777777" w:rsidR="00D023D4" w:rsidRPr="00D023D4" w:rsidRDefault="00D023D4" w:rsidP="00216D80">
            <w:pPr>
              <w:pStyle w:val="Tabel"/>
              <w:rPr>
                <w:bCs w:val="0"/>
              </w:rPr>
            </w:pPr>
            <w:proofErr w:type="spellStart"/>
            <w:r w:rsidRPr="00D023D4">
              <w:rPr>
                <w:bCs w:val="0"/>
              </w:rPr>
              <w:t>GeoInformatieObjectVaststelling</w:t>
            </w:r>
            <w:proofErr w:type="spellEnd"/>
          </w:p>
        </w:tc>
        <w:tc>
          <w:tcPr>
            <w:tcW w:w="1418" w:type="dxa"/>
            <w:shd w:val="clear" w:color="auto" w:fill="D0CECE" w:themeFill="background2" w:themeFillShade="E6"/>
          </w:tcPr>
          <w:p w14:paraId="3B423140" w14:textId="77777777" w:rsidR="00D023D4" w:rsidRPr="00D023D4" w:rsidRDefault="00D023D4" w:rsidP="00216D80">
            <w:pPr>
              <w:pStyle w:val="Tabel"/>
              <w:rPr>
                <w:bCs w:val="0"/>
              </w:rPr>
            </w:pPr>
            <w:r w:rsidRPr="00D023D4">
              <w:rPr>
                <w:bCs w:val="0"/>
              </w:rPr>
              <w:t>[1..1]</w:t>
            </w:r>
          </w:p>
        </w:tc>
        <w:tc>
          <w:tcPr>
            <w:tcW w:w="992" w:type="dxa"/>
            <w:shd w:val="clear" w:color="auto" w:fill="D0CECE" w:themeFill="background2" w:themeFillShade="E6"/>
          </w:tcPr>
          <w:p w14:paraId="756834B8" w14:textId="77777777" w:rsidR="00D023D4" w:rsidRPr="00D023D4" w:rsidRDefault="00D023D4" w:rsidP="00216D80">
            <w:pPr>
              <w:pStyle w:val="Tabel"/>
              <w:rPr>
                <w:bCs w:val="0"/>
              </w:rPr>
            </w:pPr>
          </w:p>
        </w:tc>
        <w:tc>
          <w:tcPr>
            <w:tcW w:w="3827" w:type="dxa"/>
            <w:shd w:val="clear" w:color="auto" w:fill="D0CECE" w:themeFill="background2" w:themeFillShade="E6"/>
          </w:tcPr>
          <w:p w14:paraId="39BB7A32" w14:textId="29B0A009" w:rsidR="00D023D4" w:rsidRPr="00D023D4" w:rsidRDefault="00210104" w:rsidP="00216D80">
            <w:pPr>
              <w:pStyle w:val="Tabel"/>
              <w:rPr>
                <w:bCs w:val="0"/>
              </w:rPr>
            </w:pPr>
            <w:r w:rsidRPr="00210104">
              <w:rPr>
                <w:bCs w:val="0"/>
              </w:rPr>
              <w:t>De geometrische aanduiding die vastgesteld wordt.</w:t>
            </w:r>
          </w:p>
        </w:tc>
      </w:tr>
      <w:tr w:rsidR="00D023D4" w:rsidRPr="00022065" w14:paraId="02E531D1" w14:textId="77777777" w:rsidTr="00DD793C">
        <w:trPr>
          <w:cantSplit/>
        </w:trPr>
        <w:tc>
          <w:tcPr>
            <w:tcW w:w="3397" w:type="dxa"/>
            <w:shd w:val="clear" w:color="auto" w:fill="D0CECE" w:themeFill="background2" w:themeFillShade="E6"/>
          </w:tcPr>
          <w:p w14:paraId="366D2093" w14:textId="77777777" w:rsidR="00D023D4" w:rsidRPr="00D023D4" w:rsidRDefault="00D023D4" w:rsidP="00216D80">
            <w:pPr>
              <w:pStyle w:val="Tabel"/>
              <w:ind w:left="284"/>
              <w:rPr>
                <w:bCs w:val="0"/>
              </w:rPr>
            </w:pPr>
            <w:r w:rsidRPr="00D023D4">
              <w:rPr>
                <w:bCs w:val="0"/>
              </w:rPr>
              <w:t>context</w:t>
            </w:r>
          </w:p>
        </w:tc>
        <w:tc>
          <w:tcPr>
            <w:tcW w:w="1418" w:type="dxa"/>
            <w:shd w:val="clear" w:color="auto" w:fill="D0CECE" w:themeFill="background2" w:themeFillShade="E6"/>
          </w:tcPr>
          <w:p w14:paraId="1387813F" w14:textId="77777777" w:rsidR="00D023D4" w:rsidRPr="00D023D4" w:rsidRDefault="00D023D4" w:rsidP="00216D80">
            <w:pPr>
              <w:pStyle w:val="Tabel"/>
              <w:rPr>
                <w:bCs w:val="0"/>
              </w:rPr>
            </w:pPr>
            <w:r w:rsidRPr="00D023D4">
              <w:rPr>
                <w:bCs w:val="0"/>
              </w:rPr>
              <w:t>[1..1]</w:t>
            </w:r>
          </w:p>
        </w:tc>
        <w:tc>
          <w:tcPr>
            <w:tcW w:w="992" w:type="dxa"/>
            <w:shd w:val="clear" w:color="auto" w:fill="D0CECE" w:themeFill="background2" w:themeFillShade="E6"/>
          </w:tcPr>
          <w:p w14:paraId="5075F932" w14:textId="77777777" w:rsidR="00D023D4" w:rsidRPr="00D023D4" w:rsidRDefault="00D023D4" w:rsidP="00216D80">
            <w:pPr>
              <w:pStyle w:val="Tabel"/>
              <w:rPr>
                <w:bCs w:val="0"/>
              </w:rPr>
            </w:pPr>
          </w:p>
        </w:tc>
        <w:tc>
          <w:tcPr>
            <w:tcW w:w="3827" w:type="dxa"/>
            <w:shd w:val="clear" w:color="auto" w:fill="D0CECE" w:themeFill="background2" w:themeFillShade="E6"/>
          </w:tcPr>
          <w:p w14:paraId="58E5CC8D" w14:textId="77777777" w:rsidR="00D023D4" w:rsidRPr="00D023D4" w:rsidRDefault="00D023D4" w:rsidP="00216D80">
            <w:pPr>
              <w:pStyle w:val="Tabel"/>
              <w:rPr>
                <w:bCs w:val="0"/>
              </w:rPr>
            </w:pPr>
            <w:r w:rsidRPr="00D023D4">
              <w:rPr>
                <w:bCs w:val="0"/>
              </w:rPr>
              <w:t>De context ten opzichte waarvan de GIO is vastgesteld.</w:t>
            </w:r>
          </w:p>
        </w:tc>
      </w:tr>
      <w:tr w:rsidR="00D023D4" w:rsidRPr="00022065" w14:paraId="3A4E58DA" w14:textId="77777777" w:rsidTr="00DD793C">
        <w:trPr>
          <w:cantSplit/>
        </w:trPr>
        <w:tc>
          <w:tcPr>
            <w:tcW w:w="3397" w:type="dxa"/>
            <w:shd w:val="clear" w:color="auto" w:fill="D0CECE" w:themeFill="background2" w:themeFillShade="E6"/>
          </w:tcPr>
          <w:p w14:paraId="2DB4C451" w14:textId="77777777" w:rsidR="00D023D4" w:rsidRPr="00D023D4" w:rsidRDefault="00D023D4" w:rsidP="00216D80">
            <w:pPr>
              <w:pStyle w:val="Tabel"/>
              <w:ind w:left="568"/>
              <w:rPr>
                <w:bCs w:val="0"/>
              </w:rPr>
            </w:pPr>
            <w:proofErr w:type="spellStart"/>
            <w:r w:rsidRPr="00D023D4">
              <w:rPr>
                <w:bCs w:val="0"/>
              </w:rPr>
              <w:t>GeografischeContext</w:t>
            </w:r>
            <w:proofErr w:type="spellEnd"/>
          </w:p>
        </w:tc>
        <w:tc>
          <w:tcPr>
            <w:tcW w:w="1418" w:type="dxa"/>
            <w:shd w:val="clear" w:color="auto" w:fill="D0CECE" w:themeFill="background2" w:themeFillShade="E6"/>
          </w:tcPr>
          <w:p w14:paraId="0ADC2369" w14:textId="77777777" w:rsidR="00D023D4" w:rsidRPr="00D023D4" w:rsidRDefault="00D023D4" w:rsidP="00216D80">
            <w:pPr>
              <w:pStyle w:val="Tabel"/>
              <w:rPr>
                <w:bCs w:val="0"/>
              </w:rPr>
            </w:pPr>
            <w:r w:rsidRPr="00D023D4">
              <w:rPr>
                <w:bCs w:val="0"/>
              </w:rPr>
              <w:t>[0..1]</w:t>
            </w:r>
          </w:p>
        </w:tc>
        <w:tc>
          <w:tcPr>
            <w:tcW w:w="992" w:type="dxa"/>
            <w:shd w:val="clear" w:color="auto" w:fill="D0CECE" w:themeFill="background2" w:themeFillShade="E6"/>
          </w:tcPr>
          <w:p w14:paraId="3A471E4E" w14:textId="77777777" w:rsidR="00D023D4" w:rsidRPr="00D023D4" w:rsidRDefault="00D023D4" w:rsidP="00216D80">
            <w:pPr>
              <w:pStyle w:val="Tabel"/>
              <w:rPr>
                <w:bCs w:val="0"/>
              </w:rPr>
            </w:pPr>
          </w:p>
        </w:tc>
        <w:tc>
          <w:tcPr>
            <w:tcW w:w="3827" w:type="dxa"/>
            <w:shd w:val="clear" w:color="auto" w:fill="D0CECE" w:themeFill="background2" w:themeFillShade="E6"/>
          </w:tcPr>
          <w:p w14:paraId="556261CA" w14:textId="77777777" w:rsidR="00D023D4" w:rsidRPr="00D023D4" w:rsidRDefault="00D023D4" w:rsidP="00216D80">
            <w:pPr>
              <w:pStyle w:val="Tabel"/>
              <w:rPr>
                <w:bCs w:val="0"/>
              </w:rPr>
            </w:pPr>
            <w:r w:rsidRPr="00D023D4">
              <w:rPr>
                <w:bCs w:val="0"/>
              </w:rPr>
              <w:t>De geografische context ten opzichte waarvan de GIO is vastgesteld.</w:t>
            </w:r>
          </w:p>
        </w:tc>
      </w:tr>
      <w:tr w:rsidR="00D023D4" w:rsidRPr="00022065" w14:paraId="51657A73" w14:textId="77777777" w:rsidTr="00DD793C">
        <w:trPr>
          <w:cantSplit/>
        </w:trPr>
        <w:tc>
          <w:tcPr>
            <w:tcW w:w="3397" w:type="dxa"/>
            <w:shd w:val="clear" w:color="auto" w:fill="D0CECE" w:themeFill="background2" w:themeFillShade="E6"/>
          </w:tcPr>
          <w:p w14:paraId="6AB36E32" w14:textId="5BCE6B6B" w:rsidR="00D023D4" w:rsidRPr="00D023D4" w:rsidRDefault="00D023D4" w:rsidP="00216D80">
            <w:pPr>
              <w:pStyle w:val="Tabel"/>
              <w:ind w:left="852"/>
              <w:rPr>
                <w:bCs w:val="0"/>
              </w:rPr>
            </w:pPr>
            <w:proofErr w:type="spellStart"/>
            <w:r w:rsidRPr="00D023D4">
              <w:rPr>
                <w:bCs w:val="0"/>
              </w:rPr>
              <w:t>achtergrondVerwijzing</w:t>
            </w:r>
            <w:proofErr w:type="spellEnd"/>
          </w:p>
        </w:tc>
        <w:tc>
          <w:tcPr>
            <w:tcW w:w="1418" w:type="dxa"/>
            <w:shd w:val="clear" w:color="auto" w:fill="D0CECE" w:themeFill="background2" w:themeFillShade="E6"/>
          </w:tcPr>
          <w:p w14:paraId="00976D8D" w14:textId="77777777" w:rsidR="00D023D4" w:rsidRPr="00D023D4" w:rsidRDefault="00D023D4" w:rsidP="00216D80">
            <w:pPr>
              <w:pStyle w:val="Tabel"/>
              <w:rPr>
                <w:bCs w:val="0"/>
              </w:rPr>
            </w:pPr>
            <w:r w:rsidRPr="00D023D4">
              <w:rPr>
                <w:bCs w:val="0"/>
              </w:rPr>
              <w:t>[0..1]</w:t>
            </w:r>
          </w:p>
        </w:tc>
        <w:tc>
          <w:tcPr>
            <w:tcW w:w="992" w:type="dxa"/>
            <w:shd w:val="clear" w:color="auto" w:fill="D0CECE" w:themeFill="background2" w:themeFillShade="E6"/>
          </w:tcPr>
          <w:p w14:paraId="4C527797" w14:textId="77777777" w:rsidR="00D023D4" w:rsidRPr="00D023D4" w:rsidRDefault="00D023D4" w:rsidP="00216D80">
            <w:pPr>
              <w:pStyle w:val="Tabel"/>
              <w:rPr>
                <w:bCs w:val="0"/>
              </w:rPr>
            </w:pPr>
          </w:p>
        </w:tc>
        <w:tc>
          <w:tcPr>
            <w:tcW w:w="3827" w:type="dxa"/>
            <w:shd w:val="clear" w:color="auto" w:fill="D0CECE" w:themeFill="background2" w:themeFillShade="E6"/>
          </w:tcPr>
          <w:p w14:paraId="12C2ACA2" w14:textId="77777777" w:rsidR="00D023D4" w:rsidRPr="00D023D4" w:rsidRDefault="00D023D4" w:rsidP="00216D80">
            <w:pPr>
              <w:pStyle w:val="Tabel"/>
              <w:rPr>
                <w:bCs w:val="0"/>
              </w:rPr>
            </w:pPr>
            <w:r w:rsidRPr="00D023D4">
              <w:rPr>
                <w:bCs w:val="0"/>
              </w:rPr>
              <w:t>Een verwijzing naar de achtergrondkaart waarop de GIO is gebaseerd.</w:t>
            </w:r>
          </w:p>
        </w:tc>
      </w:tr>
      <w:tr w:rsidR="00D023D4" w:rsidRPr="00022065" w14:paraId="0A4090A1" w14:textId="77777777" w:rsidTr="00DD793C">
        <w:trPr>
          <w:cantSplit/>
        </w:trPr>
        <w:tc>
          <w:tcPr>
            <w:tcW w:w="3397" w:type="dxa"/>
            <w:shd w:val="clear" w:color="auto" w:fill="D0CECE" w:themeFill="background2" w:themeFillShade="E6"/>
          </w:tcPr>
          <w:p w14:paraId="3D175F13" w14:textId="77777777" w:rsidR="00D023D4" w:rsidRPr="00D023D4" w:rsidRDefault="00D023D4" w:rsidP="00216D80">
            <w:pPr>
              <w:pStyle w:val="Tabel"/>
              <w:ind w:left="852"/>
              <w:rPr>
                <w:bCs w:val="0"/>
              </w:rPr>
            </w:pPr>
            <w:proofErr w:type="spellStart"/>
            <w:r w:rsidRPr="00D023D4">
              <w:rPr>
                <w:bCs w:val="0"/>
              </w:rPr>
              <w:t>achtergrondActualiteit</w:t>
            </w:r>
            <w:proofErr w:type="spellEnd"/>
          </w:p>
        </w:tc>
        <w:tc>
          <w:tcPr>
            <w:tcW w:w="1418" w:type="dxa"/>
            <w:shd w:val="clear" w:color="auto" w:fill="D0CECE" w:themeFill="background2" w:themeFillShade="E6"/>
          </w:tcPr>
          <w:p w14:paraId="44A738D0" w14:textId="77777777" w:rsidR="00D023D4" w:rsidRPr="00D023D4" w:rsidRDefault="00D023D4" w:rsidP="00216D80">
            <w:pPr>
              <w:pStyle w:val="Tabel"/>
              <w:rPr>
                <w:bCs w:val="0"/>
              </w:rPr>
            </w:pPr>
            <w:r w:rsidRPr="00D023D4">
              <w:rPr>
                <w:bCs w:val="0"/>
              </w:rPr>
              <w:t>[1..1]</w:t>
            </w:r>
          </w:p>
        </w:tc>
        <w:tc>
          <w:tcPr>
            <w:tcW w:w="992" w:type="dxa"/>
            <w:shd w:val="clear" w:color="auto" w:fill="D0CECE" w:themeFill="background2" w:themeFillShade="E6"/>
          </w:tcPr>
          <w:p w14:paraId="5E3B6664" w14:textId="77777777" w:rsidR="00D023D4" w:rsidRPr="00D023D4" w:rsidRDefault="00D023D4" w:rsidP="00216D80">
            <w:pPr>
              <w:pStyle w:val="Tabel"/>
              <w:rPr>
                <w:bCs w:val="0"/>
              </w:rPr>
            </w:pPr>
            <w:r w:rsidRPr="00D023D4">
              <w:rPr>
                <w:bCs w:val="0"/>
              </w:rPr>
              <w:t>Date</w:t>
            </w:r>
          </w:p>
        </w:tc>
        <w:tc>
          <w:tcPr>
            <w:tcW w:w="3827" w:type="dxa"/>
            <w:shd w:val="clear" w:color="auto" w:fill="D0CECE" w:themeFill="background2" w:themeFillShade="E6"/>
          </w:tcPr>
          <w:p w14:paraId="27D3FA93" w14:textId="77777777" w:rsidR="00D023D4" w:rsidRPr="00D023D4" w:rsidRDefault="00D023D4" w:rsidP="00216D80">
            <w:pPr>
              <w:pStyle w:val="Tabel"/>
              <w:rPr>
                <w:bCs w:val="0"/>
              </w:rPr>
            </w:pPr>
            <w:r w:rsidRPr="00D023D4">
              <w:rPr>
                <w:bCs w:val="0"/>
              </w:rPr>
              <w:t>Datum waarop de achtergrond is vastgesteld.</w:t>
            </w:r>
          </w:p>
        </w:tc>
      </w:tr>
      <w:tr w:rsidR="00D023D4" w:rsidRPr="00022065" w14:paraId="487AAEA1" w14:textId="77777777" w:rsidTr="00DD793C">
        <w:trPr>
          <w:cantSplit/>
        </w:trPr>
        <w:tc>
          <w:tcPr>
            <w:tcW w:w="3397" w:type="dxa"/>
            <w:shd w:val="clear" w:color="auto" w:fill="D0CECE" w:themeFill="background2" w:themeFillShade="E6"/>
          </w:tcPr>
          <w:p w14:paraId="69F91EF1" w14:textId="77777777" w:rsidR="00D023D4" w:rsidRPr="00D023D4" w:rsidRDefault="00D023D4" w:rsidP="00216D80">
            <w:pPr>
              <w:pStyle w:val="Tabel"/>
              <w:ind w:left="284"/>
              <w:rPr>
                <w:bCs w:val="0"/>
              </w:rPr>
            </w:pPr>
            <w:proofErr w:type="spellStart"/>
            <w:r w:rsidRPr="00D023D4">
              <w:rPr>
                <w:bCs w:val="0"/>
              </w:rPr>
              <w:t>vastgesteldeVersie</w:t>
            </w:r>
            <w:proofErr w:type="spellEnd"/>
          </w:p>
        </w:tc>
        <w:tc>
          <w:tcPr>
            <w:tcW w:w="1418" w:type="dxa"/>
            <w:shd w:val="clear" w:color="auto" w:fill="D0CECE" w:themeFill="background2" w:themeFillShade="E6"/>
          </w:tcPr>
          <w:p w14:paraId="1524F512" w14:textId="77777777" w:rsidR="00D023D4" w:rsidRPr="00D023D4" w:rsidRDefault="00D023D4" w:rsidP="00216D80">
            <w:pPr>
              <w:pStyle w:val="Tabel"/>
              <w:rPr>
                <w:bCs w:val="0"/>
              </w:rPr>
            </w:pPr>
            <w:r w:rsidRPr="00D023D4">
              <w:rPr>
                <w:bCs w:val="0"/>
              </w:rPr>
              <w:t>[0..1]</w:t>
            </w:r>
          </w:p>
        </w:tc>
        <w:tc>
          <w:tcPr>
            <w:tcW w:w="992" w:type="dxa"/>
            <w:shd w:val="clear" w:color="auto" w:fill="D0CECE" w:themeFill="background2" w:themeFillShade="E6"/>
          </w:tcPr>
          <w:p w14:paraId="45DA6E22" w14:textId="77777777" w:rsidR="00D023D4" w:rsidRPr="00D023D4" w:rsidRDefault="00D023D4" w:rsidP="00216D80">
            <w:pPr>
              <w:pStyle w:val="Tabel"/>
              <w:rPr>
                <w:bCs w:val="0"/>
              </w:rPr>
            </w:pPr>
          </w:p>
        </w:tc>
        <w:tc>
          <w:tcPr>
            <w:tcW w:w="3827" w:type="dxa"/>
            <w:shd w:val="clear" w:color="auto" w:fill="D0CECE" w:themeFill="background2" w:themeFillShade="E6"/>
          </w:tcPr>
          <w:p w14:paraId="67BFE9D6" w14:textId="77777777" w:rsidR="00D023D4" w:rsidRPr="00D023D4" w:rsidRDefault="00D023D4" w:rsidP="00216D80">
            <w:pPr>
              <w:pStyle w:val="Tabel"/>
              <w:rPr>
                <w:bCs w:val="0"/>
              </w:rPr>
            </w:pPr>
            <w:r w:rsidRPr="00D023D4">
              <w:rPr>
                <w:bCs w:val="0"/>
              </w:rPr>
              <w:t>De vastgestelde versie van de GIO.</w:t>
            </w:r>
          </w:p>
        </w:tc>
      </w:tr>
      <w:tr w:rsidR="00D023D4" w:rsidRPr="00022065" w14:paraId="7B76086D" w14:textId="77777777" w:rsidTr="00DD793C">
        <w:trPr>
          <w:cantSplit/>
        </w:trPr>
        <w:tc>
          <w:tcPr>
            <w:tcW w:w="3397" w:type="dxa"/>
            <w:shd w:val="clear" w:color="auto" w:fill="D0CECE" w:themeFill="background2" w:themeFillShade="E6"/>
          </w:tcPr>
          <w:p w14:paraId="258A21F1" w14:textId="77777777" w:rsidR="00D023D4" w:rsidRPr="00D023D4" w:rsidRDefault="00D023D4" w:rsidP="00216D80">
            <w:pPr>
              <w:pStyle w:val="Tabel"/>
              <w:ind w:left="568"/>
              <w:rPr>
                <w:bCs w:val="0"/>
              </w:rPr>
            </w:pPr>
            <w:proofErr w:type="spellStart"/>
            <w:r w:rsidRPr="00D023D4">
              <w:rPr>
                <w:bCs w:val="0"/>
              </w:rPr>
              <w:t>GeoInformatieObjectVersie</w:t>
            </w:r>
            <w:proofErr w:type="spellEnd"/>
          </w:p>
        </w:tc>
        <w:tc>
          <w:tcPr>
            <w:tcW w:w="1418" w:type="dxa"/>
            <w:shd w:val="clear" w:color="auto" w:fill="D0CECE" w:themeFill="background2" w:themeFillShade="E6"/>
          </w:tcPr>
          <w:p w14:paraId="3F44F105" w14:textId="77777777" w:rsidR="00D023D4" w:rsidRPr="00D023D4" w:rsidRDefault="00D023D4" w:rsidP="00216D80">
            <w:pPr>
              <w:pStyle w:val="Tabel"/>
              <w:rPr>
                <w:bCs w:val="0"/>
              </w:rPr>
            </w:pPr>
            <w:r w:rsidRPr="00D023D4">
              <w:rPr>
                <w:bCs w:val="0"/>
              </w:rPr>
              <w:t>[1..1]</w:t>
            </w:r>
          </w:p>
        </w:tc>
        <w:tc>
          <w:tcPr>
            <w:tcW w:w="992" w:type="dxa"/>
            <w:shd w:val="clear" w:color="auto" w:fill="D0CECE" w:themeFill="background2" w:themeFillShade="E6"/>
          </w:tcPr>
          <w:p w14:paraId="52DF17D2" w14:textId="77777777" w:rsidR="00D023D4" w:rsidRPr="00D023D4" w:rsidRDefault="00D023D4" w:rsidP="00216D80">
            <w:pPr>
              <w:pStyle w:val="Tabel"/>
              <w:rPr>
                <w:bCs w:val="0"/>
              </w:rPr>
            </w:pPr>
          </w:p>
        </w:tc>
        <w:tc>
          <w:tcPr>
            <w:tcW w:w="3827" w:type="dxa"/>
            <w:shd w:val="clear" w:color="auto" w:fill="D0CECE" w:themeFill="background2" w:themeFillShade="E6"/>
          </w:tcPr>
          <w:p w14:paraId="53A1A64F" w14:textId="77777777" w:rsidR="00D023D4" w:rsidRPr="00D023D4" w:rsidRDefault="00D023D4" w:rsidP="00216D80">
            <w:pPr>
              <w:pStyle w:val="Tabel"/>
              <w:rPr>
                <w:bCs w:val="0"/>
              </w:rPr>
            </w:pPr>
            <w:r w:rsidRPr="00D023D4">
              <w:rPr>
                <w:bCs w:val="0"/>
              </w:rPr>
              <w:t>Een versie van de GIO.</w:t>
            </w:r>
          </w:p>
        </w:tc>
      </w:tr>
      <w:tr w:rsidR="00D023D4" w:rsidRPr="00022065" w14:paraId="25EB7CB6" w14:textId="77777777" w:rsidTr="00DD793C">
        <w:trPr>
          <w:cantSplit/>
        </w:trPr>
        <w:tc>
          <w:tcPr>
            <w:tcW w:w="3397" w:type="dxa"/>
            <w:shd w:val="clear" w:color="auto" w:fill="D0CECE" w:themeFill="background2" w:themeFillShade="E6"/>
          </w:tcPr>
          <w:p w14:paraId="7A2E34BB" w14:textId="77777777" w:rsidR="00D023D4" w:rsidRPr="00D023D4" w:rsidRDefault="00D023D4" w:rsidP="00216D80">
            <w:pPr>
              <w:pStyle w:val="Tabel"/>
              <w:ind w:left="852"/>
              <w:rPr>
                <w:bCs w:val="0"/>
              </w:rPr>
            </w:pPr>
            <w:proofErr w:type="spellStart"/>
            <w:r w:rsidRPr="00D023D4">
              <w:rPr>
                <w:bCs w:val="0"/>
              </w:rPr>
              <w:t>FRBRWork</w:t>
            </w:r>
            <w:proofErr w:type="spellEnd"/>
          </w:p>
        </w:tc>
        <w:tc>
          <w:tcPr>
            <w:tcW w:w="1418" w:type="dxa"/>
            <w:shd w:val="clear" w:color="auto" w:fill="D0CECE" w:themeFill="background2" w:themeFillShade="E6"/>
          </w:tcPr>
          <w:p w14:paraId="59A9E2F1" w14:textId="77777777" w:rsidR="00D023D4" w:rsidRPr="00D023D4" w:rsidRDefault="00D023D4" w:rsidP="00216D80">
            <w:pPr>
              <w:pStyle w:val="Tabel"/>
              <w:rPr>
                <w:bCs w:val="0"/>
              </w:rPr>
            </w:pPr>
            <w:r w:rsidRPr="00D023D4">
              <w:rPr>
                <w:bCs w:val="0"/>
              </w:rPr>
              <w:t>[1..1]</w:t>
            </w:r>
          </w:p>
        </w:tc>
        <w:tc>
          <w:tcPr>
            <w:tcW w:w="992" w:type="dxa"/>
            <w:shd w:val="clear" w:color="auto" w:fill="D0CECE" w:themeFill="background2" w:themeFillShade="E6"/>
          </w:tcPr>
          <w:p w14:paraId="65741EE0" w14:textId="77777777" w:rsidR="00D023D4" w:rsidRPr="00D023D4" w:rsidRDefault="00D023D4" w:rsidP="00216D80">
            <w:pPr>
              <w:pStyle w:val="Tabel"/>
              <w:rPr>
                <w:bCs w:val="0"/>
              </w:rPr>
            </w:pPr>
          </w:p>
        </w:tc>
        <w:tc>
          <w:tcPr>
            <w:tcW w:w="3827" w:type="dxa"/>
            <w:shd w:val="clear" w:color="auto" w:fill="D0CECE" w:themeFill="background2" w:themeFillShade="E6"/>
          </w:tcPr>
          <w:p w14:paraId="32D163B9" w14:textId="77777777" w:rsidR="00D023D4" w:rsidRPr="00D023D4" w:rsidRDefault="00D023D4" w:rsidP="00216D80">
            <w:pPr>
              <w:pStyle w:val="Tabel"/>
              <w:rPr>
                <w:bCs w:val="0"/>
              </w:rPr>
            </w:pPr>
            <w:r w:rsidRPr="00D023D4">
              <w:rPr>
                <w:bCs w:val="0"/>
              </w:rPr>
              <w:t>identificatie van de GIO (waar deze versie bij hoort)</w:t>
            </w:r>
          </w:p>
        </w:tc>
      </w:tr>
      <w:tr w:rsidR="00D023D4" w:rsidRPr="00022065" w14:paraId="7AD90CC4" w14:textId="77777777" w:rsidTr="00DD793C">
        <w:trPr>
          <w:cantSplit/>
        </w:trPr>
        <w:tc>
          <w:tcPr>
            <w:tcW w:w="3397" w:type="dxa"/>
            <w:shd w:val="clear" w:color="auto" w:fill="D0CECE" w:themeFill="background2" w:themeFillShade="E6"/>
          </w:tcPr>
          <w:p w14:paraId="561C170D" w14:textId="77777777" w:rsidR="00D023D4" w:rsidRPr="00D023D4" w:rsidRDefault="00D023D4" w:rsidP="00216D80">
            <w:pPr>
              <w:pStyle w:val="Tabel"/>
              <w:ind w:left="852"/>
              <w:rPr>
                <w:bCs w:val="0"/>
              </w:rPr>
            </w:pPr>
            <w:proofErr w:type="spellStart"/>
            <w:r w:rsidRPr="00D023D4">
              <w:rPr>
                <w:bCs w:val="0"/>
              </w:rPr>
              <w:t>FRBRExpression</w:t>
            </w:r>
            <w:proofErr w:type="spellEnd"/>
          </w:p>
        </w:tc>
        <w:tc>
          <w:tcPr>
            <w:tcW w:w="1418" w:type="dxa"/>
            <w:shd w:val="clear" w:color="auto" w:fill="D0CECE" w:themeFill="background2" w:themeFillShade="E6"/>
          </w:tcPr>
          <w:p w14:paraId="0EAD2BC3" w14:textId="77777777" w:rsidR="00D023D4" w:rsidRPr="00D023D4" w:rsidRDefault="00D023D4" w:rsidP="00216D80">
            <w:pPr>
              <w:pStyle w:val="Tabel"/>
              <w:rPr>
                <w:bCs w:val="0"/>
              </w:rPr>
            </w:pPr>
            <w:r w:rsidRPr="00D023D4">
              <w:rPr>
                <w:bCs w:val="0"/>
              </w:rPr>
              <w:t>[1..1]</w:t>
            </w:r>
          </w:p>
        </w:tc>
        <w:tc>
          <w:tcPr>
            <w:tcW w:w="992" w:type="dxa"/>
            <w:shd w:val="clear" w:color="auto" w:fill="D0CECE" w:themeFill="background2" w:themeFillShade="E6"/>
          </w:tcPr>
          <w:p w14:paraId="247489BE" w14:textId="77777777" w:rsidR="00D023D4" w:rsidRPr="00D023D4" w:rsidRDefault="00D023D4" w:rsidP="00216D80">
            <w:pPr>
              <w:pStyle w:val="Tabel"/>
              <w:rPr>
                <w:bCs w:val="0"/>
              </w:rPr>
            </w:pPr>
          </w:p>
        </w:tc>
        <w:tc>
          <w:tcPr>
            <w:tcW w:w="3827" w:type="dxa"/>
            <w:shd w:val="clear" w:color="auto" w:fill="D0CECE" w:themeFill="background2" w:themeFillShade="E6"/>
          </w:tcPr>
          <w:p w14:paraId="25D516D1" w14:textId="77777777" w:rsidR="00D023D4" w:rsidRPr="00D023D4" w:rsidRDefault="00D023D4" w:rsidP="00216D80">
            <w:pPr>
              <w:pStyle w:val="Tabel"/>
              <w:rPr>
                <w:bCs w:val="0"/>
              </w:rPr>
            </w:pPr>
            <w:r w:rsidRPr="00D023D4">
              <w:rPr>
                <w:bCs w:val="0"/>
              </w:rPr>
              <w:t>expressie-identificatie van de GIO-versie</w:t>
            </w:r>
          </w:p>
        </w:tc>
      </w:tr>
      <w:tr w:rsidR="00D023D4" w:rsidRPr="00022065" w14:paraId="394724C2" w14:textId="77777777" w:rsidTr="00DD793C">
        <w:trPr>
          <w:cantSplit/>
        </w:trPr>
        <w:tc>
          <w:tcPr>
            <w:tcW w:w="3397" w:type="dxa"/>
            <w:shd w:val="clear" w:color="auto" w:fill="E2EFD9" w:themeFill="accent6" w:themeFillTint="33"/>
          </w:tcPr>
          <w:p w14:paraId="73CBA7EC" w14:textId="77777777" w:rsidR="00D023D4" w:rsidRPr="00D023D4" w:rsidRDefault="00D023D4" w:rsidP="00216D80">
            <w:pPr>
              <w:pStyle w:val="Tabel"/>
              <w:ind w:left="852"/>
              <w:rPr>
                <w:bCs w:val="0"/>
              </w:rPr>
            </w:pPr>
            <w:proofErr w:type="spellStart"/>
            <w:r w:rsidRPr="00D023D4">
              <w:rPr>
                <w:bCs w:val="0"/>
              </w:rPr>
              <w:t>eenheidid</w:t>
            </w:r>
            <w:proofErr w:type="spellEnd"/>
          </w:p>
        </w:tc>
        <w:tc>
          <w:tcPr>
            <w:tcW w:w="1418" w:type="dxa"/>
            <w:shd w:val="clear" w:color="auto" w:fill="E2EFD9" w:themeFill="accent6" w:themeFillTint="33"/>
          </w:tcPr>
          <w:p w14:paraId="66F5F827" w14:textId="77777777" w:rsidR="00D023D4" w:rsidRPr="00D023D4" w:rsidRDefault="00D023D4" w:rsidP="00216D80">
            <w:pPr>
              <w:pStyle w:val="Tabel"/>
              <w:rPr>
                <w:bCs w:val="0"/>
              </w:rPr>
            </w:pPr>
            <w:r w:rsidRPr="00D023D4">
              <w:rPr>
                <w:bCs w:val="0"/>
              </w:rPr>
              <w:t>[0..1]</w:t>
            </w:r>
          </w:p>
        </w:tc>
        <w:tc>
          <w:tcPr>
            <w:tcW w:w="992" w:type="dxa"/>
            <w:shd w:val="clear" w:color="auto" w:fill="E2EFD9" w:themeFill="accent6" w:themeFillTint="33"/>
          </w:tcPr>
          <w:p w14:paraId="053DCDE8" w14:textId="77777777" w:rsidR="00D023D4" w:rsidRPr="00D023D4" w:rsidRDefault="00D023D4" w:rsidP="00216D80">
            <w:pPr>
              <w:pStyle w:val="Tabel"/>
              <w:rPr>
                <w:bCs w:val="0"/>
              </w:rPr>
            </w:pPr>
            <w:r w:rsidRPr="00D023D4">
              <w:rPr>
                <w:bCs w:val="0"/>
              </w:rPr>
              <w:t>URI</w:t>
            </w:r>
          </w:p>
        </w:tc>
        <w:tc>
          <w:tcPr>
            <w:tcW w:w="3827" w:type="dxa"/>
            <w:shd w:val="clear" w:color="auto" w:fill="E2EFD9" w:themeFill="accent6" w:themeFillTint="33"/>
          </w:tcPr>
          <w:p w14:paraId="2F10F9AD" w14:textId="49873BB8" w:rsidR="008C7A49" w:rsidRPr="00D023D4" w:rsidRDefault="00D023D4" w:rsidP="00216D80">
            <w:pPr>
              <w:pStyle w:val="Tabel"/>
              <w:rPr>
                <w:bCs w:val="0"/>
              </w:rPr>
            </w:pPr>
            <w:r w:rsidRPr="00D023D4">
              <w:rPr>
                <w:bCs w:val="0"/>
              </w:rPr>
              <w:t xml:space="preserve">De URI uit </w:t>
            </w:r>
            <w:proofErr w:type="spellStart"/>
            <w:r w:rsidRPr="00D023D4">
              <w:rPr>
                <w:bCs w:val="0"/>
              </w:rPr>
              <w:t>waardelijst</w:t>
            </w:r>
            <w:proofErr w:type="spellEnd"/>
            <w:r w:rsidRPr="00D023D4">
              <w:rPr>
                <w:bCs w:val="0"/>
              </w:rPr>
              <w:t xml:space="preserve"> ‘Eenheid’ (alleen van toepassing bij de kwantitatieve waarde)</w:t>
            </w:r>
            <w:r w:rsidR="008C7A49">
              <w:rPr>
                <w:bCs w:val="0"/>
              </w:rPr>
              <w:br/>
            </w:r>
            <w:r w:rsidR="008C7A49" w:rsidRPr="00CD2D23">
              <w:rPr>
                <w:bCs w:val="0"/>
                <w:u w:val="single"/>
              </w:rPr>
              <w:t>[OW-gegeven: eenheid van omgevingsnorm (</w:t>
            </w:r>
            <w:r w:rsidR="008C7A49" w:rsidRPr="00CD2D23">
              <w:rPr>
                <w:bCs w:val="0"/>
                <w:u w:val="single"/>
              </w:rPr>
              <w:fldChar w:fldCharType="begin"/>
            </w:r>
            <w:r w:rsidR="008C7A49" w:rsidRPr="00CD2D23">
              <w:rPr>
                <w:bCs w:val="0"/>
                <w:u w:val="single"/>
              </w:rPr>
              <w:instrText xml:space="preserve"> REF _Ref63864190 \r \h </w:instrText>
            </w:r>
            <w:r w:rsidR="00CD2D23">
              <w:rPr>
                <w:bCs w:val="0"/>
                <w:u w:val="single"/>
              </w:rPr>
              <w:instrText xml:space="preserve"> \* MERGEFORMAT </w:instrText>
            </w:r>
            <w:r w:rsidR="008C7A49" w:rsidRPr="00CD2D23">
              <w:rPr>
                <w:bCs w:val="0"/>
                <w:u w:val="single"/>
              </w:rPr>
            </w:r>
            <w:r w:rsidR="008C7A49" w:rsidRPr="00CD2D23">
              <w:rPr>
                <w:bCs w:val="0"/>
                <w:u w:val="single"/>
              </w:rPr>
              <w:fldChar w:fldCharType="separate"/>
            </w:r>
            <w:r w:rsidR="00F5100C">
              <w:rPr>
                <w:bCs w:val="0"/>
                <w:u w:val="single"/>
              </w:rPr>
              <w:t>4.3.5</w:t>
            </w:r>
            <w:r w:rsidR="008C7A49" w:rsidRPr="00CD2D23">
              <w:rPr>
                <w:bCs w:val="0"/>
                <w:u w:val="single"/>
              </w:rPr>
              <w:fldChar w:fldCharType="end"/>
            </w:r>
            <w:r w:rsidR="008C7A49" w:rsidRPr="00CD2D23">
              <w:rPr>
                <w:bCs w:val="0"/>
                <w:u w:val="single"/>
              </w:rPr>
              <w:t xml:space="preserve"> ) /omgevingswaarde (</w:t>
            </w:r>
            <w:r w:rsidR="008C7A49" w:rsidRPr="00CD2D23">
              <w:rPr>
                <w:bCs w:val="0"/>
                <w:u w:val="single"/>
              </w:rPr>
              <w:fldChar w:fldCharType="begin"/>
            </w:r>
            <w:r w:rsidR="008C7A49" w:rsidRPr="00CD2D23">
              <w:rPr>
                <w:bCs w:val="0"/>
                <w:u w:val="single"/>
              </w:rPr>
              <w:instrText xml:space="preserve"> REF _Ref63864191 \r \h </w:instrText>
            </w:r>
            <w:r w:rsidR="00CD2D23">
              <w:rPr>
                <w:bCs w:val="0"/>
                <w:u w:val="single"/>
              </w:rPr>
              <w:instrText xml:space="preserve"> \* MERGEFORMAT </w:instrText>
            </w:r>
            <w:r w:rsidR="008C7A49" w:rsidRPr="00CD2D23">
              <w:rPr>
                <w:bCs w:val="0"/>
                <w:u w:val="single"/>
              </w:rPr>
            </w:r>
            <w:r w:rsidR="008C7A49" w:rsidRPr="00CD2D23">
              <w:rPr>
                <w:bCs w:val="0"/>
                <w:u w:val="single"/>
              </w:rPr>
              <w:fldChar w:fldCharType="separate"/>
            </w:r>
            <w:r w:rsidR="00F5100C">
              <w:rPr>
                <w:bCs w:val="0"/>
                <w:u w:val="single"/>
              </w:rPr>
              <w:t>4.3.6</w:t>
            </w:r>
            <w:r w:rsidR="008C7A49" w:rsidRPr="00CD2D23">
              <w:rPr>
                <w:bCs w:val="0"/>
                <w:u w:val="single"/>
              </w:rPr>
              <w:fldChar w:fldCharType="end"/>
            </w:r>
            <w:r w:rsidR="008C7A49" w:rsidRPr="00CD2D23">
              <w:rPr>
                <w:bCs w:val="0"/>
                <w:u w:val="single"/>
              </w:rPr>
              <w:t>)]</w:t>
            </w:r>
          </w:p>
        </w:tc>
      </w:tr>
      <w:tr w:rsidR="00D023D4" w:rsidRPr="00022065" w14:paraId="59CDE776" w14:textId="77777777" w:rsidTr="00DD793C">
        <w:trPr>
          <w:cantSplit/>
        </w:trPr>
        <w:tc>
          <w:tcPr>
            <w:tcW w:w="3397" w:type="dxa"/>
            <w:shd w:val="clear" w:color="auto" w:fill="FFFFFF" w:themeFill="background1"/>
          </w:tcPr>
          <w:p w14:paraId="795A082E" w14:textId="77777777" w:rsidR="00D023D4" w:rsidRPr="00D023D4" w:rsidRDefault="00D023D4" w:rsidP="00216D80">
            <w:pPr>
              <w:pStyle w:val="Tabel"/>
              <w:ind w:left="852"/>
              <w:rPr>
                <w:bCs w:val="0"/>
              </w:rPr>
            </w:pPr>
            <w:proofErr w:type="spellStart"/>
            <w:r w:rsidRPr="00D023D4">
              <w:rPr>
                <w:bCs w:val="0"/>
              </w:rPr>
              <w:t>eenheidlabel</w:t>
            </w:r>
            <w:proofErr w:type="spellEnd"/>
          </w:p>
        </w:tc>
        <w:tc>
          <w:tcPr>
            <w:tcW w:w="1418" w:type="dxa"/>
            <w:shd w:val="clear" w:color="auto" w:fill="FFFFFF" w:themeFill="background1"/>
          </w:tcPr>
          <w:p w14:paraId="0DF8C786" w14:textId="77777777" w:rsidR="00D023D4" w:rsidRPr="00D023D4" w:rsidRDefault="00D023D4" w:rsidP="00216D80">
            <w:pPr>
              <w:pStyle w:val="Tabel"/>
              <w:rPr>
                <w:bCs w:val="0"/>
              </w:rPr>
            </w:pPr>
            <w:r w:rsidRPr="00D023D4">
              <w:rPr>
                <w:bCs w:val="0"/>
              </w:rPr>
              <w:t>[0..1]</w:t>
            </w:r>
          </w:p>
        </w:tc>
        <w:tc>
          <w:tcPr>
            <w:tcW w:w="992" w:type="dxa"/>
            <w:shd w:val="clear" w:color="auto" w:fill="FFFFFF" w:themeFill="background1"/>
          </w:tcPr>
          <w:p w14:paraId="1C0B0812" w14:textId="77777777" w:rsidR="00D023D4" w:rsidRPr="00D023D4" w:rsidRDefault="00D023D4" w:rsidP="00216D80">
            <w:pPr>
              <w:pStyle w:val="Tabel"/>
              <w:rPr>
                <w:bCs w:val="0"/>
              </w:rPr>
            </w:pPr>
            <w:r w:rsidRPr="00D023D4">
              <w:rPr>
                <w:bCs w:val="0"/>
              </w:rPr>
              <w:t>String</w:t>
            </w:r>
          </w:p>
        </w:tc>
        <w:tc>
          <w:tcPr>
            <w:tcW w:w="3827" w:type="dxa"/>
            <w:shd w:val="clear" w:color="auto" w:fill="FFFFFF" w:themeFill="background1"/>
          </w:tcPr>
          <w:p w14:paraId="6E414A57" w14:textId="04D0F694" w:rsidR="00CD2D23" w:rsidRPr="00D023D4" w:rsidRDefault="00D023D4" w:rsidP="00216D80">
            <w:pPr>
              <w:pStyle w:val="Tabel"/>
              <w:rPr>
                <w:bCs w:val="0"/>
              </w:rPr>
            </w:pPr>
            <w:r w:rsidRPr="00D023D4">
              <w:rPr>
                <w:bCs w:val="0"/>
              </w:rPr>
              <w:t>De label (naam) die getoond dient te worden bij eenheid.</w:t>
            </w:r>
          </w:p>
        </w:tc>
      </w:tr>
      <w:tr w:rsidR="00D023D4" w:rsidRPr="00022065" w14:paraId="2F52F670" w14:textId="77777777" w:rsidTr="00DD793C">
        <w:trPr>
          <w:cantSplit/>
        </w:trPr>
        <w:tc>
          <w:tcPr>
            <w:tcW w:w="3397" w:type="dxa"/>
            <w:shd w:val="clear" w:color="auto" w:fill="E2EFD9" w:themeFill="accent6" w:themeFillTint="33"/>
          </w:tcPr>
          <w:p w14:paraId="4B357D72" w14:textId="77777777" w:rsidR="00D023D4" w:rsidRPr="00D023D4" w:rsidRDefault="00D023D4" w:rsidP="00216D80">
            <w:pPr>
              <w:pStyle w:val="Tabel"/>
              <w:ind w:left="852"/>
              <w:rPr>
                <w:bCs w:val="0"/>
              </w:rPr>
            </w:pPr>
            <w:proofErr w:type="spellStart"/>
            <w:r w:rsidRPr="00D023D4">
              <w:rPr>
                <w:bCs w:val="0"/>
              </w:rPr>
              <w:t>normid</w:t>
            </w:r>
            <w:proofErr w:type="spellEnd"/>
          </w:p>
        </w:tc>
        <w:tc>
          <w:tcPr>
            <w:tcW w:w="1418" w:type="dxa"/>
            <w:shd w:val="clear" w:color="auto" w:fill="E2EFD9" w:themeFill="accent6" w:themeFillTint="33"/>
          </w:tcPr>
          <w:p w14:paraId="5E1A679D" w14:textId="77777777" w:rsidR="00D023D4" w:rsidRPr="00D023D4" w:rsidRDefault="00D023D4" w:rsidP="00216D80">
            <w:pPr>
              <w:pStyle w:val="Tabel"/>
              <w:rPr>
                <w:bCs w:val="0"/>
              </w:rPr>
            </w:pPr>
            <w:r w:rsidRPr="00D023D4">
              <w:rPr>
                <w:bCs w:val="0"/>
              </w:rPr>
              <w:t>[1..1]</w:t>
            </w:r>
          </w:p>
        </w:tc>
        <w:tc>
          <w:tcPr>
            <w:tcW w:w="992" w:type="dxa"/>
            <w:shd w:val="clear" w:color="auto" w:fill="E2EFD9" w:themeFill="accent6" w:themeFillTint="33"/>
          </w:tcPr>
          <w:p w14:paraId="3605CCC6" w14:textId="77777777" w:rsidR="00D023D4" w:rsidRPr="00D023D4" w:rsidRDefault="00D023D4" w:rsidP="00216D80">
            <w:pPr>
              <w:pStyle w:val="Tabel"/>
              <w:rPr>
                <w:bCs w:val="0"/>
              </w:rPr>
            </w:pPr>
            <w:r w:rsidRPr="00D023D4">
              <w:rPr>
                <w:bCs w:val="0"/>
              </w:rPr>
              <w:t>URI</w:t>
            </w:r>
          </w:p>
        </w:tc>
        <w:tc>
          <w:tcPr>
            <w:tcW w:w="3827" w:type="dxa"/>
            <w:shd w:val="clear" w:color="auto" w:fill="E2EFD9" w:themeFill="accent6" w:themeFillTint="33"/>
          </w:tcPr>
          <w:p w14:paraId="178DA07F" w14:textId="5DE04BC0" w:rsidR="00D023D4" w:rsidRPr="00D023D4" w:rsidRDefault="00D023D4" w:rsidP="00216D80">
            <w:pPr>
              <w:pStyle w:val="Tabel"/>
              <w:rPr>
                <w:bCs w:val="0"/>
              </w:rPr>
            </w:pPr>
            <w:r w:rsidRPr="00D023D4">
              <w:rPr>
                <w:bCs w:val="0"/>
              </w:rPr>
              <w:t xml:space="preserve">De URI uit </w:t>
            </w:r>
            <w:proofErr w:type="spellStart"/>
            <w:r w:rsidRPr="00D023D4">
              <w:rPr>
                <w:bCs w:val="0"/>
              </w:rPr>
              <w:t>waardelijst</w:t>
            </w:r>
            <w:proofErr w:type="spellEnd"/>
            <w:r w:rsidRPr="00D023D4">
              <w:rPr>
                <w:bCs w:val="0"/>
              </w:rPr>
              <w:t xml:space="preserve"> ‘</w:t>
            </w:r>
            <w:proofErr w:type="spellStart"/>
            <w:r w:rsidRPr="00D023D4">
              <w:rPr>
                <w:bCs w:val="0"/>
              </w:rPr>
              <w:t>TypeNorm</w:t>
            </w:r>
            <w:proofErr w:type="spellEnd"/>
            <w:r w:rsidRPr="00D023D4">
              <w:rPr>
                <w:bCs w:val="0"/>
              </w:rPr>
              <w:t>’ .</w:t>
            </w:r>
            <w:r w:rsidR="00CD2D23">
              <w:rPr>
                <w:bCs w:val="0"/>
              </w:rPr>
              <w:br/>
            </w:r>
            <w:r w:rsidR="00CD2D23" w:rsidRPr="00C20CFA">
              <w:rPr>
                <w:bCs w:val="0"/>
                <w:u w:val="single"/>
              </w:rPr>
              <w:t xml:space="preserve">[OW-gegeven: </w:t>
            </w:r>
            <w:r w:rsidR="00C20CFA" w:rsidRPr="00C20CFA">
              <w:rPr>
                <w:bCs w:val="0"/>
                <w:u w:val="single"/>
              </w:rPr>
              <w:t xml:space="preserve">type </w:t>
            </w:r>
            <w:r w:rsidR="00C20CFA" w:rsidRPr="00CD2D23">
              <w:rPr>
                <w:bCs w:val="0"/>
                <w:u w:val="single"/>
              </w:rPr>
              <w:t>van omgevingsnorm (</w:t>
            </w:r>
            <w:r w:rsidR="00C20CFA" w:rsidRPr="00CD2D23">
              <w:rPr>
                <w:bCs w:val="0"/>
                <w:u w:val="single"/>
              </w:rPr>
              <w:fldChar w:fldCharType="begin"/>
            </w:r>
            <w:r w:rsidR="00C20CFA" w:rsidRPr="00CD2D23">
              <w:rPr>
                <w:bCs w:val="0"/>
                <w:u w:val="single"/>
              </w:rPr>
              <w:instrText xml:space="preserve"> REF _Ref63864190 \r \h </w:instrText>
            </w:r>
            <w:r w:rsidR="00C20CFA">
              <w:rPr>
                <w:bCs w:val="0"/>
                <w:u w:val="single"/>
              </w:rPr>
              <w:instrText xml:space="preserve"> \* MERGEFORMAT </w:instrText>
            </w:r>
            <w:r w:rsidR="00C20CFA" w:rsidRPr="00CD2D23">
              <w:rPr>
                <w:bCs w:val="0"/>
                <w:u w:val="single"/>
              </w:rPr>
            </w:r>
            <w:r w:rsidR="00C20CFA" w:rsidRPr="00CD2D23">
              <w:rPr>
                <w:bCs w:val="0"/>
                <w:u w:val="single"/>
              </w:rPr>
              <w:fldChar w:fldCharType="separate"/>
            </w:r>
            <w:r w:rsidR="00F5100C">
              <w:rPr>
                <w:bCs w:val="0"/>
                <w:u w:val="single"/>
              </w:rPr>
              <w:t>4.3.5</w:t>
            </w:r>
            <w:r w:rsidR="00C20CFA" w:rsidRPr="00CD2D23">
              <w:rPr>
                <w:bCs w:val="0"/>
                <w:u w:val="single"/>
              </w:rPr>
              <w:fldChar w:fldCharType="end"/>
            </w:r>
            <w:r w:rsidR="00C20CFA" w:rsidRPr="00CD2D23">
              <w:rPr>
                <w:bCs w:val="0"/>
                <w:u w:val="single"/>
              </w:rPr>
              <w:t xml:space="preserve"> ) /omgevingswaarde (</w:t>
            </w:r>
            <w:r w:rsidR="00C20CFA" w:rsidRPr="00CD2D23">
              <w:rPr>
                <w:bCs w:val="0"/>
                <w:u w:val="single"/>
              </w:rPr>
              <w:fldChar w:fldCharType="begin"/>
            </w:r>
            <w:r w:rsidR="00C20CFA" w:rsidRPr="00CD2D23">
              <w:rPr>
                <w:bCs w:val="0"/>
                <w:u w:val="single"/>
              </w:rPr>
              <w:instrText xml:space="preserve"> REF _Ref63864191 \r \h </w:instrText>
            </w:r>
            <w:r w:rsidR="00C20CFA">
              <w:rPr>
                <w:bCs w:val="0"/>
                <w:u w:val="single"/>
              </w:rPr>
              <w:instrText xml:space="preserve"> \* MERGEFORMAT </w:instrText>
            </w:r>
            <w:r w:rsidR="00C20CFA" w:rsidRPr="00CD2D23">
              <w:rPr>
                <w:bCs w:val="0"/>
                <w:u w:val="single"/>
              </w:rPr>
            </w:r>
            <w:r w:rsidR="00C20CFA" w:rsidRPr="00CD2D23">
              <w:rPr>
                <w:bCs w:val="0"/>
                <w:u w:val="single"/>
              </w:rPr>
              <w:fldChar w:fldCharType="separate"/>
            </w:r>
            <w:r w:rsidR="00F5100C">
              <w:rPr>
                <w:bCs w:val="0"/>
                <w:u w:val="single"/>
              </w:rPr>
              <w:t>4.3.6</w:t>
            </w:r>
            <w:r w:rsidR="00C20CFA" w:rsidRPr="00CD2D23">
              <w:rPr>
                <w:bCs w:val="0"/>
                <w:u w:val="single"/>
              </w:rPr>
              <w:fldChar w:fldCharType="end"/>
            </w:r>
            <w:r w:rsidR="00C20CFA" w:rsidRPr="00CD2D23">
              <w:rPr>
                <w:bCs w:val="0"/>
                <w:u w:val="single"/>
              </w:rPr>
              <w:t>)]</w:t>
            </w:r>
          </w:p>
        </w:tc>
      </w:tr>
      <w:tr w:rsidR="00D023D4" w:rsidRPr="00022065" w14:paraId="671021EE" w14:textId="77777777" w:rsidTr="00DD793C">
        <w:trPr>
          <w:cantSplit/>
        </w:trPr>
        <w:tc>
          <w:tcPr>
            <w:tcW w:w="3397" w:type="dxa"/>
            <w:shd w:val="clear" w:color="auto" w:fill="E2EFD9" w:themeFill="accent6" w:themeFillTint="33"/>
          </w:tcPr>
          <w:p w14:paraId="1CC4F969" w14:textId="77777777" w:rsidR="00D023D4" w:rsidRPr="00D023D4" w:rsidRDefault="00D023D4" w:rsidP="00216D80">
            <w:pPr>
              <w:pStyle w:val="Tabel"/>
              <w:ind w:left="852"/>
              <w:rPr>
                <w:bCs w:val="0"/>
              </w:rPr>
            </w:pPr>
            <w:r w:rsidRPr="00D023D4">
              <w:rPr>
                <w:bCs w:val="0"/>
              </w:rPr>
              <w:t>normlabel</w:t>
            </w:r>
          </w:p>
        </w:tc>
        <w:tc>
          <w:tcPr>
            <w:tcW w:w="1418" w:type="dxa"/>
            <w:shd w:val="clear" w:color="auto" w:fill="E2EFD9" w:themeFill="accent6" w:themeFillTint="33"/>
          </w:tcPr>
          <w:p w14:paraId="4BA0F900" w14:textId="77777777" w:rsidR="00D023D4" w:rsidRPr="004B56DB" w:rsidRDefault="00D023D4" w:rsidP="00216D80">
            <w:pPr>
              <w:pStyle w:val="Tabel"/>
              <w:rPr>
                <w:bCs w:val="0"/>
              </w:rPr>
            </w:pPr>
            <w:r w:rsidRPr="004B56DB">
              <w:rPr>
                <w:bCs w:val="0"/>
              </w:rPr>
              <w:t>[1..1]</w:t>
            </w:r>
          </w:p>
        </w:tc>
        <w:tc>
          <w:tcPr>
            <w:tcW w:w="992" w:type="dxa"/>
            <w:shd w:val="clear" w:color="auto" w:fill="E2EFD9" w:themeFill="accent6" w:themeFillTint="33"/>
          </w:tcPr>
          <w:p w14:paraId="797D5641" w14:textId="77777777" w:rsidR="00D023D4" w:rsidRPr="004B56DB" w:rsidRDefault="00D023D4" w:rsidP="00216D80">
            <w:pPr>
              <w:pStyle w:val="Tabel"/>
              <w:rPr>
                <w:bCs w:val="0"/>
              </w:rPr>
            </w:pPr>
            <w:r w:rsidRPr="004B56DB">
              <w:rPr>
                <w:bCs w:val="0"/>
              </w:rPr>
              <w:t>String</w:t>
            </w:r>
          </w:p>
        </w:tc>
        <w:tc>
          <w:tcPr>
            <w:tcW w:w="3827" w:type="dxa"/>
            <w:shd w:val="clear" w:color="auto" w:fill="E2EFD9" w:themeFill="accent6" w:themeFillTint="33"/>
          </w:tcPr>
          <w:p w14:paraId="5862F2F9" w14:textId="3D12676D" w:rsidR="00D023D4" w:rsidRPr="004B56DB" w:rsidRDefault="00046CEF" w:rsidP="00216D80">
            <w:pPr>
              <w:pStyle w:val="Tabel"/>
              <w:rPr>
                <w:bCs w:val="0"/>
              </w:rPr>
            </w:pPr>
            <w:r w:rsidRPr="004B56DB">
              <w:rPr>
                <w:bCs w:val="0"/>
              </w:rPr>
              <w:t>De naam van de Norm aan de OW-kant</w:t>
            </w:r>
            <w:r w:rsidR="00A5516D" w:rsidRPr="004B56DB">
              <w:rPr>
                <w:bCs w:val="0"/>
              </w:rPr>
              <w:t>.</w:t>
            </w:r>
            <w:r w:rsidRPr="004B56DB">
              <w:rPr>
                <w:bCs w:val="0"/>
              </w:rPr>
              <w:br/>
              <w:t xml:space="preserve">[OW-gegeven: </w:t>
            </w:r>
            <w:r w:rsidR="004B56DB" w:rsidRPr="004B56DB">
              <w:rPr>
                <w:bCs w:val="0"/>
              </w:rPr>
              <w:t>naam</w:t>
            </w:r>
            <w:r w:rsidRPr="004B56DB">
              <w:rPr>
                <w:bCs w:val="0"/>
              </w:rPr>
              <w:t xml:space="preserve"> van omgevingsnorm (</w:t>
            </w:r>
            <w:r w:rsidRPr="004B56DB">
              <w:rPr>
                <w:bCs w:val="0"/>
              </w:rPr>
              <w:fldChar w:fldCharType="begin"/>
            </w:r>
            <w:r w:rsidRPr="004B56DB">
              <w:rPr>
                <w:bCs w:val="0"/>
              </w:rPr>
              <w:instrText xml:space="preserve"> REF _Ref63864190 \r \h  \* MERGEFORMAT </w:instrText>
            </w:r>
            <w:r w:rsidRPr="004B56DB">
              <w:rPr>
                <w:bCs w:val="0"/>
              </w:rPr>
            </w:r>
            <w:r w:rsidRPr="004B56DB">
              <w:rPr>
                <w:bCs w:val="0"/>
              </w:rPr>
              <w:fldChar w:fldCharType="separate"/>
            </w:r>
            <w:r w:rsidR="00F5100C">
              <w:rPr>
                <w:bCs w:val="0"/>
              </w:rPr>
              <w:t>4.3.5</w:t>
            </w:r>
            <w:r w:rsidRPr="004B56DB">
              <w:rPr>
                <w:bCs w:val="0"/>
              </w:rPr>
              <w:fldChar w:fldCharType="end"/>
            </w:r>
            <w:r w:rsidRPr="004B56DB">
              <w:rPr>
                <w:bCs w:val="0"/>
              </w:rPr>
              <w:t xml:space="preserve"> ) /omgevingswaarde (</w:t>
            </w:r>
            <w:r w:rsidRPr="004B56DB">
              <w:rPr>
                <w:bCs w:val="0"/>
              </w:rPr>
              <w:fldChar w:fldCharType="begin"/>
            </w:r>
            <w:r w:rsidRPr="004B56DB">
              <w:rPr>
                <w:bCs w:val="0"/>
              </w:rPr>
              <w:instrText xml:space="preserve"> REF _Ref63864191 \r \h  \* MERGEFORMAT </w:instrText>
            </w:r>
            <w:r w:rsidRPr="004B56DB">
              <w:rPr>
                <w:bCs w:val="0"/>
              </w:rPr>
            </w:r>
            <w:r w:rsidRPr="004B56DB">
              <w:rPr>
                <w:bCs w:val="0"/>
              </w:rPr>
              <w:fldChar w:fldCharType="separate"/>
            </w:r>
            <w:r w:rsidR="00F5100C">
              <w:rPr>
                <w:bCs w:val="0"/>
              </w:rPr>
              <w:t>4.3.6</w:t>
            </w:r>
            <w:r w:rsidRPr="004B56DB">
              <w:rPr>
                <w:bCs w:val="0"/>
              </w:rPr>
              <w:fldChar w:fldCharType="end"/>
            </w:r>
            <w:r w:rsidRPr="004B56DB">
              <w:rPr>
                <w:bCs w:val="0"/>
              </w:rPr>
              <w:t>)]</w:t>
            </w:r>
          </w:p>
        </w:tc>
      </w:tr>
      <w:tr w:rsidR="00D023D4" w:rsidRPr="00022065" w14:paraId="14C88A3B" w14:textId="77777777" w:rsidTr="00DD793C">
        <w:trPr>
          <w:cantSplit/>
        </w:trPr>
        <w:tc>
          <w:tcPr>
            <w:tcW w:w="3397" w:type="dxa"/>
            <w:shd w:val="clear" w:color="auto" w:fill="D0CECE" w:themeFill="background2" w:themeFillShade="E6"/>
          </w:tcPr>
          <w:p w14:paraId="70F2A1BE" w14:textId="77777777" w:rsidR="00D023D4" w:rsidRPr="00D023D4" w:rsidRDefault="00D023D4" w:rsidP="00216D80">
            <w:pPr>
              <w:pStyle w:val="Tabel"/>
              <w:ind w:left="852"/>
              <w:rPr>
                <w:bCs w:val="0"/>
              </w:rPr>
            </w:pPr>
            <w:r w:rsidRPr="00D023D4">
              <w:rPr>
                <w:bCs w:val="0"/>
              </w:rPr>
              <w:t>locaties</w:t>
            </w:r>
          </w:p>
        </w:tc>
        <w:tc>
          <w:tcPr>
            <w:tcW w:w="1418" w:type="dxa"/>
            <w:shd w:val="clear" w:color="auto" w:fill="D0CECE" w:themeFill="background2" w:themeFillShade="E6"/>
          </w:tcPr>
          <w:p w14:paraId="2733E0A6" w14:textId="77777777" w:rsidR="00D023D4" w:rsidRPr="00D023D4" w:rsidRDefault="00D023D4" w:rsidP="00216D80">
            <w:pPr>
              <w:pStyle w:val="Tabel"/>
              <w:rPr>
                <w:bCs w:val="0"/>
              </w:rPr>
            </w:pPr>
            <w:r w:rsidRPr="00D023D4">
              <w:rPr>
                <w:bCs w:val="0"/>
              </w:rPr>
              <w:t>[1..1]</w:t>
            </w:r>
          </w:p>
        </w:tc>
        <w:tc>
          <w:tcPr>
            <w:tcW w:w="992" w:type="dxa"/>
            <w:shd w:val="clear" w:color="auto" w:fill="D0CECE" w:themeFill="background2" w:themeFillShade="E6"/>
          </w:tcPr>
          <w:p w14:paraId="0C3E0611" w14:textId="77777777" w:rsidR="00D023D4" w:rsidRPr="00D023D4" w:rsidRDefault="00D023D4" w:rsidP="00216D80">
            <w:pPr>
              <w:pStyle w:val="Tabel"/>
              <w:rPr>
                <w:bCs w:val="0"/>
              </w:rPr>
            </w:pPr>
          </w:p>
        </w:tc>
        <w:tc>
          <w:tcPr>
            <w:tcW w:w="3827" w:type="dxa"/>
            <w:shd w:val="clear" w:color="auto" w:fill="D0CECE" w:themeFill="background2" w:themeFillShade="E6"/>
          </w:tcPr>
          <w:p w14:paraId="427B71C6" w14:textId="77777777" w:rsidR="00D023D4" w:rsidRPr="00D023D4" w:rsidRDefault="00D023D4" w:rsidP="00216D80">
            <w:pPr>
              <w:pStyle w:val="Tabel"/>
              <w:rPr>
                <w:bCs w:val="0"/>
              </w:rPr>
            </w:pPr>
            <w:r w:rsidRPr="00D023D4">
              <w:rPr>
                <w:bCs w:val="0"/>
              </w:rPr>
              <w:t>De locaties die bij deze GIO horen.</w:t>
            </w:r>
          </w:p>
        </w:tc>
      </w:tr>
      <w:tr w:rsidR="00D023D4" w:rsidRPr="00022065" w14:paraId="5E79FFCF" w14:textId="77777777" w:rsidTr="00DD793C">
        <w:trPr>
          <w:cantSplit/>
        </w:trPr>
        <w:tc>
          <w:tcPr>
            <w:tcW w:w="3397" w:type="dxa"/>
            <w:shd w:val="clear" w:color="auto" w:fill="D0CECE" w:themeFill="background2" w:themeFillShade="E6"/>
          </w:tcPr>
          <w:p w14:paraId="6C6BAFFB" w14:textId="77777777" w:rsidR="00D023D4" w:rsidRPr="00D023D4" w:rsidRDefault="00D023D4" w:rsidP="00216D80">
            <w:pPr>
              <w:pStyle w:val="Tabel"/>
              <w:ind w:left="1136"/>
              <w:rPr>
                <w:bCs w:val="0"/>
              </w:rPr>
            </w:pPr>
            <w:r w:rsidRPr="00D023D4">
              <w:rPr>
                <w:bCs w:val="0"/>
              </w:rPr>
              <w:t>Locatie</w:t>
            </w:r>
          </w:p>
        </w:tc>
        <w:tc>
          <w:tcPr>
            <w:tcW w:w="1418" w:type="dxa"/>
            <w:shd w:val="clear" w:color="auto" w:fill="D0CECE" w:themeFill="background2" w:themeFillShade="E6"/>
          </w:tcPr>
          <w:p w14:paraId="7A4B1303" w14:textId="77777777" w:rsidR="00D023D4" w:rsidRPr="00D023D4" w:rsidRDefault="00D023D4" w:rsidP="00216D80">
            <w:pPr>
              <w:pStyle w:val="Tabel"/>
              <w:rPr>
                <w:bCs w:val="0"/>
              </w:rPr>
            </w:pPr>
            <w:r w:rsidRPr="00D023D4">
              <w:rPr>
                <w:bCs w:val="0"/>
              </w:rPr>
              <w:t>[1..*]</w:t>
            </w:r>
          </w:p>
        </w:tc>
        <w:tc>
          <w:tcPr>
            <w:tcW w:w="992" w:type="dxa"/>
            <w:shd w:val="clear" w:color="auto" w:fill="D0CECE" w:themeFill="background2" w:themeFillShade="E6"/>
          </w:tcPr>
          <w:p w14:paraId="2D254A69" w14:textId="77777777" w:rsidR="00D023D4" w:rsidRPr="00D023D4" w:rsidRDefault="00D023D4" w:rsidP="00216D80">
            <w:pPr>
              <w:pStyle w:val="Tabel"/>
              <w:rPr>
                <w:bCs w:val="0"/>
              </w:rPr>
            </w:pPr>
          </w:p>
        </w:tc>
        <w:tc>
          <w:tcPr>
            <w:tcW w:w="3827" w:type="dxa"/>
            <w:shd w:val="clear" w:color="auto" w:fill="D0CECE" w:themeFill="background2" w:themeFillShade="E6"/>
          </w:tcPr>
          <w:p w14:paraId="0AA45C6A" w14:textId="77777777" w:rsidR="00D023D4" w:rsidRPr="00D023D4" w:rsidRDefault="00D023D4" w:rsidP="00216D80">
            <w:pPr>
              <w:pStyle w:val="Tabel"/>
              <w:rPr>
                <w:bCs w:val="0"/>
              </w:rPr>
            </w:pPr>
            <w:r w:rsidRPr="00D023D4">
              <w:rPr>
                <w:bCs w:val="0"/>
              </w:rPr>
              <w:t>Een individuele locatie uit de GIO.</w:t>
            </w:r>
          </w:p>
        </w:tc>
      </w:tr>
      <w:tr w:rsidR="00D023D4" w:rsidRPr="00022065" w14:paraId="0F775563" w14:textId="77777777" w:rsidTr="00DD793C">
        <w:trPr>
          <w:cantSplit/>
        </w:trPr>
        <w:tc>
          <w:tcPr>
            <w:tcW w:w="3397" w:type="dxa"/>
            <w:shd w:val="clear" w:color="auto" w:fill="D0CECE" w:themeFill="background2" w:themeFillShade="E6"/>
          </w:tcPr>
          <w:p w14:paraId="095795F9" w14:textId="77777777" w:rsidR="00D023D4" w:rsidRPr="00D023D4" w:rsidRDefault="00D023D4" w:rsidP="00216D80">
            <w:pPr>
              <w:pStyle w:val="Tabel"/>
              <w:ind w:left="1420"/>
              <w:rPr>
                <w:bCs w:val="0"/>
              </w:rPr>
            </w:pPr>
            <w:r w:rsidRPr="00D023D4">
              <w:rPr>
                <w:bCs w:val="0"/>
              </w:rPr>
              <w:t>naam</w:t>
            </w:r>
          </w:p>
        </w:tc>
        <w:tc>
          <w:tcPr>
            <w:tcW w:w="1418" w:type="dxa"/>
            <w:shd w:val="clear" w:color="auto" w:fill="D0CECE" w:themeFill="background2" w:themeFillShade="E6"/>
          </w:tcPr>
          <w:p w14:paraId="002128E8" w14:textId="77777777" w:rsidR="00D023D4" w:rsidRPr="00D023D4" w:rsidRDefault="00D023D4" w:rsidP="00216D80">
            <w:pPr>
              <w:pStyle w:val="Tabel"/>
              <w:rPr>
                <w:bCs w:val="0"/>
              </w:rPr>
            </w:pPr>
            <w:r w:rsidRPr="00D023D4">
              <w:rPr>
                <w:bCs w:val="0"/>
              </w:rPr>
              <w:t>[0..1]</w:t>
            </w:r>
          </w:p>
        </w:tc>
        <w:tc>
          <w:tcPr>
            <w:tcW w:w="992" w:type="dxa"/>
            <w:shd w:val="clear" w:color="auto" w:fill="D0CECE" w:themeFill="background2" w:themeFillShade="E6"/>
          </w:tcPr>
          <w:p w14:paraId="132B0FA5" w14:textId="77777777" w:rsidR="00D023D4" w:rsidRPr="00D023D4" w:rsidRDefault="00D023D4" w:rsidP="00216D80">
            <w:pPr>
              <w:pStyle w:val="Tabel"/>
              <w:rPr>
                <w:bCs w:val="0"/>
              </w:rPr>
            </w:pPr>
          </w:p>
        </w:tc>
        <w:tc>
          <w:tcPr>
            <w:tcW w:w="3827" w:type="dxa"/>
            <w:shd w:val="clear" w:color="auto" w:fill="D0CECE" w:themeFill="background2" w:themeFillShade="E6"/>
          </w:tcPr>
          <w:p w14:paraId="7603EBBB" w14:textId="77777777" w:rsidR="00D023D4" w:rsidRPr="00D023D4" w:rsidRDefault="00D023D4" w:rsidP="00216D80">
            <w:pPr>
              <w:pStyle w:val="Tabel"/>
              <w:rPr>
                <w:bCs w:val="0"/>
              </w:rPr>
            </w:pPr>
            <w:r w:rsidRPr="00D023D4">
              <w:rPr>
                <w:bCs w:val="0"/>
              </w:rPr>
              <w:t>De naam van een specifieke locatie.</w:t>
            </w:r>
          </w:p>
        </w:tc>
      </w:tr>
      <w:tr w:rsidR="00D023D4" w:rsidRPr="00022065" w14:paraId="09A00D2C" w14:textId="77777777" w:rsidTr="00DD793C">
        <w:trPr>
          <w:cantSplit/>
        </w:trPr>
        <w:tc>
          <w:tcPr>
            <w:tcW w:w="3397" w:type="dxa"/>
            <w:shd w:val="clear" w:color="auto" w:fill="D0CECE" w:themeFill="background2" w:themeFillShade="E6"/>
          </w:tcPr>
          <w:p w14:paraId="70136498" w14:textId="77777777" w:rsidR="00D023D4" w:rsidRPr="00D023D4" w:rsidRDefault="00D023D4" w:rsidP="00216D80">
            <w:pPr>
              <w:pStyle w:val="Tabel"/>
              <w:ind w:left="1420"/>
              <w:rPr>
                <w:bCs w:val="0"/>
              </w:rPr>
            </w:pPr>
            <w:r w:rsidRPr="00D023D4">
              <w:rPr>
                <w:bCs w:val="0"/>
              </w:rPr>
              <w:lastRenderedPageBreak/>
              <w:t>geometrie</w:t>
            </w:r>
          </w:p>
        </w:tc>
        <w:tc>
          <w:tcPr>
            <w:tcW w:w="1418" w:type="dxa"/>
            <w:shd w:val="clear" w:color="auto" w:fill="D0CECE" w:themeFill="background2" w:themeFillShade="E6"/>
          </w:tcPr>
          <w:p w14:paraId="33070CD0" w14:textId="77777777" w:rsidR="00D023D4" w:rsidRPr="00D023D4" w:rsidRDefault="00D023D4" w:rsidP="00216D80">
            <w:pPr>
              <w:pStyle w:val="Tabel"/>
              <w:rPr>
                <w:bCs w:val="0"/>
              </w:rPr>
            </w:pPr>
            <w:r w:rsidRPr="00D023D4">
              <w:rPr>
                <w:bCs w:val="0"/>
              </w:rPr>
              <w:t>[1..1]</w:t>
            </w:r>
          </w:p>
        </w:tc>
        <w:tc>
          <w:tcPr>
            <w:tcW w:w="992" w:type="dxa"/>
            <w:shd w:val="clear" w:color="auto" w:fill="D0CECE" w:themeFill="background2" w:themeFillShade="E6"/>
          </w:tcPr>
          <w:p w14:paraId="30834920" w14:textId="77777777" w:rsidR="00D023D4" w:rsidRPr="00D023D4" w:rsidRDefault="00D023D4" w:rsidP="00216D80">
            <w:pPr>
              <w:pStyle w:val="Tabel"/>
              <w:rPr>
                <w:bCs w:val="0"/>
              </w:rPr>
            </w:pPr>
          </w:p>
        </w:tc>
        <w:tc>
          <w:tcPr>
            <w:tcW w:w="3827" w:type="dxa"/>
            <w:shd w:val="clear" w:color="auto" w:fill="D0CECE" w:themeFill="background2" w:themeFillShade="E6"/>
          </w:tcPr>
          <w:p w14:paraId="379927FE" w14:textId="77777777" w:rsidR="00D023D4" w:rsidRPr="00D023D4" w:rsidRDefault="00D023D4" w:rsidP="00216D80">
            <w:pPr>
              <w:pStyle w:val="Tabel"/>
              <w:rPr>
                <w:bCs w:val="0"/>
              </w:rPr>
            </w:pPr>
            <w:r w:rsidRPr="00D023D4">
              <w:rPr>
                <w:bCs w:val="0"/>
              </w:rPr>
              <w:t>Geometrie behorende bij de locatie.</w:t>
            </w:r>
          </w:p>
        </w:tc>
      </w:tr>
      <w:tr w:rsidR="00D023D4" w:rsidRPr="00022065" w14:paraId="126F18D9" w14:textId="77777777" w:rsidTr="00DD793C">
        <w:trPr>
          <w:cantSplit/>
        </w:trPr>
        <w:tc>
          <w:tcPr>
            <w:tcW w:w="3397" w:type="dxa"/>
            <w:shd w:val="clear" w:color="auto" w:fill="D0CECE" w:themeFill="background2" w:themeFillShade="E6"/>
          </w:tcPr>
          <w:p w14:paraId="5C2618EA" w14:textId="77777777" w:rsidR="00D023D4" w:rsidRPr="00D023D4" w:rsidRDefault="00D023D4" w:rsidP="00216D80">
            <w:pPr>
              <w:pStyle w:val="Tabel"/>
              <w:ind w:left="1704"/>
              <w:rPr>
                <w:bCs w:val="0"/>
              </w:rPr>
            </w:pPr>
            <w:r w:rsidRPr="00D023D4">
              <w:rPr>
                <w:bCs w:val="0"/>
              </w:rPr>
              <w:t>Geometrie</w:t>
            </w:r>
          </w:p>
        </w:tc>
        <w:tc>
          <w:tcPr>
            <w:tcW w:w="1418" w:type="dxa"/>
            <w:shd w:val="clear" w:color="auto" w:fill="D0CECE" w:themeFill="background2" w:themeFillShade="E6"/>
          </w:tcPr>
          <w:p w14:paraId="3C96B13C" w14:textId="77777777" w:rsidR="00D023D4" w:rsidRPr="00D023D4" w:rsidRDefault="00D023D4" w:rsidP="00216D80">
            <w:pPr>
              <w:pStyle w:val="Tabel"/>
              <w:rPr>
                <w:bCs w:val="0"/>
              </w:rPr>
            </w:pPr>
            <w:r w:rsidRPr="00D023D4">
              <w:rPr>
                <w:bCs w:val="0"/>
              </w:rPr>
              <w:t>[1..1]</w:t>
            </w:r>
          </w:p>
        </w:tc>
        <w:tc>
          <w:tcPr>
            <w:tcW w:w="992" w:type="dxa"/>
            <w:shd w:val="clear" w:color="auto" w:fill="D0CECE" w:themeFill="background2" w:themeFillShade="E6"/>
          </w:tcPr>
          <w:p w14:paraId="7C1A17AC" w14:textId="77777777" w:rsidR="00D023D4" w:rsidRPr="00D023D4" w:rsidRDefault="00D023D4" w:rsidP="00216D80">
            <w:pPr>
              <w:pStyle w:val="Tabel"/>
              <w:rPr>
                <w:bCs w:val="0"/>
              </w:rPr>
            </w:pPr>
          </w:p>
        </w:tc>
        <w:tc>
          <w:tcPr>
            <w:tcW w:w="3827" w:type="dxa"/>
            <w:shd w:val="clear" w:color="auto" w:fill="D0CECE" w:themeFill="background2" w:themeFillShade="E6"/>
          </w:tcPr>
          <w:p w14:paraId="100B0943" w14:textId="77777777" w:rsidR="00D023D4" w:rsidRPr="00D023D4" w:rsidRDefault="00D023D4" w:rsidP="00216D80">
            <w:pPr>
              <w:pStyle w:val="Tabel"/>
              <w:rPr>
                <w:bCs w:val="0"/>
              </w:rPr>
            </w:pPr>
            <w:r w:rsidRPr="00D023D4">
              <w:rPr>
                <w:bCs w:val="0"/>
              </w:rPr>
              <w:t>Geometrie behorende bij de locatie.</w:t>
            </w:r>
          </w:p>
        </w:tc>
      </w:tr>
      <w:tr w:rsidR="00D023D4" w:rsidRPr="00022065" w14:paraId="14B1E2FD" w14:textId="77777777" w:rsidTr="00DD793C">
        <w:trPr>
          <w:cantSplit/>
        </w:trPr>
        <w:tc>
          <w:tcPr>
            <w:tcW w:w="3397" w:type="dxa"/>
            <w:shd w:val="clear" w:color="auto" w:fill="D0CECE" w:themeFill="background2" w:themeFillShade="E6"/>
          </w:tcPr>
          <w:p w14:paraId="4B18F793" w14:textId="77777777" w:rsidR="00D023D4" w:rsidRPr="00D023D4" w:rsidRDefault="00D023D4" w:rsidP="00216D80">
            <w:pPr>
              <w:pStyle w:val="Tabel"/>
              <w:ind w:left="1988"/>
              <w:rPr>
                <w:bCs w:val="0"/>
              </w:rPr>
            </w:pPr>
            <w:proofErr w:type="spellStart"/>
            <w:r w:rsidRPr="00D023D4">
              <w:rPr>
                <w:bCs w:val="0"/>
              </w:rPr>
              <w:t>id</w:t>
            </w:r>
            <w:proofErr w:type="spellEnd"/>
          </w:p>
        </w:tc>
        <w:tc>
          <w:tcPr>
            <w:tcW w:w="1418" w:type="dxa"/>
            <w:shd w:val="clear" w:color="auto" w:fill="D0CECE" w:themeFill="background2" w:themeFillShade="E6"/>
          </w:tcPr>
          <w:p w14:paraId="17DEABD4" w14:textId="77777777" w:rsidR="00D023D4" w:rsidRPr="00D023D4" w:rsidRDefault="00D023D4" w:rsidP="00216D80">
            <w:pPr>
              <w:pStyle w:val="Tabel"/>
              <w:rPr>
                <w:bCs w:val="0"/>
              </w:rPr>
            </w:pPr>
            <w:r w:rsidRPr="00D023D4">
              <w:rPr>
                <w:bCs w:val="0"/>
              </w:rPr>
              <w:t>[1..1]</w:t>
            </w:r>
          </w:p>
        </w:tc>
        <w:tc>
          <w:tcPr>
            <w:tcW w:w="992" w:type="dxa"/>
            <w:shd w:val="clear" w:color="auto" w:fill="D0CECE" w:themeFill="background2" w:themeFillShade="E6"/>
          </w:tcPr>
          <w:p w14:paraId="5472AD4B" w14:textId="77777777" w:rsidR="00D023D4" w:rsidRPr="00D023D4" w:rsidRDefault="00D023D4" w:rsidP="00216D80">
            <w:pPr>
              <w:pStyle w:val="Tabel"/>
              <w:rPr>
                <w:bCs w:val="0"/>
              </w:rPr>
            </w:pPr>
            <w:r w:rsidRPr="00D023D4">
              <w:rPr>
                <w:bCs w:val="0"/>
              </w:rPr>
              <w:t>UUID</w:t>
            </w:r>
          </w:p>
        </w:tc>
        <w:tc>
          <w:tcPr>
            <w:tcW w:w="3827" w:type="dxa"/>
            <w:shd w:val="clear" w:color="auto" w:fill="D0CECE" w:themeFill="background2" w:themeFillShade="E6"/>
          </w:tcPr>
          <w:p w14:paraId="4E6F08D0" w14:textId="77777777" w:rsidR="00D023D4" w:rsidRPr="00D023D4" w:rsidRDefault="00D023D4" w:rsidP="00216D80">
            <w:pPr>
              <w:pStyle w:val="Tabel"/>
              <w:rPr>
                <w:bCs w:val="0"/>
              </w:rPr>
            </w:pPr>
            <w:r w:rsidRPr="00D023D4">
              <w:rPr>
                <w:bCs w:val="0"/>
              </w:rPr>
              <w:t>De identificatie van de geometrie. (Hier wordt naar verwezen vanuit een OW-Locatie[@GeometrieRef].)</w:t>
            </w:r>
          </w:p>
        </w:tc>
      </w:tr>
      <w:tr w:rsidR="00D023D4" w:rsidRPr="00022065" w14:paraId="63E80D5D" w14:textId="77777777" w:rsidTr="00DD793C">
        <w:trPr>
          <w:cantSplit/>
        </w:trPr>
        <w:tc>
          <w:tcPr>
            <w:tcW w:w="3397" w:type="dxa"/>
            <w:shd w:val="clear" w:color="auto" w:fill="D0CECE" w:themeFill="background2" w:themeFillShade="E6"/>
          </w:tcPr>
          <w:p w14:paraId="075DCC12" w14:textId="77777777" w:rsidR="00D023D4" w:rsidRPr="00D023D4" w:rsidRDefault="00D023D4" w:rsidP="00216D80">
            <w:pPr>
              <w:pStyle w:val="Tabel"/>
              <w:ind w:left="1988"/>
              <w:rPr>
                <w:bCs w:val="0"/>
              </w:rPr>
            </w:pPr>
            <w:r w:rsidRPr="00D023D4">
              <w:rPr>
                <w:bCs w:val="0"/>
              </w:rPr>
              <w:t>geometrie</w:t>
            </w:r>
          </w:p>
        </w:tc>
        <w:tc>
          <w:tcPr>
            <w:tcW w:w="1418" w:type="dxa"/>
            <w:shd w:val="clear" w:color="auto" w:fill="D0CECE" w:themeFill="background2" w:themeFillShade="E6"/>
          </w:tcPr>
          <w:p w14:paraId="346A7EF2" w14:textId="77777777" w:rsidR="00D023D4" w:rsidRPr="00D023D4" w:rsidRDefault="00D023D4" w:rsidP="00216D80">
            <w:pPr>
              <w:pStyle w:val="Tabel"/>
              <w:rPr>
                <w:bCs w:val="0"/>
              </w:rPr>
            </w:pPr>
            <w:r w:rsidRPr="00D023D4">
              <w:rPr>
                <w:bCs w:val="0"/>
              </w:rPr>
              <w:t>[1..1]</w:t>
            </w:r>
          </w:p>
        </w:tc>
        <w:tc>
          <w:tcPr>
            <w:tcW w:w="992" w:type="dxa"/>
            <w:shd w:val="clear" w:color="auto" w:fill="D0CECE" w:themeFill="background2" w:themeFillShade="E6"/>
          </w:tcPr>
          <w:p w14:paraId="7494CA6D" w14:textId="77777777" w:rsidR="00D023D4" w:rsidRPr="00D023D4" w:rsidRDefault="00D023D4" w:rsidP="00216D80">
            <w:pPr>
              <w:pStyle w:val="Tabel"/>
              <w:rPr>
                <w:bCs w:val="0"/>
              </w:rPr>
            </w:pPr>
          </w:p>
        </w:tc>
        <w:tc>
          <w:tcPr>
            <w:tcW w:w="3827" w:type="dxa"/>
            <w:shd w:val="clear" w:color="auto" w:fill="D0CECE" w:themeFill="background2" w:themeFillShade="E6"/>
          </w:tcPr>
          <w:p w14:paraId="0B26A080" w14:textId="77777777" w:rsidR="00D023D4" w:rsidRPr="00D023D4" w:rsidRDefault="00D023D4" w:rsidP="00216D80">
            <w:pPr>
              <w:pStyle w:val="Tabel"/>
              <w:rPr>
                <w:bCs w:val="0"/>
              </w:rPr>
            </w:pPr>
            <w:r w:rsidRPr="00D023D4">
              <w:rPr>
                <w:bCs w:val="0"/>
              </w:rPr>
              <w:t>de inhoud van de geometrie.</w:t>
            </w:r>
          </w:p>
        </w:tc>
      </w:tr>
      <w:tr w:rsidR="00D023D4" w:rsidRPr="00022065" w14:paraId="0B3D1B3C" w14:textId="77777777" w:rsidTr="00DD793C">
        <w:trPr>
          <w:cantSplit/>
        </w:trPr>
        <w:tc>
          <w:tcPr>
            <w:tcW w:w="3397" w:type="dxa"/>
            <w:shd w:val="clear" w:color="auto" w:fill="D0CECE" w:themeFill="background2" w:themeFillShade="E6"/>
          </w:tcPr>
          <w:p w14:paraId="585591D5" w14:textId="77777777" w:rsidR="00D023D4" w:rsidRPr="00D023D4" w:rsidRDefault="00D023D4" w:rsidP="00216D80">
            <w:pPr>
              <w:pStyle w:val="Tabel"/>
              <w:ind w:left="2272"/>
              <w:rPr>
                <w:bCs w:val="0"/>
              </w:rPr>
            </w:pPr>
            <w:proofErr w:type="spellStart"/>
            <w:r w:rsidRPr="00D023D4">
              <w:rPr>
                <w:bCs w:val="0"/>
              </w:rPr>
              <w:t>gml</w:t>
            </w:r>
            <w:proofErr w:type="spellEnd"/>
            <w:r w:rsidRPr="00D023D4">
              <w:rPr>
                <w:bCs w:val="0"/>
              </w:rPr>
              <w:t>()</w:t>
            </w:r>
          </w:p>
        </w:tc>
        <w:tc>
          <w:tcPr>
            <w:tcW w:w="1418" w:type="dxa"/>
            <w:shd w:val="clear" w:color="auto" w:fill="D0CECE" w:themeFill="background2" w:themeFillShade="E6"/>
          </w:tcPr>
          <w:p w14:paraId="65C88B8B" w14:textId="77777777" w:rsidR="00D023D4" w:rsidRPr="00D023D4" w:rsidRDefault="00D023D4" w:rsidP="00216D80">
            <w:pPr>
              <w:pStyle w:val="Tabel"/>
              <w:rPr>
                <w:bCs w:val="0"/>
              </w:rPr>
            </w:pPr>
            <w:r w:rsidRPr="00D023D4">
              <w:rPr>
                <w:bCs w:val="0"/>
              </w:rPr>
              <w:t>[1..1]</w:t>
            </w:r>
          </w:p>
        </w:tc>
        <w:tc>
          <w:tcPr>
            <w:tcW w:w="992" w:type="dxa"/>
            <w:shd w:val="clear" w:color="auto" w:fill="D0CECE" w:themeFill="background2" w:themeFillShade="E6"/>
          </w:tcPr>
          <w:p w14:paraId="599E344D" w14:textId="77777777" w:rsidR="00D023D4" w:rsidRPr="00D023D4" w:rsidRDefault="00D023D4" w:rsidP="00216D80">
            <w:pPr>
              <w:pStyle w:val="Tabel"/>
              <w:rPr>
                <w:bCs w:val="0"/>
              </w:rPr>
            </w:pPr>
            <w:r w:rsidRPr="00D023D4">
              <w:rPr>
                <w:bCs w:val="0"/>
              </w:rPr>
              <w:t>GML</w:t>
            </w:r>
          </w:p>
        </w:tc>
        <w:tc>
          <w:tcPr>
            <w:tcW w:w="3827" w:type="dxa"/>
            <w:shd w:val="clear" w:color="auto" w:fill="D0CECE" w:themeFill="background2" w:themeFillShade="E6"/>
          </w:tcPr>
          <w:p w14:paraId="254961E4" w14:textId="77777777" w:rsidR="00D023D4" w:rsidRPr="00D023D4" w:rsidRDefault="00D023D4" w:rsidP="00216D80">
            <w:pPr>
              <w:pStyle w:val="Tabel"/>
              <w:rPr>
                <w:bCs w:val="0"/>
              </w:rPr>
            </w:pPr>
            <w:r w:rsidRPr="00D023D4">
              <w:rPr>
                <w:bCs w:val="0"/>
              </w:rPr>
              <w:t>Dit volgt de GML-standaard (SF2). Dit wordt niet verder toegelicht.</w:t>
            </w:r>
          </w:p>
        </w:tc>
      </w:tr>
      <w:tr w:rsidR="00D023D4" w:rsidRPr="00022065" w14:paraId="39994176" w14:textId="77777777" w:rsidTr="00DD793C">
        <w:trPr>
          <w:cantSplit/>
        </w:trPr>
        <w:tc>
          <w:tcPr>
            <w:tcW w:w="3397" w:type="dxa"/>
            <w:shd w:val="clear" w:color="auto" w:fill="E2EFD9" w:themeFill="accent6" w:themeFillTint="33"/>
          </w:tcPr>
          <w:p w14:paraId="424A7123" w14:textId="77777777" w:rsidR="00D023D4" w:rsidRPr="00D023D4" w:rsidRDefault="00D023D4" w:rsidP="00216D80">
            <w:pPr>
              <w:pStyle w:val="Tabel"/>
              <w:ind w:left="1420"/>
              <w:rPr>
                <w:bCs w:val="0"/>
              </w:rPr>
            </w:pPr>
            <w:proofErr w:type="spellStart"/>
            <w:r w:rsidRPr="00D023D4">
              <w:rPr>
                <w:bCs w:val="0"/>
              </w:rPr>
              <w:t>kwantitatieveNormwaarde</w:t>
            </w:r>
            <w:proofErr w:type="spellEnd"/>
          </w:p>
        </w:tc>
        <w:tc>
          <w:tcPr>
            <w:tcW w:w="1418" w:type="dxa"/>
            <w:shd w:val="clear" w:color="auto" w:fill="E2EFD9" w:themeFill="accent6" w:themeFillTint="33"/>
          </w:tcPr>
          <w:p w14:paraId="3CE3293A" w14:textId="77777777" w:rsidR="00D023D4" w:rsidRPr="00D023D4" w:rsidRDefault="00D023D4" w:rsidP="00216D80">
            <w:pPr>
              <w:pStyle w:val="Tabel"/>
              <w:rPr>
                <w:bCs w:val="0"/>
              </w:rPr>
            </w:pPr>
            <w:r w:rsidRPr="00D023D4">
              <w:rPr>
                <w:bCs w:val="0"/>
              </w:rPr>
              <w:t>[0..1]</w:t>
            </w:r>
          </w:p>
        </w:tc>
        <w:tc>
          <w:tcPr>
            <w:tcW w:w="992" w:type="dxa"/>
            <w:shd w:val="clear" w:color="auto" w:fill="E2EFD9" w:themeFill="accent6" w:themeFillTint="33"/>
          </w:tcPr>
          <w:p w14:paraId="71B163EB" w14:textId="77777777" w:rsidR="00D023D4" w:rsidRPr="00D023D4" w:rsidRDefault="00D023D4" w:rsidP="00216D80">
            <w:pPr>
              <w:pStyle w:val="Tabel"/>
              <w:rPr>
                <w:bCs w:val="0"/>
              </w:rPr>
            </w:pPr>
            <w:proofErr w:type="spellStart"/>
            <w:r w:rsidRPr="00D023D4">
              <w:rPr>
                <w:bCs w:val="0"/>
              </w:rPr>
              <w:t>Decimal</w:t>
            </w:r>
            <w:proofErr w:type="spellEnd"/>
          </w:p>
        </w:tc>
        <w:tc>
          <w:tcPr>
            <w:tcW w:w="3827" w:type="dxa"/>
            <w:shd w:val="clear" w:color="auto" w:fill="E2EFD9" w:themeFill="accent6" w:themeFillTint="33"/>
          </w:tcPr>
          <w:p w14:paraId="3D532402" w14:textId="77777777" w:rsidR="00D023D4" w:rsidRPr="00D023D4" w:rsidRDefault="00D023D4" w:rsidP="00216D80">
            <w:pPr>
              <w:pStyle w:val="Tabel"/>
              <w:rPr>
                <w:bCs w:val="0"/>
              </w:rPr>
            </w:pPr>
            <w:r w:rsidRPr="00D023D4">
              <w:rPr>
                <w:bCs w:val="0"/>
              </w:rPr>
              <w:t>In getallen uit te drukken waarde van de norm.</w:t>
            </w:r>
          </w:p>
        </w:tc>
      </w:tr>
      <w:tr w:rsidR="00D023D4" w:rsidRPr="00022065" w14:paraId="5B87B4B6" w14:textId="77777777" w:rsidTr="00DD793C">
        <w:trPr>
          <w:cantSplit/>
        </w:trPr>
        <w:tc>
          <w:tcPr>
            <w:tcW w:w="3397" w:type="dxa"/>
            <w:shd w:val="clear" w:color="auto" w:fill="E2EFD9" w:themeFill="accent6" w:themeFillTint="33"/>
          </w:tcPr>
          <w:p w14:paraId="47711273" w14:textId="77777777" w:rsidR="00D023D4" w:rsidRPr="00D023D4" w:rsidRDefault="00D023D4" w:rsidP="00216D80">
            <w:pPr>
              <w:pStyle w:val="Tabel"/>
              <w:ind w:left="1420"/>
              <w:rPr>
                <w:bCs w:val="0"/>
              </w:rPr>
            </w:pPr>
            <w:proofErr w:type="spellStart"/>
            <w:r w:rsidRPr="00D023D4">
              <w:rPr>
                <w:bCs w:val="0"/>
              </w:rPr>
              <w:t>kwalitatieveNormwaarde</w:t>
            </w:r>
            <w:proofErr w:type="spellEnd"/>
          </w:p>
        </w:tc>
        <w:tc>
          <w:tcPr>
            <w:tcW w:w="1418" w:type="dxa"/>
            <w:shd w:val="clear" w:color="auto" w:fill="E2EFD9" w:themeFill="accent6" w:themeFillTint="33"/>
          </w:tcPr>
          <w:p w14:paraId="57DDA3A9" w14:textId="77777777" w:rsidR="00D023D4" w:rsidRPr="00D023D4" w:rsidRDefault="00D023D4" w:rsidP="00216D80">
            <w:pPr>
              <w:pStyle w:val="Tabel"/>
              <w:rPr>
                <w:bCs w:val="0"/>
              </w:rPr>
            </w:pPr>
            <w:r w:rsidRPr="00D023D4">
              <w:rPr>
                <w:bCs w:val="0"/>
              </w:rPr>
              <w:t>[0..1]</w:t>
            </w:r>
          </w:p>
        </w:tc>
        <w:tc>
          <w:tcPr>
            <w:tcW w:w="992" w:type="dxa"/>
            <w:shd w:val="clear" w:color="auto" w:fill="E2EFD9" w:themeFill="accent6" w:themeFillTint="33"/>
          </w:tcPr>
          <w:p w14:paraId="6CDC7B16" w14:textId="77777777" w:rsidR="00D023D4" w:rsidRPr="00D023D4" w:rsidRDefault="00D023D4" w:rsidP="00216D80">
            <w:pPr>
              <w:pStyle w:val="Tabel"/>
              <w:rPr>
                <w:bCs w:val="0"/>
              </w:rPr>
            </w:pPr>
            <w:r w:rsidRPr="00D023D4">
              <w:rPr>
                <w:bCs w:val="0"/>
              </w:rPr>
              <w:t>String</w:t>
            </w:r>
          </w:p>
        </w:tc>
        <w:tc>
          <w:tcPr>
            <w:tcW w:w="3827" w:type="dxa"/>
            <w:shd w:val="clear" w:color="auto" w:fill="E2EFD9" w:themeFill="accent6" w:themeFillTint="33"/>
          </w:tcPr>
          <w:p w14:paraId="616ADC06" w14:textId="77777777" w:rsidR="00D023D4" w:rsidRPr="00D023D4" w:rsidRDefault="00D023D4" w:rsidP="00216D80">
            <w:pPr>
              <w:pStyle w:val="Tabel"/>
              <w:rPr>
                <w:bCs w:val="0"/>
              </w:rPr>
            </w:pPr>
            <w:r w:rsidRPr="00D023D4">
              <w:rPr>
                <w:bCs w:val="0"/>
              </w:rPr>
              <w:t>In tekst uit te drukken waarde van de norm.</w:t>
            </w:r>
          </w:p>
        </w:tc>
      </w:tr>
    </w:tbl>
    <w:p w14:paraId="2A9EB84B" w14:textId="77777777" w:rsidR="00C24B3E" w:rsidRPr="00022065" w:rsidRDefault="00C24B3E" w:rsidP="00022065"/>
    <w:p w14:paraId="002C7E7E" w14:textId="2610DB9B" w:rsidR="00D023D4" w:rsidRPr="00022065" w:rsidRDefault="00D023D4" w:rsidP="00022065">
      <w:r w:rsidRPr="00022065">
        <w:t>Hierbij zijn nog enkele punten relevant:</w:t>
      </w:r>
    </w:p>
    <w:p w14:paraId="45FD491E" w14:textId="08007C9A" w:rsidR="00D023D4" w:rsidRPr="004948E1" w:rsidRDefault="00D023D4" w:rsidP="00DB3379">
      <w:pPr>
        <w:pStyle w:val="Opsommingtekens1"/>
      </w:pPr>
      <w:r w:rsidRPr="004948E1">
        <w:t>De norm-gegevens uit de GIO worden niet doorgestuurd naar het DSO, maar verschijnen in de LVBB-kaartviewer.</w:t>
      </w:r>
      <w:r w:rsidR="00FA1AE8" w:rsidRPr="004948E1">
        <w:t xml:space="preserve"> Dit is omdat de OW-informatie zelf al de normgegevens bevat.</w:t>
      </w:r>
    </w:p>
    <w:p w14:paraId="20EAD739" w14:textId="77777777" w:rsidR="00D023D4" w:rsidRPr="004948E1" w:rsidRDefault="00D023D4" w:rsidP="009572A3">
      <w:pPr>
        <w:pStyle w:val="Opsommingtekens1"/>
      </w:pPr>
      <w:r w:rsidRPr="004948E1">
        <w:t>Het is toegestaan om een geometrie die gebruikt wordt voor een Norm ook te gebruiken bij andere OW-objecten.</w:t>
      </w:r>
    </w:p>
    <w:p w14:paraId="6C4F66F8" w14:textId="77777777" w:rsidR="00D023D4" w:rsidRPr="004948E1" w:rsidRDefault="00D023D4" w:rsidP="009572A3">
      <w:pPr>
        <w:pStyle w:val="Opsommingtekens1"/>
      </w:pPr>
      <w:r w:rsidRPr="004948E1">
        <w:t>De normwaarden op een bepaalde locatie uit de GIO dienen overeen te komen met de normwaarden die via OW worden aangeleverd.</w:t>
      </w:r>
    </w:p>
    <w:p w14:paraId="3D2E19F3" w14:textId="77777777" w:rsidR="00D023D4" w:rsidRPr="004948E1" w:rsidRDefault="00D023D4" w:rsidP="009572A3">
      <w:pPr>
        <w:pStyle w:val="Opsommingtekens1"/>
      </w:pPr>
      <w:r w:rsidRPr="004948E1">
        <w:t>Iedere normwaarde dient een symbolisatie te hebben, dit wordt vastgelegd in het vaststellingsdeel van de GIO.</w:t>
      </w:r>
    </w:p>
    <w:p w14:paraId="7A527786" w14:textId="455AFADC" w:rsidR="006C67F5" w:rsidRPr="00DB3379" w:rsidRDefault="00D023D4" w:rsidP="009572A3">
      <w:pPr>
        <w:pStyle w:val="Opsommingtekens1"/>
      </w:pPr>
      <w:r w:rsidRPr="004948E1">
        <w:t xml:space="preserve">Meer informatie over de Norm-GIO is te vinden bij </w:t>
      </w:r>
      <w:hyperlink r:id="rId39" w:history="1">
        <w:r w:rsidRPr="00DB3379">
          <w:rPr>
            <w:rStyle w:val="Hyperlink"/>
          </w:rPr>
          <w:t>de OP-documentatie over het geografische deel van de GIO</w:t>
        </w:r>
      </w:hyperlink>
    </w:p>
    <w:p w14:paraId="639AF62F" w14:textId="2B91FFF2" w:rsidR="006C67F5" w:rsidRDefault="00BC39C3" w:rsidP="00BC39C3">
      <w:pPr>
        <w:pStyle w:val="Kop2"/>
      </w:pPr>
      <w:bookmarkStart w:id="659" w:name="_Toc152061474"/>
      <w:bookmarkStart w:id="660" w:name="OP_GIOrichtlijn"/>
      <w:r>
        <w:t xml:space="preserve">Richtlijn voor het maken van </w:t>
      </w:r>
      <w:proofErr w:type="spellStart"/>
      <w:r>
        <w:t>GIO’s</w:t>
      </w:r>
      <w:proofErr w:type="spellEnd"/>
      <w:r>
        <w:t xml:space="preserve"> o.b.v. OW-objecten</w:t>
      </w:r>
      <w:bookmarkEnd w:id="659"/>
    </w:p>
    <w:bookmarkEnd w:id="660"/>
    <w:p w14:paraId="5AF6648A" w14:textId="6C23E3F8" w:rsidR="00285655" w:rsidRPr="00022065" w:rsidRDefault="00BC39C3" w:rsidP="00022065">
      <w:r w:rsidRPr="00022065">
        <w:t>In deze paragraaf wordt toegelicht welke</w:t>
      </w:r>
      <w:r w:rsidR="00EF1C20" w:rsidRPr="00022065">
        <w:t xml:space="preserve"> richtlijnen er zijn voor het maken van </w:t>
      </w:r>
      <w:proofErr w:type="spellStart"/>
      <w:r w:rsidR="00EF1C20" w:rsidRPr="00022065">
        <w:t>GIO’s</w:t>
      </w:r>
      <w:proofErr w:type="spellEnd"/>
      <w:r w:rsidR="00EF1C20" w:rsidRPr="00022065">
        <w:t xml:space="preserve"> vanuit OW-objecten. Dit zijn richtlijnen en deze worden niet hard gevalideerd door het DSO.</w:t>
      </w:r>
      <w:r w:rsidR="000C43DB" w:rsidRPr="00022065">
        <w:t xml:space="preserve"> </w:t>
      </w:r>
      <w:r w:rsidR="00013EC1" w:rsidRPr="00022065">
        <w:t xml:space="preserve">Deze richtlijnen zijn gemaakt n.a.v. de expliciete vraag </w:t>
      </w:r>
      <w:r w:rsidR="007F65D3" w:rsidRPr="00022065">
        <w:t xml:space="preserve">naar hoe je vanuit OW naar </w:t>
      </w:r>
      <w:proofErr w:type="spellStart"/>
      <w:r w:rsidR="007F65D3" w:rsidRPr="00022065">
        <w:t>GIO’s</w:t>
      </w:r>
      <w:proofErr w:type="spellEnd"/>
      <w:r w:rsidR="007F65D3" w:rsidRPr="00022065">
        <w:t xml:space="preserve"> toe kunt werken.</w:t>
      </w:r>
    </w:p>
    <w:p w14:paraId="61913A87" w14:textId="397BFB11" w:rsidR="007F65D3" w:rsidRPr="00022065" w:rsidRDefault="007F65D3" w:rsidP="00022065"/>
    <w:p w14:paraId="780C1D62" w14:textId="0A3ED268" w:rsidR="007F65D3" w:rsidRPr="00022065" w:rsidRDefault="00A711DB" w:rsidP="00022065">
      <w:r w:rsidRPr="00022065">
        <w:t>De richtlijn is als volgt:</w:t>
      </w:r>
    </w:p>
    <w:p w14:paraId="7651361D" w14:textId="4C6DF424" w:rsidR="00285655" w:rsidRPr="00D96167" w:rsidRDefault="00B20AA1" w:rsidP="00DB3379">
      <w:pPr>
        <w:pStyle w:val="Opsommingtekens1"/>
      </w:pPr>
      <w:r w:rsidRPr="00D96167">
        <w:t>Gebruik</w:t>
      </w:r>
      <w:r w:rsidR="00A711DB" w:rsidRPr="00D96167">
        <w:t xml:space="preserve"> Locatiegroep</w:t>
      </w:r>
      <w:r w:rsidRPr="00D96167">
        <w:t>en</w:t>
      </w:r>
      <w:r w:rsidR="00A711DB" w:rsidRPr="00D96167">
        <w:t xml:space="preserve"> (c.q. de groep-subtypen van Locatie in IMOW (Gebiedengroep, </w:t>
      </w:r>
      <w:r w:rsidR="00A711DB" w:rsidRPr="00DB3379">
        <w:t>Lijnengroep</w:t>
      </w:r>
      <w:r w:rsidR="00A711DB" w:rsidRPr="00D96167">
        <w:t xml:space="preserve">, Puntengroep) </w:t>
      </w:r>
      <w:r w:rsidRPr="00D96167">
        <w:t>als</w:t>
      </w:r>
      <w:r w:rsidR="005B2F48" w:rsidRPr="00D96167">
        <w:t xml:space="preserve"> OW-pendant</w:t>
      </w:r>
      <w:r w:rsidRPr="00D96167">
        <w:t xml:space="preserve"> van </w:t>
      </w:r>
      <w:r w:rsidR="00A711DB" w:rsidRPr="00D96167">
        <w:t>de GIO</w:t>
      </w:r>
      <w:r w:rsidR="00870396" w:rsidRPr="00D96167">
        <w:t xml:space="preserve"> (zie Figuur 5)</w:t>
      </w:r>
      <w:r w:rsidR="00A711DB" w:rsidRPr="00D96167">
        <w:t>.</w:t>
      </w:r>
    </w:p>
    <w:p w14:paraId="0FDC6583" w14:textId="2495ECB3" w:rsidR="00C207CB" w:rsidRPr="00D96167" w:rsidRDefault="00A01C40" w:rsidP="009572A3">
      <w:pPr>
        <w:pStyle w:val="Opsommingtekens1"/>
      </w:pPr>
      <w:r w:rsidRPr="00D96167">
        <w:t>Bij gebruik van het OW-object Omgevingsnorm/Omgevingswaarde zou er een Norm-GIO moeten zijn die dezelfde Locaties en kwalitatieve/kwantitatieve Normwaarden bevat als de OW-Norm</w:t>
      </w:r>
      <w:r w:rsidR="00870396" w:rsidRPr="00D96167">
        <w:t xml:space="preserve"> (zie Figuur 6)</w:t>
      </w:r>
      <w:r w:rsidR="00A06FA0" w:rsidRPr="00D96167">
        <w:t>.</w:t>
      </w:r>
    </w:p>
    <w:p w14:paraId="271A8A91" w14:textId="27E3C925" w:rsidR="00A711DB" w:rsidRPr="00D96167" w:rsidRDefault="0020083D" w:rsidP="009572A3">
      <w:pPr>
        <w:pStyle w:val="Opsommingtekens1"/>
      </w:pPr>
      <w:r w:rsidRPr="00D96167">
        <w:t>De overige subtypen van Locatie in IMOW (</w:t>
      </w:r>
      <w:r w:rsidR="00911FAB" w:rsidRPr="00D96167">
        <w:t>Gebied, Lijn, Punt) zouden moeten corresponderen met de Locatie uit de GIO.</w:t>
      </w:r>
    </w:p>
    <w:p w14:paraId="68A85812" w14:textId="4575F701" w:rsidR="00D857DC" w:rsidRPr="00D96167" w:rsidRDefault="00D857DC" w:rsidP="009572A3">
      <w:pPr>
        <w:pStyle w:val="Opsommingtekens1"/>
      </w:pPr>
      <w:r w:rsidRPr="00D96167">
        <w:t xml:space="preserve">Verwijs vanuit annotaties altijd naar een Locatiegroep, zodat </w:t>
      </w:r>
      <w:r w:rsidR="00107540" w:rsidRPr="00D96167">
        <w:t>het gelijk loopt met de verwijzing vanuit de tekst (naar de GIO).</w:t>
      </w:r>
    </w:p>
    <w:p w14:paraId="208C1CE1" w14:textId="41533DD5" w:rsidR="00870396" w:rsidRDefault="0053085C" w:rsidP="008B7315">
      <w:pPr>
        <w:pStyle w:val="Figuur"/>
      </w:pPr>
      <w:r>
        <w:rPr>
          <w:noProof/>
        </w:rPr>
        <w:lastRenderedPageBreak/>
        <w:drawing>
          <wp:inline distT="0" distB="0" distL="0" distR="0" wp14:anchorId="3177F0EB" wp14:editId="6162275C">
            <wp:extent cx="5486400" cy="1904365"/>
            <wp:effectExtent l="0" t="0" r="0" b="635"/>
            <wp:docPr id="15" name="Afbeelding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86400" cy="1904365"/>
                    </a:xfrm>
                    <a:prstGeom prst="rect">
                      <a:avLst/>
                    </a:prstGeom>
                    <a:noFill/>
                    <a:ln>
                      <a:noFill/>
                    </a:ln>
                  </pic:spPr>
                </pic:pic>
              </a:graphicData>
            </a:graphic>
          </wp:inline>
        </w:drawing>
      </w:r>
    </w:p>
    <w:p w14:paraId="09574948" w14:textId="38915E45" w:rsidR="00870396" w:rsidRPr="00870396" w:rsidRDefault="00870396" w:rsidP="008B7315">
      <w:pPr>
        <w:pStyle w:val="Figuurbijschrift"/>
      </w:pPr>
      <w:r w:rsidRPr="00870396">
        <w:t xml:space="preserve">Richtlijn voor OW-objecten i.r.t. </w:t>
      </w:r>
      <w:proofErr w:type="spellStart"/>
      <w:r w:rsidRPr="00870396">
        <w:t>GIO’s</w:t>
      </w:r>
      <w:proofErr w:type="spellEnd"/>
    </w:p>
    <w:p w14:paraId="5162F937" w14:textId="59FC64F8" w:rsidR="007A7069" w:rsidRDefault="004F2726" w:rsidP="008B7315">
      <w:pPr>
        <w:pStyle w:val="Figuur"/>
      </w:pPr>
      <w:r>
        <w:rPr>
          <w:noProof/>
        </w:rPr>
        <w:drawing>
          <wp:inline distT="0" distB="0" distL="0" distR="0" wp14:anchorId="4277AE4B" wp14:editId="10067850">
            <wp:extent cx="4962525" cy="3724275"/>
            <wp:effectExtent l="0" t="0" r="9525" b="9525"/>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962525" cy="3724275"/>
                    </a:xfrm>
                    <a:prstGeom prst="rect">
                      <a:avLst/>
                    </a:prstGeom>
                    <a:noFill/>
                    <a:ln>
                      <a:noFill/>
                    </a:ln>
                  </pic:spPr>
                </pic:pic>
              </a:graphicData>
            </a:graphic>
          </wp:inline>
        </w:drawing>
      </w:r>
    </w:p>
    <w:p w14:paraId="2ADF6BA8" w14:textId="7F3893F7" w:rsidR="00CF6F39" w:rsidRPr="00FA332F" w:rsidRDefault="00FA332F" w:rsidP="008B7315">
      <w:pPr>
        <w:pStyle w:val="Figuurbijschrift"/>
      </w:pPr>
      <w:r w:rsidRPr="00FA332F">
        <w:t>Richtlijn voor Normen i.r.t. Norm-</w:t>
      </w:r>
      <w:proofErr w:type="spellStart"/>
      <w:r w:rsidRPr="00FA332F">
        <w:t>GIO’s</w:t>
      </w:r>
      <w:proofErr w:type="spellEnd"/>
    </w:p>
    <w:p w14:paraId="54BB6F96" w14:textId="793950D7" w:rsidR="007A7069" w:rsidRPr="00022065" w:rsidRDefault="007A7069" w:rsidP="00022065">
      <w:r w:rsidRPr="00022065">
        <w:t>Dit heeft de volgende consequenties:</w:t>
      </w:r>
    </w:p>
    <w:p w14:paraId="4E445EC1" w14:textId="313BE3AC" w:rsidR="00285655" w:rsidRPr="00DB3379" w:rsidRDefault="007A7069" w:rsidP="00DB3379">
      <w:pPr>
        <w:pStyle w:val="Opsommingtekens1"/>
      </w:pPr>
      <w:r w:rsidRPr="00DB3379">
        <w:t>In de GIO kun je geen</w:t>
      </w:r>
      <w:r w:rsidR="00944346" w:rsidRPr="00DB3379">
        <w:t xml:space="preserve"> verschillende </w:t>
      </w:r>
      <w:r w:rsidR="0070063C" w:rsidRPr="00DB3379">
        <w:t>IMOW-Locatiesubtypen vermengen (bijv. gebieden en punten in dezelfde GIO).</w:t>
      </w:r>
    </w:p>
    <w:p w14:paraId="417FCA49" w14:textId="2FF3FFE2" w:rsidR="007A7069" w:rsidRPr="00D96167" w:rsidRDefault="000A3BC2" w:rsidP="009572A3">
      <w:pPr>
        <w:pStyle w:val="Opsommingtekens1"/>
      </w:pPr>
      <w:r w:rsidRPr="00D96167">
        <w:t xml:space="preserve">In het geval dat één IMOW-Gebied in meerdere Gebiedengroepen zit, zou de Locatie ook in meerdere </w:t>
      </w:r>
      <w:proofErr w:type="spellStart"/>
      <w:r w:rsidRPr="00D96167">
        <w:t>GIO’s</w:t>
      </w:r>
      <w:proofErr w:type="spellEnd"/>
      <w:r w:rsidRPr="00D96167">
        <w:t xml:space="preserve"> voor moeten komen.</w:t>
      </w:r>
    </w:p>
    <w:p w14:paraId="61F5F882" w14:textId="1861A0D8" w:rsidR="00233BAF" w:rsidRPr="00D96167" w:rsidRDefault="00233BAF" w:rsidP="009572A3">
      <w:pPr>
        <w:pStyle w:val="Opsommingtekens1"/>
      </w:pPr>
      <w:r w:rsidRPr="00D96167">
        <w:t>Er was met de huidige versie van het IMOW geen</w:t>
      </w:r>
      <w:r w:rsidR="008D16DF" w:rsidRPr="00D96167">
        <w:t xml:space="preserve"> eenduidige</w:t>
      </w:r>
      <w:r w:rsidRPr="00D96167">
        <w:t xml:space="preserve"> richtlijn te bedenken voor het indelen van groepen in de GIO.</w:t>
      </w:r>
    </w:p>
    <w:p w14:paraId="210F8E1C" w14:textId="00F6E549" w:rsidR="008004E8" w:rsidRDefault="008004E8" w:rsidP="008004E8">
      <w:pPr>
        <w:pStyle w:val="Kop1"/>
      </w:pPr>
      <w:bookmarkStart w:id="661" w:name="_Ref69207272"/>
      <w:bookmarkStart w:id="662" w:name="_Toc152061475"/>
      <w:bookmarkStart w:id="663" w:name="Muteren"/>
      <w:r>
        <w:lastRenderedPageBreak/>
        <w:t>Muteren met het IMOW</w:t>
      </w:r>
      <w:bookmarkEnd w:id="661"/>
      <w:bookmarkEnd w:id="662"/>
    </w:p>
    <w:bookmarkEnd w:id="663"/>
    <w:p w14:paraId="22C5A7B2" w14:textId="2B0FBF21" w:rsidR="008C63A5" w:rsidRPr="00022065" w:rsidRDefault="008004E8" w:rsidP="00022065">
      <w:r w:rsidRPr="00022065">
        <w:t xml:space="preserve">In dit hoofdstuk </w:t>
      </w:r>
      <w:r w:rsidR="00F97564" w:rsidRPr="00022065">
        <w:t xml:space="preserve">wordt belicht hoe het werkt </w:t>
      </w:r>
      <w:r w:rsidR="00D631B9" w:rsidRPr="00022065">
        <w:t xml:space="preserve">als je OW-objecten wilt muteren. </w:t>
      </w:r>
      <w:r w:rsidR="00412450" w:rsidRPr="00022065">
        <w:t xml:space="preserve">Paragraaf </w:t>
      </w:r>
      <w:r w:rsidR="000617C2" w:rsidRPr="00022065">
        <w:fldChar w:fldCharType="begin"/>
      </w:r>
      <w:r w:rsidR="000617C2" w:rsidRPr="00022065">
        <w:instrText xml:space="preserve"> REF _Ref74325245 \r \h </w:instrText>
      </w:r>
      <w:r w:rsidR="000617C2" w:rsidRPr="00022065">
        <w:fldChar w:fldCharType="separate"/>
      </w:r>
      <w:r w:rsidR="00F5100C">
        <w:t>7.1</w:t>
      </w:r>
      <w:r w:rsidR="000617C2" w:rsidRPr="00022065">
        <w:fldChar w:fldCharType="end"/>
      </w:r>
      <w:r w:rsidR="000617C2" w:rsidRPr="00022065">
        <w:t xml:space="preserve"> </w:t>
      </w:r>
      <w:r w:rsidR="00412450" w:rsidRPr="00022065">
        <w:t>gaat in op de uitgangspunten die relevant zijn voor het muteren.</w:t>
      </w:r>
      <w:r w:rsidR="007A56A5" w:rsidRPr="00022065">
        <w:t xml:space="preserve"> Vervolgens gaat </w:t>
      </w:r>
      <w:r w:rsidR="004F4452">
        <w:fldChar w:fldCharType="begin"/>
      </w:r>
      <w:r w:rsidR="004F4452">
        <w:instrText xml:space="preserve"> REF _Ref124235575 \n \h </w:instrText>
      </w:r>
      <w:r w:rsidR="004F4452">
        <w:fldChar w:fldCharType="separate"/>
      </w:r>
      <w:r w:rsidR="00F5100C">
        <w:t>7.2</w:t>
      </w:r>
      <w:r w:rsidR="004F4452">
        <w:fldChar w:fldCharType="end"/>
      </w:r>
      <w:r w:rsidR="007A56A5" w:rsidRPr="00022065">
        <w:t xml:space="preserve"> over </w:t>
      </w:r>
      <w:r w:rsidR="00F7457C">
        <w:t>het muteren van OW-objecten bij toepassen van de tekst-wijzigingsmethode renvooi</w:t>
      </w:r>
      <w:r w:rsidR="007A56A5" w:rsidRPr="00022065">
        <w:t>.</w:t>
      </w:r>
      <w:r w:rsidR="00412450" w:rsidRPr="00022065">
        <w:t xml:space="preserve"> </w:t>
      </w:r>
      <w:r w:rsidR="003B6131" w:rsidRPr="003B6131">
        <w:t xml:space="preserve">Paragraaf </w:t>
      </w:r>
      <w:r w:rsidR="003B6131">
        <w:fldChar w:fldCharType="begin"/>
      </w:r>
      <w:r w:rsidR="003B6131">
        <w:instrText xml:space="preserve"> REF _Ref90035667 \r \h </w:instrText>
      </w:r>
      <w:r w:rsidR="003B6131">
        <w:fldChar w:fldCharType="separate"/>
      </w:r>
      <w:r w:rsidR="00F5100C">
        <w:t>7.3</w:t>
      </w:r>
      <w:r w:rsidR="003B6131">
        <w:fldChar w:fldCharType="end"/>
      </w:r>
      <w:r w:rsidR="003B6131">
        <w:t xml:space="preserve"> </w:t>
      </w:r>
      <w:r w:rsidR="003B6131" w:rsidRPr="003B6131">
        <w:t xml:space="preserve">beschrijft de </w:t>
      </w:r>
      <w:r w:rsidR="00F7457C">
        <w:t xml:space="preserve">alternatieve wijzigingsmethode </w:t>
      </w:r>
      <w:r w:rsidR="003B6131" w:rsidRPr="003B6131">
        <w:t xml:space="preserve">die gebruikt </w:t>
      </w:r>
      <w:r w:rsidR="00731F24">
        <w:t>kan</w:t>
      </w:r>
      <w:r w:rsidR="003B6131" w:rsidRPr="003B6131">
        <w:t xml:space="preserve"> worden wanneer het werken met </w:t>
      </w:r>
      <w:r w:rsidR="00BD0E86">
        <w:t xml:space="preserve">de wijzigingsmethode renvooi </w:t>
      </w:r>
      <w:r w:rsidR="003B6131" w:rsidRPr="003B6131">
        <w:t xml:space="preserve">nog niet mogelijk is. </w:t>
      </w:r>
      <w:r w:rsidR="004D606E" w:rsidRPr="00022065">
        <w:t>Paragraaf</w:t>
      </w:r>
      <w:r w:rsidR="008C3893" w:rsidRPr="00022065">
        <w:t xml:space="preserve"> </w:t>
      </w:r>
      <w:r w:rsidR="00842CEB" w:rsidRPr="00022065">
        <w:fldChar w:fldCharType="begin"/>
      </w:r>
      <w:r w:rsidR="00842CEB" w:rsidRPr="00022065">
        <w:instrText xml:space="preserve"> REF _Ref92188735 \n \h </w:instrText>
      </w:r>
      <w:r w:rsidR="00842CEB" w:rsidRPr="00022065">
        <w:fldChar w:fldCharType="separate"/>
      </w:r>
      <w:r w:rsidR="00F5100C">
        <w:t>7.4</w:t>
      </w:r>
      <w:r w:rsidR="00842CEB" w:rsidRPr="00022065">
        <w:fldChar w:fldCharType="end"/>
      </w:r>
      <w:r w:rsidR="008C3893" w:rsidRPr="00022065">
        <w:t xml:space="preserve"> </w:t>
      </w:r>
      <w:r w:rsidR="00DD0F12" w:rsidRPr="00022065">
        <w:t xml:space="preserve">gaat over </w:t>
      </w:r>
      <w:r w:rsidR="008C3893" w:rsidRPr="00022065">
        <w:t>directe mutaties</w:t>
      </w:r>
      <w:r w:rsidR="006C7B2C" w:rsidRPr="00022065">
        <w:t>, dit zijn mutaties waar geen wijzigingsbesluit bij wordt aangeleverd</w:t>
      </w:r>
      <w:r w:rsidR="008C3893" w:rsidRPr="00022065">
        <w:t xml:space="preserve">. </w:t>
      </w:r>
      <w:r w:rsidR="004D606E" w:rsidRPr="00022065">
        <w:t xml:space="preserve">Paragraaf </w:t>
      </w:r>
      <w:r w:rsidR="00842CEB" w:rsidRPr="00022065">
        <w:fldChar w:fldCharType="begin"/>
      </w:r>
      <w:r w:rsidR="00842CEB" w:rsidRPr="00022065">
        <w:instrText xml:space="preserve"> REF _Ref92188749 \n \h </w:instrText>
      </w:r>
      <w:r w:rsidR="00842CEB" w:rsidRPr="00022065">
        <w:fldChar w:fldCharType="separate"/>
      </w:r>
      <w:r w:rsidR="00F5100C">
        <w:t>7.5</w:t>
      </w:r>
      <w:r w:rsidR="00842CEB" w:rsidRPr="00022065">
        <w:fldChar w:fldCharType="end"/>
      </w:r>
      <w:r w:rsidR="004D606E" w:rsidRPr="00022065">
        <w:t xml:space="preserve"> kijkt naar ontwerp-objecten en hoe deze werken i.r.t. muteren.</w:t>
      </w:r>
    </w:p>
    <w:p w14:paraId="6BC0303B" w14:textId="61E87515" w:rsidR="008A2B9F" w:rsidRDefault="006C7B2C" w:rsidP="006C7B2C">
      <w:pPr>
        <w:pStyle w:val="Kop2"/>
      </w:pPr>
      <w:bookmarkStart w:id="664" w:name="_Ref74325245"/>
      <w:bookmarkStart w:id="665" w:name="_Toc152061476"/>
      <w:bookmarkStart w:id="666" w:name="Muteren_uitgangspunten"/>
      <w:r>
        <w:t>Uitgangspunten relevant voor muteren</w:t>
      </w:r>
      <w:bookmarkEnd w:id="664"/>
      <w:bookmarkEnd w:id="665"/>
    </w:p>
    <w:bookmarkEnd w:id="666"/>
    <w:p w14:paraId="7F23FAEF" w14:textId="5C00528B" w:rsidR="00667CC6" w:rsidRPr="00022065" w:rsidRDefault="00D75B5D" w:rsidP="00022065">
      <w:r w:rsidRPr="00022065">
        <w:t xml:space="preserve">Bij het muteren </w:t>
      </w:r>
      <w:r w:rsidR="004F6CF2" w:rsidRPr="00022065">
        <w:t xml:space="preserve">zijn de volgende </w:t>
      </w:r>
      <w:r w:rsidR="00F74E08" w:rsidRPr="00022065">
        <w:t xml:space="preserve">drie </w:t>
      </w:r>
      <w:r w:rsidR="004F6CF2" w:rsidRPr="00022065">
        <w:t>uitgangspunten van belang:</w:t>
      </w:r>
    </w:p>
    <w:p w14:paraId="7158A245" w14:textId="13916ABE" w:rsidR="004F6CF2" w:rsidRPr="00DB3379" w:rsidRDefault="004F6CF2" w:rsidP="00DB3379">
      <w:pPr>
        <w:pStyle w:val="Opsommingtekens1"/>
      </w:pPr>
      <w:r w:rsidRPr="00DB3379">
        <w:t>Stuur alleen gegevens op als deze gewijzigd zijn</w:t>
      </w:r>
      <w:r w:rsidR="00DB67EA" w:rsidRPr="00DB3379">
        <w:t>.</w:t>
      </w:r>
    </w:p>
    <w:p w14:paraId="2D5434B3" w14:textId="7065FC6A" w:rsidR="004F6CF2" w:rsidRPr="00D96167" w:rsidRDefault="009A0D03" w:rsidP="009572A3">
      <w:pPr>
        <w:pStyle w:val="Opsommingtekens1"/>
      </w:pPr>
      <w:r w:rsidRPr="00D96167">
        <w:t>Verwijder expliciet gegevens die niet meer gebruikt worden</w:t>
      </w:r>
      <w:r w:rsidR="00DB67EA" w:rsidRPr="00D96167">
        <w:t>.</w:t>
      </w:r>
    </w:p>
    <w:p w14:paraId="2EEEB2D2" w14:textId="32688FEB" w:rsidR="00DB67EA" w:rsidRPr="00D96167" w:rsidRDefault="00DB67EA" w:rsidP="009572A3">
      <w:pPr>
        <w:pStyle w:val="Opsommingtekens1"/>
      </w:pPr>
      <w:r w:rsidRPr="00D96167">
        <w:t>Een wijziging van een object zorgt voor een nieuwe versie van het object.</w:t>
      </w:r>
    </w:p>
    <w:p w14:paraId="2316D64C" w14:textId="77777777" w:rsidR="00E36160" w:rsidRPr="00022065" w:rsidDel="000327B2" w:rsidRDefault="00E36160" w:rsidP="00022065">
      <w:pPr>
        <w:rPr>
          <w:del w:id="667" w:author="Wilko Quak" w:date="2023-10-08T23:18:00Z"/>
        </w:rPr>
      </w:pPr>
    </w:p>
    <w:p w14:paraId="3FCA11EA" w14:textId="5631C162" w:rsidR="005515ED" w:rsidRPr="00022065" w:rsidRDefault="00E36160" w:rsidP="00022065">
      <w:del w:id="668" w:author="Wilko Quak" w:date="2023-10-08T23:18:00Z">
        <w:r w:rsidRPr="00022065" w:rsidDel="000327B2">
          <w:delText>Deze uitgangspunten gelden voor zowel de OP- als de OW-standaard.</w:delText>
        </w:r>
      </w:del>
    </w:p>
    <w:p w14:paraId="095AEA78" w14:textId="41FAE9FE" w:rsidR="005515ED" w:rsidRDefault="00F74E08" w:rsidP="00F74E08">
      <w:pPr>
        <w:pStyle w:val="Kop3"/>
      </w:pPr>
      <w:bookmarkStart w:id="669" w:name="_Toc152061477"/>
      <w:bookmarkStart w:id="670" w:name="Muteren_uitgangspunt_alleengewijzigd"/>
      <w:r>
        <w:t>Stuur alleen gegevens op die gewijzigd zijn</w:t>
      </w:r>
      <w:bookmarkEnd w:id="669"/>
    </w:p>
    <w:bookmarkEnd w:id="670"/>
    <w:p w14:paraId="2606E535" w14:textId="3403B60B" w:rsidR="00285655" w:rsidRPr="00022065" w:rsidRDefault="000327B2" w:rsidP="00022065">
      <w:ins w:id="671" w:author="Wilko Quak" w:date="2023-10-08T23:20:00Z">
        <w:r>
          <w:t>Bij een wijzig</w:t>
        </w:r>
      </w:ins>
      <w:ins w:id="672" w:author="Wilko Quak" w:date="2023-10-08T23:25:00Z">
        <w:r w:rsidR="00F24D81">
          <w:t>-</w:t>
        </w:r>
      </w:ins>
      <w:ins w:id="673" w:author="Wilko Quak" w:date="2023-10-08T23:20:00Z">
        <w:r>
          <w:t xml:space="preserve">besluit dat de tekst van </w:t>
        </w:r>
      </w:ins>
      <w:ins w:id="674" w:author="Wilko Quak" w:date="2023-10-08T23:21:00Z">
        <w:r>
          <w:t>een regeling wijzigt wil je ook de OW-objecten behorend bij die regeling kunnen wijz</w:t>
        </w:r>
      </w:ins>
      <w:ins w:id="675" w:author="Wilko Quak" w:date="2023-10-08T23:22:00Z">
        <w:r>
          <w:t xml:space="preserve">igen. Hiervoor stuur je bij een aanlevering </w:t>
        </w:r>
      </w:ins>
      <w:ins w:id="676" w:author="Wilko Quak" w:date="2023-10-08T23:23:00Z">
        <w:r>
          <w:t>alleen</w:t>
        </w:r>
      </w:ins>
      <w:ins w:id="677" w:author="Wilko Quak" w:date="2023-10-08T23:22:00Z">
        <w:r>
          <w:t xml:space="preserve"> </w:t>
        </w:r>
      </w:ins>
      <w:ins w:id="678" w:author="Wilko Quak" w:date="2023-10-08T23:23:00Z">
        <w:r>
          <w:t xml:space="preserve">de gewijzigde OW-objecten mee. </w:t>
        </w:r>
      </w:ins>
      <w:del w:id="679" w:author="Wilko Quak" w:date="2023-10-08T23:23:00Z">
        <w:r w:rsidR="00F74E08" w:rsidRPr="00022065" w:rsidDel="000327B2">
          <w:delText>Dit uitgangspunt geeft aan da</w:delText>
        </w:r>
        <w:r w:rsidR="0033758A" w:rsidRPr="00022065" w:rsidDel="000327B2">
          <w:delText xml:space="preserve">t bij zowel gegevens vanuit de OP-standaard (zoals Besluiten, GIO’s, etc.) als de OW-standaard (Activiteiten, Gebiedsaanwijzingen, etc.) </w:delText>
        </w:r>
        <w:r w:rsidR="00763FD8" w:rsidRPr="00022065" w:rsidDel="000327B2">
          <w:delText>h</w:delText>
        </w:r>
        <w:r w:rsidR="0033758A" w:rsidRPr="00022065" w:rsidDel="000327B2">
          <w:delText xml:space="preserve">et de bedoeling is om alleen gegevens op te sturen als deze gewijzigd zijn t.o.v. </w:delText>
        </w:r>
        <w:r w:rsidR="003F5E32" w:rsidRPr="00022065" w:rsidDel="000327B2">
          <w:delText>de gegevens die bekend zijn bij het Stelsel.</w:delText>
        </w:r>
      </w:del>
    </w:p>
    <w:p w14:paraId="3BA1F715" w14:textId="7193DABF" w:rsidR="00CA5635" w:rsidRPr="00022065" w:rsidRDefault="00CA5635" w:rsidP="00022065"/>
    <w:p w14:paraId="1C42D0FB" w14:textId="61B3F58E" w:rsidR="00285655" w:rsidRPr="00022065" w:rsidRDefault="00CA5635" w:rsidP="00022065">
      <w:del w:id="680" w:author="Wilko Quak" w:date="2023-10-08T23:24:00Z">
        <w:r w:rsidRPr="00022065" w:rsidDel="000327B2">
          <w:delText xml:space="preserve">Bij de OP-standaard zorgt het opsturen van gegevens die al bekend zijn bij het Stelsel </w:delText>
        </w:r>
        <w:r w:rsidR="00C27790" w:rsidRPr="00022065" w:rsidDel="000327B2">
          <w:delText xml:space="preserve">niet per se tot een fout, maar het zorgt wel voor een vertroebelde juridische situatie. </w:delText>
        </w:r>
        <w:r w:rsidR="007F0493" w:rsidRPr="00022065" w:rsidDel="000327B2">
          <w:delText>Bij de OW-standaard zorgt het</w:delText>
        </w:r>
      </w:del>
      <w:ins w:id="681" w:author="Wilko Quak" w:date="2023-10-08T23:24:00Z">
        <w:r w:rsidR="000327B2">
          <w:t>Het</w:t>
        </w:r>
      </w:ins>
      <w:r w:rsidR="007F0493" w:rsidRPr="00022065">
        <w:t xml:space="preserve"> sturen van een OW-object dat inhoudelijk niet gewijzigd </w:t>
      </w:r>
      <w:del w:id="682" w:author="Wilko Quak" w:date="2023-10-08T23:24:00Z">
        <w:r w:rsidR="007F0493" w:rsidRPr="00022065" w:rsidDel="000327B2">
          <w:delText>is voor een</w:delText>
        </w:r>
      </w:del>
      <w:ins w:id="683" w:author="Wilko Quak" w:date="2023-10-08T23:24:00Z">
        <w:r w:rsidR="000327B2">
          <w:t>leidt tot een</w:t>
        </w:r>
      </w:ins>
      <w:r w:rsidR="007F0493" w:rsidRPr="00022065">
        <w:t xml:space="preserve"> foutmelding.</w:t>
      </w:r>
    </w:p>
    <w:p w14:paraId="7FF7CC1F" w14:textId="46301BEB" w:rsidR="00CA5635" w:rsidRPr="00022065" w:rsidRDefault="00A85D78" w:rsidP="00022065">
      <w:r w:rsidRPr="00022065">
        <w:t>(OZON0108 “Het aanleveren van een OW-object mag alleen indien de gegevens aangepast zijn t.o.v. de vorige versie van het OW-object.”)</w:t>
      </w:r>
      <w:ins w:id="684" w:author="Wilko Quak" w:date="2023-10-08T23:25:00Z">
        <w:r w:rsidR="00F24D81">
          <w:t>. Het is bij een het aanleveren van een wijzig-besluit dus van belang te weten welke OW-objecten ond</w:t>
        </w:r>
      </w:ins>
      <w:ins w:id="685" w:author="Wilko Quak" w:date="2023-10-08T23:26:00Z">
        <w:r w:rsidR="00F24D81">
          <w:t>erdeel waren van vorige versie van de regeling zodat je weet wat je moet wijzigen.</w:t>
        </w:r>
      </w:ins>
    </w:p>
    <w:p w14:paraId="6A0890F4" w14:textId="65ADBF20" w:rsidR="00A85D78" w:rsidRPr="00022065" w:rsidRDefault="00A85D78" w:rsidP="00022065"/>
    <w:p w14:paraId="558A0A56" w14:textId="73AE528C" w:rsidR="00A85D78" w:rsidRPr="00022065" w:rsidDel="00F24D81" w:rsidRDefault="00A85D78" w:rsidP="00022065">
      <w:pPr>
        <w:rPr>
          <w:del w:id="686" w:author="Wilko Quak" w:date="2023-10-08T23:26:00Z"/>
        </w:rPr>
      </w:pPr>
      <w:del w:id="687" w:author="Wilko Quak" w:date="2023-10-08T23:26:00Z">
        <w:r w:rsidRPr="00022065" w:rsidDel="00F24D81">
          <w:delText xml:space="preserve">Kortom, het is van belang om </w:delText>
        </w:r>
        <w:r w:rsidR="00755C9A" w:rsidRPr="00022065" w:rsidDel="00F24D81">
          <w:delText xml:space="preserve">te weten welke gegevens er </w:delText>
        </w:r>
        <w:r w:rsidR="000575EC" w:rsidRPr="00022065" w:rsidDel="00F24D81">
          <w:delText>gewijzigd zijn t</w:delText>
        </w:r>
        <w:r w:rsidR="00F50324" w:rsidRPr="00022065" w:rsidDel="00F24D81">
          <w:delText xml:space="preserve">en opzichte van een vorige </w:delText>
        </w:r>
        <w:r w:rsidR="00650A6B" w:rsidRPr="00022065" w:rsidDel="00F24D81">
          <w:delText>aan</w:delText>
        </w:r>
        <w:r w:rsidR="00F50324" w:rsidRPr="00022065" w:rsidDel="00F24D81">
          <w:delText xml:space="preserve">levering </w:delText>
        </w:r>
        <w:r w:rsidR="0029147E" w:rsidRPr="00022065" w:rsidDel="00F24D81">
          <w:delText xml:space="preserve">bij </w:delText>
        </w:r>
        <w:r w:rsidR="00F50324" w:rsidRPr="00022065" w:rsidDel="00F24D81">
          <w:delText>het DSO-LV</w:delText>
        </w:r>
        <w:r w:rsidR="00755C9A" w:rsidRPr="00022065" w:rsidDel="00F24D81">
          <w:delText xml:space="preserve"> om zodoende te zorgen dat alleen de gegevens worden gestuurd die </w:delText>
        </w:r>
        <w:r w:rsidR="00CC1C76" w:rsidRPr="00022065" w:rsidDel="00F24D81">
          <w:delText>verschillen</w:delText>
        </w:r>
        <w:r w:rsidR="00755C9A" w:rsidRPr="00022065" w:rsidDel="00F24D81">
          <w:delText xml:space="preserve"> van de</w:delText>
        </w:r>
        <w:r w:rsidR="003D620D" w:rsidRPr="00022065" w:rsidDel="00F24D81">
          <w:delText xml:space="preserve"> vorige aanlevering (in de praktijk de</w:delText>
        </w:r>
        <w:r w:rsidR="00755C9A" w:rsidRPr="00022065" w:rsidDel="00F24D81">
          <w:delText xml:space="preserve"> gegevens die nu in het DSO</w:delText>
        </w:r>
        <w:r w:rsidR="00DD188C" w:rsidRPr="00022065" w:rsidDel="00F24D81">
          <w:delText>-LV</w:delText>
        </w:r>
        <w:r w:rsidR="00755C9A" w:rsidRPr="00022065" w:rsidDel="00F24D81">
          <w:delText xml:space="preserve"> zitten</w:delText>
        </w:r>
        <w:r w:rsidR="003D620D" w:rsidRPr="00022065" w:rsidDel="00F24D81">
          <w:delText>)</w:delText>
        </w:r>
        <w:r w:rsidR="00755C9A" w:rsidRPr="00022065" w:rsidDel="00F24D81">
          <w:delText>.</w:delText>
        </w:r>
      </w:del>
    </w:p>
    <w:p w14:paraId="7701D134" w14:textId="7E1D6176" w:rsidR="00F74E08" w:rsidRDefault="00F74E08" w:rsidP="00F74E08">
      <w:pPr>
        <w:pStyle w:val="Kop3"/>
      </w:pPr>
      <w:bookmarkStart w:id="688" w:name="_Toc152061478"/>
      <w:bookmarkStart w:id="689" w:name="Muteren_uitgangspunt_verwijderexpliciet"/>
      <w:r>
        <w:t>Verwijder expliciet gegevens die niet meer gebruikt worden</w:t>
      </w:r>
      <w:bookmarkEnd w:id="688"/>
    </w:p>
    <w:bookmarkEnd w:id="689"/>
    <w:p w14:paraId="3613E9C3" w14:textId="3A0A0EDC" w:rsidR="00285655" w:rsidRPr="00022065" w:rsidRDefault="000359DF" w:rsidP="00022065">
      <w:del w:id="690" w:author="Wilko Quak" w:date="2023-10-08T23:30:00Z">
        <w:r w:rsidRPr="00022065" w:rsidDel="00F24D81">
          <w:delText xml:space="preserve">Dit uitgangspunt geeft aan dat bij zowel gegevens uit de OP-standaard (zoals GIO’s, </w:delText>
        </w:r>
        <w:r w:rsidR="00774414" w:rsidRPr="00022065" w:rsidDel="00F24D81">
          <w:delText>Regelingen</w:delText>
        </w:r>
        <w:r w:rsidRPr="00022065" w:rsidDel="00F24D81">
          <w:delText xml:space="preserve">, etc.) </w:delText>
        </w:r>
        <w:r w:rsidR="00774414" w:rsidRPr="00022065" w:rsidDel="00F24D81">
          <w:delText>als bij de OW-standaard (Activiteiten, Gebiedsaanwijzingen, etc.)</w:delText>
        </w:r>
      </w:del>
      <w:ins w:id="691" w:author="Wilko Quak" w:date="2023-10-08T23:30:00Z">
        <w:r w:rsidR="00F24D81">
          <w:t>Voor OW-objecten geldt dat het verplicht</w:t>
        </w:r>
      </w:ins>
      <w:r w:rsidR="00774414" w:rsidRPr="00022065">
        <w:t xml:space="preserve"> </w:t>
      </w:r>
      <w:del w:id="692" w:author="Wilko Quak" w:date="2023-10-08T23:31:00Z">
        <w:r w:rsidR="00774414" w:rsidRPr="00022065" w:rsidDel="00F24D81">
          <w:delText xml:space="preserve">het de bedoeling </w:delText>
        </w:r>
      </w:del>
      <w:r w:rsidR="00774414" w:rsidRPr="00022065">
        <w:t xml:space="preserve">is om expliciet </w:t>
      </w:r>
      <w:del w:id="693" w:author="Wilko Quak" w:date="2023-10-08T23:31:00Z">
        <w:r w:rsidR="00774414" w:rsidRPr="00022065" w:rsidDel="00F24D81">
          <w:delText xml:space="preserve">gegevens </w:delText>
        </w:r>
      </w:del>
      <w:ins w:id="694" w:author="Wilko Quak" w:date="2023-10-08T23:31:00Z">
        <w:r w:rsidR="00F24D81">
          <w:t>OW-objecten</w:t>
        </w:r>
        <w:r w:rsidR="00F24D81" w:rsidRPr="00022065">
          <w:t xml:space="preserve"> </w:t>
        </w:r>
      </w:ins>
      <w:r w:rsidR="00774414" w:rsidRPr="00022065">
        <w:t>te verwijderen die niet meer gebruikt worden.</w:t>
      </w:r>
      <w:ins w:id="695" w:author="Wilko Quak" w:date="2023-10-08T23:32:00Z">
        <w:r w:rsidR="00F24D81">
          <w:t xml:space="preserve"> </w:t>
        </w:r>
      </w:ins>
    </w:p>
    <w:p w14:paraId="5D79F3EB" w14:textId="34FBA6BF" w:rsidR="00774414" w:rsidRPr="00022065" w:rsidRDefault="00774414" w:rsidP="00022065"/>
    <w:p w14:paraId="6B7E245B" w14:textId="2B48C03B" w:rsidR="00285655" w:rsidRPr="00022065" w:rsidDel="00F24D81" w:rsidRDefault="00774414" w:rsidP="00022065">
      <w:pPr>
        <w:rPr>
          <w:del w:id="696" w:author="Wilko Quak" w:date="2023-10-08T23:29:00Z"/>
        </w:rPr>
      </w:pPr>
      <w:del w:id="697" w:author="Wilko Quak" w:date="2023-10-08T23:29:00Z">
        <w:r w:rsidRPr="00022065" w:rsidDel="00F24D81">
          <w:lastRenderedPageBreak/>
          <w:delText>Aan de O</w:delText>
        </w:r>
        <w:r w:rsidR="0001514F" w:rsidRPr="00022065" w:rsidDel="00F24D81">
          <w:delText>P</w:delText>
        </w:r>
        <w:r w:rsidRPr="00022065" w:rsidDel="00F24D81">
          <w:delText>-kant gebeurt dit middels intrekkingen van de instrumentVersies</w:delText>
        </w:r>
        <w:r w:rsidR="0001514F" w:rsidRPr="00022065" w:rsidDel="00F24D81">
          <w:delText>.</w:delText>
        </w:r>
      </w:del>
    </w:p>
    <w:p w14:paraId="762363E3" w14:textId="0729C5CC" w:rsidR="00353C7E" w:rsidRPr="00022065" w:rsidRDefault="00353C7E" w:rsidP="00022065">
      <w:del w:id="698" w:author="Wilko Quak" w:date="2023-11-10T08:57:00Z">
        <w:r w:rsidRPr="00022065" w:rsidDel="00C4460F">
          <w:delText>Aan de OW-kant gebeurt dit middels</w:delText>
        </w:r>
      </w:del>
      <w:ins w:id="699" w:author="Wilko Quak" w:date="2023-11-10T08:57:00Z">
        <w:r w:rsidR="00C4460F">
          <w:t>Dit gebeurt door</w:t>
        </w:r>
      </w:ins>
      <w:r w:rsidRPr="00022065">
        <w:t xml:space="preserve"> </w:t>
      </w:r>
      <w:r w:rsidR="00C33224" w:rsidRPr="00022065">
        <w:t xml:space="preserve">de status </w:t>
      </w:r>
      <w:ins w:id="700" w:author="Wilko Quak" w:date="2023-10-08T23:29:00Z">
        <w:r w:rsidR="00F24D81">
          <w:t xml:space="preserve">‘B’ ( van </w:t>
        </w:r>
      </w:ins>
      <w:del w:id="701" w:author="Wilko Quak" w:date="2023-10-08T23:29:00Z">
        <w:r w:rsidR="00C33224" w:rsidRPr="00022065" w:rsidDel="00F24D81">
          <w:delText>‘</w:delText>
        </w:r>
      </w:del>
      <w:r w:rsidR="00C33224" w:rsidRPr="00022065">
        <w:t>beëindigen</w:t>
      </w:r>
      <w:ins w:id="702" w:author="Wilko Quak" w:date="2023-10-08T23:29:00Z">
        <w:r w:rsidR="00F24D81">
          <w:t>)</w:t>
        </w:r>
      </w:ins>
      <w:del w:id="703" w:author="Wilko Quak" w:date="2023-10-08T23:29:00Z">
        <w:r w:rsidR="00C33224" w:rsidRPr="00022065" w:rsidDel="00F24D81">
          <w:delText>’</w:delText>
        </w:r>
      </w:del>
      <w:r w:rsidR="00C33224" w:rsidRPr="00022065">
        <w:t xml:space="preserve"> </w:t>
      </w:r>
      <w:r w:rsidR="00AD7DE8" w:rsidRPr="00022065">
        <w:t>mee</w:t>
      </w:r>
      <w:r w:rsidR="00C33224" w:rsidRPr="00022065">
        <w:t xml:space="preserve"> te geven.</w:t>
      </w:r>
    </w:p>
    <w:p w14:paraId="7C837633" w14:textId="334999B4" w:rsidR="00F74E08" w:rsidRDefault="00F74E08" w:rsidP="00F74E08">
      <w:pPr>
        <w:pStyle w:val="Kop3"/>
      </w:pPr>
      <w:bookmarkStart w:id="704" w:name="_Toc152061479"/>
      <w:bookmarkStart w:id="705" w:name="Muteren_uitgangspunt_wijzigenobjecten"/>
      <w:r>
        <w:t>Een wijziging van een object zorgt voor een nieuwe versie van het object</w:t>
      </w:r>
      <w:bookmarkEnd w:id="704"/>
    </w:p>
    <w:bookmarkEnd w:id="705"/>
    <w:p w14:paraId="299A5486" w14:textId="3521B2B2" w:rsidR="00AE44C6" w:rsidRPr="00022065" w:rsidRDefault="007D6E0C" w:rsidP="00022065">
      <w:r w:rsidRPr="00022065">
        <w:t xml:space="preserve">Dit uitgangspunt geeft aan dat </w:t>
      </w:r>
      <w:r w:rsidR="00872B69" w:rsidRPr="00022065">
        <w:t xml:space="preserve">het wijzigen van een object er altijd voor zorgt dat de vorige versie van het object nog steeds bestaat. </w:t>
      </w:r>
      <w:r w:rsidR="00A23D35" w:rsidRPr="00022065">
        <w:t xml:space="preserve">Hierdoor </w:t>
      </w:r>
      <w:r w:rsidR="00E06933" w:rsidRPr="00022065">
        <w:t xml:space="preserve">is </w:t>
      </w:r>
      <w:del w:id="706" w:author="Wilko Quak" w:date="2023-11-10T08:58:00Z">
        <w:r w:rsidR="00E06933" w:rsidRPr="00022065" w:rsidDel="00C4460F">
          <w:delText xml:space="preserve">het altijd zo dat </w:delText>
        </w:r>
        <w:r w:rsidR="003056C2" w:rsidRPr="00022065" w:rsidDel="00C4460F">
          <w:delText xml:space="preserve">je </w:delText>
        </w:r>
      </w:del>
      <w:r w:rsidR="003056C2" w:rsidRPr="00022065">
        <w:t>kun</w:t>
      </w:r>
      <w:ins w:id="707" w:author="Wilko Quak" w:date="2023-11-10T08:58:00Z">
        <w:r w:rsidR="00C4460F">
          <w:t xml:space="preserve"> </w:t>
        </w:r>
        <w:proofErr w:type="spellStart"/>
        <w:r w:rsidR="00C4460F">
          <w:t>je</w:t>
        </w:r>
      </w:ins>
      <w:del w:id="708" w:author="Wilko Quak" w:date="2023-11-10T08:58:00Z">
        <w:r w:rsidR="003056C2" w:rsidRPr="00022065" w:rsidDel="00C4460F">
          <w:delText xml:space="preserve">t </w:delText>
        </w:r>
      </w:del>
      <w:r w:rsidR="003056C2" w:rsidRPr="00022065">
        <w:t>tijdreizen</w:t>
      </w:r>
      <w:proofErr w:type="spellEnd"/>
      <w:r w:rsidR="003056C2" w:rsidRPr="00022065">
        <w:t xml:space="preserve"> in het DSO</w:t>
      </w:r>
      <w:r w:rsidR="001B1B4F" w:rsidRPr="00022065">
        <w:t xml:space="preserve">, wat betekent dat je kunt kijken hoe de toestand er op een bepaalde datum uitzag. </w:t>
      </w:r>
      <w:r w:rsidR="00A37193" w:rsidRPr="00022065">
        <w:t xml:space="preserve">Kortom, het beëindigen van een object zorgt er alleen voor </w:t>
      </w:r>
      <w:r w:rsidR="00CE574E" w:rsidRPr="00022065">
        <w:t>het deactiveren van een object</w:t>
      </w:r>
      <w:r w:rsidR="002356D9" w:rsidRPr="00022065">
        <w:t>, aangezien het object nog steeds bestaat in het DSO</w:t>
      </w:r>
      <w:r w:rsidR="00CE574E" w:rsidRPr="00022065">
        <w:t>.</w:t>
      </w:r>
    </w:p>
    <w:p w14:paraId="458499B3" w14:textId="0B0936EE" w:rsidR="00D85511" w:rsidRPr="00022065" w:rsidRDefault="00D85511" w:rsidP="00022065"/>
    <w:p w14:paraId="3F05D132" w14:textId="59D09276" w:rsidR="00285655" w:rsidRPr="00022065" w:rsidRDefault="00D85511" w:rsidP="00022065">
      <w:r w:rsidRPr="00022065">
        <w:t>De tijdstempels van</w:t>
      </w:r>
      <w:del w:id="709" w:author="Wilko Quak" w:date="2023-11-10T08:59:00Z">
        <w:r w:rsidRPr="00022065" w:rsidDel="00AB542F">
          <w:delText>uit</w:delText>
        </w:r>
      </w:del>
      <w:r w:rsidRPr="00022065">
        <w:t xml:space="preserve"> de </w:t>
      </w:r>
      <w:proofErr w:type="spellStart"/>
      <w:r w:rsidRPr="00022065">
        <w:t>ConsolidatieInformatie</w:t>
      </w:r>
      <w:proofErr w:type="spellEnd"/>
      <w:r w:rsidRPr="00022065">
        <w:t xml:space="preserve"> van het Besluit bepalen wanneer bepaalde OW-informatie juridisch werkend is.</w:t>
      </w:r>
    </w:p>
    <w:p w14:paraId="541A3B4E" w14:textId="1BA45242" w:rsidR="00014862" w:rsidRDefault="00CB25B3" w:rsidP="00014862">
      <w:pPr>
        <w:pStyle w:val="Kop2"/>
      </w:pPr>
      <w:bookmarkStart w:id="710" w:name="_Ref124235575"/>
      <w:bookmarkStart w:id="711" w:name="_Toc152061480"/>
      <w:bookmarkStart w:id="712" w:name="Muteren_regulier"/>
      <w:r>
        <w:t xml:space="preserve">OW-objecten bij wijzigingsmethode </w:t>
      </w:r>
      <w:r w:rsidR="007C6504">
        <w:t>r</w:t>
      </w:r>
      <w:r>
        <w:t>envooi</w:t>
      </w:r>
      <w:bookmarkEnd w:id="710"/>
      <w:bookmarkEnd w:id="711"/>
    </w:p>
    <w:bookmarkEnd w:id="712"/>
    <w:p w14:paraId="4759D136" w14:textId="4B0ADB07" w:rsidR="000A5157" w:rsidRPr="00022065" w:rsidRDefault="006E113F" w:rsidP="00022065">
      <w:r>
        <w:t xml:space="preserve">Uitgangspunt van de STOP/TPOD-standaard is dat </w:t>
      </w:r>
      <w:r w:rsidR="00514EA5">
        <w:t xml:space="preserve">bij het wijzigen van een regeling de wijzigingsmethode </w:t>
      </w:r>
      <w:r w:rsidR="00F7457C">
        <w:t>renvooi</w:t>
      </w:r>
      <w:r w:rsidR="00514EA5">
        <w:t xml:space="preserve"> wordt toegepast. </w:t>
      </w:r>
      <w:r w:rsidR="00014862" w:rsidRPr="00022065">
        <w:t xml:space="preserve">Bij </w:t>
      </w:r>
      <w:r w:rsidR="005245A9">
        <w:t xml:space="preserve">deze methode hoort bij </w:t>
      </w:r>
      <w:r w:rsidR="00014862" w:rsidRPr="00022065">
        <w:t xml:space="preserve">een wijzigingsbesluit </w:t>
      </w:r>
      <w:r w:rsidR="0045154A" w:rsidRPr="00022065">
        <w:t xml:space="preserve">een </w:t>
      </w:r>
      <w:proofErr w:type="spellStart"/>
      <w:r w:rsidR="0045154A" w:rsidRPr="00022065">
        <w:t>RegelingMutatie</w:t>
      </w:r>
      <w:proofErr w:type="spellEnd"/>
      <w:r w:rsidR="0045154A" w:rsidRPr="00022065">
        <w:t xml:space="preserve"> met hierin </w:t>
      </w:r>
      <w:r w:rsidR="00054679" w:rsidRPr="00022065">
        <w:t xml:space="preserve">allerlei mutatieacties. Deze staan beschreven op de documentatiepagina </w:t>
      </w:r>
      <w:r w:rsidR="000C56D7" w:rsidRPr="00022065">
        <w:t xml:space="preserve">over </w:t>
      </w:r>
      <w:hyperlink r:id="rId42" w:history="1">
        <w:r w:rsidR="000C56D7" w:rsidRPr="00022065">
          <w:t>renvooieren</w:t>
        </w:r>
      </w:hyperlink>
      <w:r w:rsidR="007E681B" w:rsidRPr="00022065">
        <w:t xml:space="preserve"> en </w:t>
      </w:r>
      <w:hyperlink r:id="rId43" w:history="1">
        <w:r w:rsidR="007E681B" w:rsidRPr="00022065">
          <w:t>muteren van tekst</w:t>
        </w:r>
      </w:hyperlink>
      <w:r w:rsidR="000C56D7" w:rsidRPr="00022065">
        <w:t xml:space="preserve"> </w:t>
      </w:r>
      <w:r w:rsidR="00054679" w:rsidRPr="00022065">
        <w:t>van de OP-standaard.</w:t>
      </w:r>
    </w:p>
    <w:p w14:paraId="22F6EE94" w14:textId="5BBBE426" w:rsidR="007E681B" w:rsidRPr="00022065" w:rsidRDefault="007E681B" w:rsidP="00022065"/>
    <w:p w14:paraId="7B0051B0" w14:textId="71E31816" w:rsidR="007E681B" w:rsidRPr="00022065" w:rsidRDefault="007E681B" w:rsidP="00022065">
      <w:r w:rsidRPr="00022065">
        <w:t xml:space="preserve">Voor </w:t>
      </w:r>
      <w:r w:rsidR="004971F1" w:rsidRPr="00022065">
        <w:t>OW-objecten betekent het aanleveren</w:t>
      </w:r>
      <w:r w:rsidR="00CE1E4D" w:rsidRPr="00022065">
        <w:t xml:space="preserve"> van een object:</w:t>
      </w:r>
    </w:p>
    <w:p w14:paraId="74F05764" w14:textId="065C1994" w:rsidR="00CE1E4D" w:rsidRPr="005534B1" w:rsidRDefault="00CE1E4D" w:rsidP="00DB3379">
      <w:pPr>
        <w:pStyle w:val="Opsommingtekens1"/>
      </w:pPr>
      <w:del w:id="713" w:author="Wilko Quak" w:date="2023-11-07T14:33:00Z">
        <w:r w:rsidRPr="005534B1" w:rsidDel="00F45857">
          <w:delText xml:space="preserve">Bij een nieuw object krijgt dit een nieuwe identificatie (zoals bij een </w:delText>
        </w:r>
        <w:r w:rsidR="00CF47FB" w:rsidRPr="005534B1" w:rsidDel="00F45857">
          <w:delText>eerste</w:delText>
        </w:r>
        <w:r w:rsidRPr="005534B1" w:rsidDel="00F45857">
          <w:delText xml:space="preserve"> aanlevering)</w:delText>
        </w:r>
        <w:r w:rsidR="00CB5EE0" w:rsidRPr="005534B1" w:rsidDel="00F45857">
          <w:delText xml:space="preserve"> – </w:delText>
        </w:r>
        <w:r w:rsidR="00CB5EE0" w:rsidRPr="005534B1" w:rsidDel="00F45857">
          <w:rPr>
            <w:i/>
            <w:iCs/>
          </w:rPr>
          <w:delText>dit wordt door het DSO niet als mutatie gezien.</w:delText>
        </w:r>
      </w:del>
      <w:ins w:id="714" w:author="Wilko Quak" w:date="2023-11-07T14:33:00Z">
        <w:r w:rsidR="00F45857">
          <w:t>Wanneer een OW-object wordt aangeleverd met</w:t>
        </w:r>
      </w:ins>
      <w:ins w:id="715" w:author="Wilko Quak" w:date="2023-11-07T14:34:00Z">
        <w:r w:rsidR="00CF3B77">
          <w:t xml:space="preserve"> een nog niet eerder gebruikt identificatie is er sprake van een nieuw object.</w:t>
        </w:r>
      </w:ins>
    </w:p>
    <w:p w14:paraId="43558BFE" w14:textId="7F166B3C" w:rsidR="00CE1E4D" w:rsidRPr="005534B1" w:rsidRDefault="00CE1E4D" w:rsidP="009572A3">
      <w:pPr>
        <w:pStyle w:val="Opsommingtekens1"/>
      </w:pPr>
      <w:r w:rsidRPr="005534B1">
        <w:t xml:space="preserve">Bij het </w:t>
      </w:r>
      <w:r w:rsidR="00CF2174" w:rsidRPr="005534B1">
        <w:t xml:space="preserve">wijzigen </w:t>
      </w:r>
      <w:r w:rsidRPr="005534B1">
        <w:t xml:space="preserve">van een object wordt dezelfde identificatie meegegeven, maar </w:t>
      </w:r>
      <w:r w:rsidR="000D1ED4" w:rsidRPr="005534B1">
        <w:t xml:space="preserve">is de invulling van het object anders </w:t>
      </w:r>
      <w:r w:rsidR="00CB5EE0" w:rsidRPr="005534B1">
        <w:t xml:space="preserve">– </w:t>
      </w:r>
      <w:r w:rsidR="00CB5EE0" w:rsidRPr="005534B1">
        <w:rPr>
          <w:i/>
          <w:iCs/>
        </w:rPr>
        <w:t>dit wordt door het DSO als mutatie van een OW-object gezien.</w:t>
      </w:r>
    </w:p>
    <w:p w14:paraId="6CBB5C72" w14:textId="60F05CD8" w:rsidR="00CE1E4D" w:rsidRPr="005534B1" w:rsidRDefault="00CE1E4D" w:rsidP="009572A3">
      <w:pPr>
        <w:pStyle w:val="Opsommingtekens1"/>
      </w:pPr>
      <w:r w:rsidRPr="005534B1">
        <w:t xml:space="preserve">Bij het laten vervallen van een object wordt een status </w:t>
      </w:r>
      <w:r w:rsidR="00A7391D" w:rsidRPr="005534B1">
        <w:t>‘</w:t>
      </w:r>
      <w:del w:id="716" w:author="Wilko Quak" w:date="2023-11-07T14:34:00Z">
        <w:r w:rsidR="007351A3" w:rsidRPr="00CF3B77" w:rsidDel="00CF3B77">
          <w:delText>beëindigen</w:delText>
        </w:r>
        <w:r w:rsidR="00A7391D" w:rsidRPr="005534B1" w:rsidDel="00CF3B77">
          <w:delText xml:space="preserve">’ </w:delText>
        </w:r>
      </w:del>
      <w:ins w:id="717" w:author="Wilko Quak" w:date="2023-11-07T14:34:00Z">
        <w:r w:rsidR="00CF3B77">
          <w:t>B</w:t>
        </w:r>
        <w:r w:rsidR="00CF3B77" w:rsidRPr="005534B1">
          <w:t xml:space="preserve">’ </w:t>
        </w:r>
      </w:ins>
      <w:r w:rsidRPr="005534B1">
        <w:t>meegegeven</w:t>
      </w:r>
      <w:del w:id="718" w:author="Wilko Quak" w:date="2023-11-07T14:35:00Z">
        <w:r w:rsidR="00D50D97" w:rsidRPr="005534B1" w:rsidDel="00CF3B77">
          <w:delText xml:space="preserve"> – </w:delText>
        </w:r>
        <w:r w:rsidR="00D50D97" w:rsidRPr="005534B1" w:rsidDel="00CF3B77">
          <w:rPr>
            <w:i/>
            <w:iCs/>
          </w:rPr>
          <w:delText xml:space="preserve">dit wordt </w:delText>
        </w:r>
        <w:r w:rsidR="002356D9" w:rsidRPr="005534B1" w:rsidDel="00CF3B77">
          <w:rPr>
            <w:i/>
            <w:iCs/>
          </w:rPr>
          <w:delText>ook als mutatie van een OW-object gezien</w:delText>
        </w:r>
      </w:del>
      <w:r w:rsidR="002356D9" w:rsidRPr="005534B1">
        <w:t>.</w:t>
      </w:r>
    </w:p>
    <w:p w14:paraId="7D4CC121" w14:textId="24B32CFC" w:rsidR="00DC6316" w:rsidRDefault="004C1A59" w:rsidP="004C1A59">
      <w:pPr>
        <w:pStyle w:val="Kop3"/>
      </w:pPr>
      <w:bookmarkStart w:id="719" w:name="_Toc152061481"/>
      <w:bookmarkStart w:id="720" w:name="Muteren_regulier_nieuwobject"/>
      <w:r>
        <w:lastRenderedPageBreak/>
        <w:t>Nieuw object</w:t>
      </w:r>
      <w:bookmarkEnd w:id="719"/>
    </w:p>
    <w:bookmarkEnd w:id="720"/>
    <w:p w14:paraId="3C0F2656" w14:textId="301943AB" w:rsidR="000208C3" w:rsidRDefault="005A43F1">
      <w:pPr>
        <w:pStyle w:val="Figuur"/>
        <w:jc w:val="center"/>
        <w:pPrChange w:id="721" w:author="Wilko Quak" w:date="2023-11-10T15:51:00Z">
          <w:pPr>
            <w:pStyle w:val="Figuur"/>
          </w:pPr>
        </w:pPrChange>
      </w:pPr>
      <w:r>
        <w:rPr>
          <w:noProof/>
        </w:rPr>
        <w:drawing>
          <wp:inline distT="0" distB="0" distL="0" distR="0" wp14:anchorId="5BBBC86F" wp14:editId="058A667D">
            <wp:extent cx="5724525" cy="2876550"/>
            <wp:effectExtent l="0" t="0" r="9525" b="0"/>
            <wp:docPr id="8" name="Afbeeld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24525" cy="2876550"/>
                    </a:xfrm>
                    <a:prstGeom prst="rect">
                      <a:avLst/>
                    </a:prstGeom>
                    <a:noFill/>
                    <a:ln>
                      <a:noFill/>
                    </a:ln>
                  </pic:spPr>
                </pic:pic>
              </a:graphicData>
            </a:graphic>
          </wp:inline>
        </w:drawing>
      </w:r>
    </w:p>
    <w:p w14:paraId="168E1841" w14:textId="4F47C0D5" w:rsidR="00FE01D0" w:rsidRDefault="00CF3B77">
      <w:pPr>
        <w:pStyle w:val="Figuurbijschrift"/>
        <w:jc w:val="center"/>
        <w:pPrChange w:id="722" w:author="Wilko Quak" w:date="2023-11-10T15:51:00Z">
          <w:pPr>
            <w:pStyle w:val="Figuurbijschrift"/>
          </w:pPr>
        </w:pPrChange>
      </w:pPr>
      <w:ins w:id="723" w:author="Wilko Quak" w:date="2023-11-07T14:38:00Z">
        <w:r>
          <w:t>: Het aanleveren van een nieuw OW-object</w:t>
        </w:r>
      </w:ins>
    </w:p>
    <w:p w14:paraId="5362E1DC" w14:textId="04E67CA0" w:rsidR="00285655" w:rsidRPr="00022065" w:rsidRDefault="00293966" w:rsidP="00022065">
      <w:r w:rsidRPr="00022065">
        <w:t>Om te constateren of iets een nieuw object is wordt er gekeken naar de identificatie.</w:t>
      </w:r>
    </w:p>
    <w:p w14:paraId="51C90060" w14:textId="1947A61F" w:rsidR="00285655" w:rsidRPr="00022065" w:rsidRDefault="00293966" w:rsidP="00022065">
      <w:r w:rsidRPr="00022065">
        <w:t>Is de identificatie van het object onbekend bij het DSO, dan wordt het object gezien als nieuw object.</w:t>
      </w:r>
    </w:p>
    <w:p w14:paraId="2F9C69B2" w14:textId="27203EAA" w:rsidR="00D10654" w:rsidRPr="00022065" w:rsidRDefault="00D10654" w:rsidP="00022065"/>
    <w:p w14:paraId="07683656" w14:textId="605FE7C9" w:rsidR="00842E69" w:rsidRPr="00022065" w:rsidRDefault="00D10654" w:rsidP="00022065">
      <w:r w:rsidRPr="00022065">
        <w:t xml:space="preserve">Voor </w:t>
      </w:r>
      <w:del w:id="724" w:author="Wilko Quak" w:date="2023-11-10T09:00:00Z">
        <w:r w:rsidRPr="00022065" w:rsidDel="00AB542F">
          <w:delText xml:space="preserve">het opvoeren van </w:delText>
        </w:r>
      </w:del>
      <w:r w:rsidRPr="00022065">
        <w:t xml:space="preserve">een nieuw object </w:t>
      </w:r>
      <w:del w:id="725" w:author="Wilko Quak" w:date="2023-11-07T14:35:00Z">
        <w:r w:rsidRPr="00022065" w:rsidDel="00CF3B77">
          <w:delText xml:space="preserve">gelden </w:delText>
        </w:r>
      </w:del>
      <w:ins w:id="726" w:author="Wilko Quak" w:date="2023-11-07T14:35:00Z">
        <w:r w:rsidR="00CF3B77">
          <w:t>geldt</w:t>
        </w:r>
        <w:r w:rsidR="00CF3B77" w:rsidRPr="00022065">
          <w:t xml:space="preserve"> </w:t>
        </w:r>
      </w:ins>
      <w:r w:rsidR="00842E69" w:rsidRPr="00022065">
        <w:t>een aantal regels</w:t>
      </w:r>
      <w:del w:id="727" w:author="Wilko Quak" w:date="2023-11-07T14:36:00Z">
        <w:r w:rsidR="00842E69" w:rsidRPr="00022065" w:rsidDel="00CF3B77">
          <w:delText>, namelijk:</w:delText>
        </w:r>
      </w:del>
      <w:ins w:id="728" w:author="Wilko Quak" w:date="2023-11-07T14:36:00Z">
        <w:r w:rsidR="00CF3B77">
          <w:t>:</w:t>
        </w:r>
      </w:ins>
    </w:p>
    <w:p w14:paraId="1A08ECB9" w14:textId="77777777" w:rsidR="00CF3B77" w:rsidRDefault="00CF3B77" w:rsidP="00022065">
      <w:pPr>
        <w:rPr>
          <w:ins w:id="729" w:author="Wilko Quak" w:date="2023-11-07T14:36:00Z"/>
        </w:rPr>
      </w:pPr>
    </w:p>
    <w:p w14:paraId="1DBED508" w14:textId="18B2F9EA" w:rsidR="00842E69" w:rsidRDefault="00CF3B77" w:rsidP="00022065">
      <w:pPr>
        <w:rPr>
          <w:ins w:id="730" w:author="Wilko Quak" w:date="2023-11-07T14:36:00Z"/>
        </w:rPr>
      </w:pPr>
      <w:ins w:id="731" w:author="Wilko Quak" w:date="2023-11-07T14:36:00Z">
        <w:r w:rsidRPr="00CF3B77">
          <w:rPr>
            <w:b/>
            <w:bCs/>
            <w:rPrChange w:id="732" w:author="Wilko Quak" w:date="2023-11-07T14:36:00Z">
              <w:rPr/>
            </w:rPrChange>
          </w:rPr>
          <w:t>Regel:</w:t>
        </w:r>
        <w:r>
          <w:t xml:space="preserve"> </w:t>
        </w:r>
      </w:ins>
      <w:r w:rsidR="00FD34B9" w:rsidRPr="00022065">
        <w:t xml:space="preserve">De eerste keer dat een </w:t>
      </w:r>
      <w:del w:id="733" w:author="Wilko Quak" w:date="2023-11-10T09:00:00Z">
        <w:r w:rsidR="00FD34B9" w:rsidRPr="00022065" w:rsidDel="00AB542F">
          <w:delText xml:space="preserve">nieuw </w:delText>
        </w:r>
      </w:del>
      <w:r w:rsidR="00FD34B9" w:rsidRPr="00022065">
        <w:t>object wordt aangeleverd mag deze niet de status beëindigd hebben (OZON0104).</w:t>
      </w:r>
    </w:p>
    <w:p w14:paraId="11276994" w14:textId="77777777" w:rsidR="00CF3B77" w:rsidRPr="00022065" w:rsidRDefault="00CF3B77" w:rsidP="00022065"/>
    <w:p w14:paraId="75F6C7BC" w14:textId="77777777" w:rsidR="00CF3B77" w:rsidRDefault="00CF3B77" w:rsidP="00022065">
      <w:pPr>
        <w:rPr>
          <w:ins w:id="734" w:author="Wilko Quak" w:date="2023-11-07T14:36:00Z"/>
        </w:rPr>
      </w:pPr>
      <w:ins w:id="735" w:author="Wilko Quak" w:date="2023-11-07T14:36:00Z">
        <w:r w:rsidRPr="00CF3B77">
          <w:rPr>
            <w:b/>
            <w:bCs/>
            <w:rPrChange w:id="736" w:author="Wilko Quak" w:date="2023-11-07T14:36:00Z">
              <w:rPr/>
            </w:rPrChange>
          </w:rPr>
          <w:t>Regel:</w:t>
        </w:r>
        <w:r>
          <w:t xml:space="preserve"> </w:t>
        </w:r>
      </w:ins>
      <w:r w:rsidR="006F372D" w:rsidRPr="00022065">
        <w:t>Als er verwezen wordt naar andere OW-</w:t>
      </w:r>
      <w:r w:rsidR="00714DF0" w:rsidRPr="00022065">
        <w:t>objecten, dan moeten deze bestaan (OZON0109)</w:t>
      </w:r>
      <w:r w:rsidR="009029B4" w:rsidRPr="00022065">
        <w:br/>
      </w:r>
    </w:p>
    <w:p w14:paraId="1D77FFE6" w14:textId="59C33F2D" w:rsidR="006F372D" w:rsidRPr="00022065" w:rsidRDefault="00CF3B77" w:rsidP="00022065">
      <w:ins w:id="737" w:author="Wilko Quak" w:date="2023-11-07T14:36:00Z">
        <w:r>
          <w:t>D</w:t>
        </w:r>
      </w:ins>
      <w:del w:id="738" w:author="Wilko Quak" w:date="2023-11-07T14:36:00Z">
        <w:r w:rsidR="009029B4" w:rsidRPr="00022065" w:rsidDel="00CF3B77">
          <w:delText>d</w:delText>
        </w:r>
      </w:del>
      <w:r w:rsidR="009029B4" w:rsidRPr="00022065">
        <w:t xml:space="preserve">it betekent dat </w:t>
      </w:r>
      <w:r w:rsidR="003E2534" w:rsidRPr="00022065">
        <w:t xml:space="preserve">de </w:t>
      </w:r>
      <w:r w:rsidR="009029B4" w:rsidRPr="00022065">
        <w:t xml:space="preserve">OW-objecten </w:t>
      </w:r>
      <w:r w:rsidR="003E2534" w:rsidRPr="00022065">
        <w:t xml:space="preserve">waar naar verwezen wordt </w:t>
      </w:r>
      <w:r w:rsidR="009029B4" w:rsidRPr="00022065">
        <w:t>ofwel aangeleverd moeten worden ofwel al aangeleverd moeten zijn.</w:t>
      </w:r>
    </w:p>
    <w:p w14:paraId="0D0AD5B7" w14:textId="2D9D544D" w:rsidR="00FE01D0" w:rsidRDefault="00D10654" w:rsidP="00D10654">
      <w:pPr>
        <w:pStyle w:val="Kop3"/>
      </w:pPr>
      <w:bookmarkStart w:id="739" w:name="_Ref144450825"/>
      <w:bookmarkStart w:id="740" w:name="_Toc152061482"/>
      <w:bookmarkStart w:id="741" w:name="Muteren_regulier_wijzigenobject"/>
      <w:r>
        <w:lastRenderedPageBreak/>
        <w:t xml:space="preserve">Wijziging van </w:t>
      </w:r>
      <w:r w:rsidR="00BF3292">
        <w:t xml:space="preserve">een </w:t>
      </w:r>
      <w:r>
        <w:t>object</w:t>
      </w:r>
      <w:bookmarkEnd w:id="739"/>
      <w:bookmarkEnd w:id="740"/>
    </w:p>
    <w:bookmarkEnd w:id="741"/>
    <w:p w14:paraId="08D17D71" w14:textId="0E5C020E" w:rsidR="004C1A59" w:rsidRDefault="000208C3">
      <w:pPr>
        <w:pStyle w:val="Figuur"/>
        <w:jc w:val="center"/>
        <w:pPrChange w:id="742" w:author="Wilko Quak" w:date="2023-11-10T15:50:00Z">
          <w:pPr>
            <w:pStyle w:val="Figuur"/>
          </w:pPr>
        </w:pPrChange>
      </w:pPr>
      <w:r>
        <w:rPr>
          <w:noProof/>
        </w:rPr>
        <w:drawing>
          <wp:inline distT="0" distB="0" distL="0" distR="0" wp14:anchorId="2FF3DC11" wp14:editId="63BA05D3">
            <wp:extent cx="5724525" cy="3248025"/>
            <wp:effectExtent l="0" t="0" r="9525" b="9525"/>
            <wp:docPr id="9"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24525" cy="3248025"/>
                    </a:xfrm>
                    <a:prstGeom prst="rect">
                      <a:avLst/>
                    </a:prstGeom>
                    <a:noFill/>
                    <a:ln>
                      <a:noFill/>
                    </a:ln>
                  </pic:spPr>
                </pic:pic>
              </a:graphicData>
            </a:graphic>
          </wp:inline>
        </w:drawing>
      </w:r>
    </w:p>
    <w:p w14:paraId="32937668" w14:textId="2DC23838" w:rsidR="008B7315" w:rsidRDefault="00CF3B77">
      <w:pPr>
        <w:pStyle w:val="Figuurbijschrift"/>
        <w:jc w:val="center"/>
        <w:pPrChange w:id="743" w:author="Wilko Quak" w:date="2023-11-10T15:50:00Z">
          <w:pPr>
            <w:pStyle w:val="Figuurbijschrift"/>
          </w:pPr>
        </w:pPrChange>
      </w:pPr>
      <w:ins w:id="744" w:author="Wilko Quak" w:date="2023-11-07T14:38:00Z">
        <w:r>
          <w:t>: Het wijzigen van een OW-object</w:t>
        </w:r>
      </w:ins>
    </w:p>
    <w:p w14:paraId="50C960D8" w14:textId="4A9789EF" w:rsidR="00285655" w:rsidRPr="00022065" w:rsidRDefault="00D10654" w:rsidP="00022065">
      <w:r w:rsidRPr="00022065">
        <w:t xml:space="preserve">Om te constateren of </w:t>
      </w:r>
      <w:r w:rsidR="00787E38" w:rsidRPr="00022065">
        <w:t xml:space="preserve">een object gewijzigd wordt, wordt gekeken naar de identificatie van een object. </w:t>
      </w:r>
      <w:r w:rsidR="00F827A8" w:rsidRPr="00022065">
        <w:t xml:space="preserve">Is de identificatie van een object al bekend in het DSO, dan wordt </w:t>
      </w:r>
      <w:r w:rsidR="0007376B" w:rsidRPr="00022065">
        <w:t>gekeken of de inhoud veranderd is.</w:t>
      </w:r>
    </w:p>
    <w:p w14:paraId="3993B196" w14:textId="589519BB" w:rsidR="0007376B" w:rsidRPr="00022065" w:rsidRDefault="0007376B" w:rsidP="00022065"/>
    <w:p w14:paraId="7FBCF192" w14:textId="3626C3F4" w:rsidR="0007376B" w:rsidRPr="00022065" w:rsidRDefault="0007376B" w:rsidP="00022065">
      <w:r w:rsidRPr="00022065">
        <w:t xml:space="preserve">Voor het wijzigen van objecten </w:t>
      </w:r>
      <w:r w:rsidR="008E14D9">
        <w:t>geldt</w:t>
      </w:r>
      <w:r w:rsidRPr="00022065">
        <w:t xml:space="preserve"> een aantal regels, namelijk:</w:t>
      </w:r>
    </w:p>
    <w:p w14:paraId="0624EC35" w14:textId="1F8E6D38" w:rsidR="00285655" w:rsidRDefault="00123242" w:rsidP="00DB3379">
      <w:pPr>
        <w:pStyle w:val="Opsommingtekens1"/>
      </w:pPr>
      <w:r w:rsidRPr="000A5167">
        <w:t>Het aanleveren van een OW-object mag alleen indien de gegevens zijn aangepast t.o.v. de vorige versie van het OW-object (OZON0108).</w:t>
      </w:r>
      <w:r w:rsidR="00780B97" w:rsidRPr="000A5167">
        <w:t xml:space="preserve"> Hierbij wordt </w:t>
      </w:r>
      <w:r w:rsidR="00160A80" w:rsidRPr="000A5167">
        <w:t xml:space="preserve">een nieuwe relatie bij een OW-object ook gezien als </w:t>
      </w:r>
      <w:r w:rsidR="00041D0D" w:rsidRPr="000A5167">
        <w:t>een gegeven.</w:t>
      </w:r>
    </w:p>
    <w:p w14:paraId="6FADEEF1" w14:textId="1B6461AF" w:rsidR="008E14D9" w:rsidRPr="000A5167" w:rsidRDefault="008E14D9" w:rsidP="00DB3379">
      <w:pPr>
        <w:pStyle w:val="Opsommingtekens1"/>
      </w:pPr>
      <w:r>
        <w:t xml:space="preserve">Je mag het type van een OW-object niet wijzigen. </w:t>
      </w:r>
      <w:proofErr w:type="spellStart"/>
      <w:r>
        <w:t>RegelVoorIedereen</w:t>
      </w:r>
      <w:proofErr w:type="spellEnd"/>
      <w:r>
        <w:t>, Instructieregel en Omgevingswaarderegel zijn verschillende types.</w:t>
      </w:r>
    </w:p>
    <w:p w14:paraId="7C4F4848" w14:textId="2649AE18" w:rsidR="00285655" w:rsidRPr="000A5167" w:rsidRDefault="009100AD" w:rsidP="009572A3">
      <w:pPr>
        <w:pStyle w:val="Opsommingtekens1"/>
      </w:pPr>
      <w:r w:rsidRPr="000A5167">
        <w:t>Het aanleveren van een OW-object mag alleen gerelateerd zijn aan een Doel met tijdstempels die niet in het verleden ligt t.o.v. de meest recente wijziging</w:t>
      </w:r>
      <w:r w:rsidR="00C72ABE" w:rsidRPr="000A5167">
        <w:t xml:space="preserve"> (OZON0105 en OZON0106).</w:t>
      </w:r>
      <w:r w:rsidR="009C7FD4" w:rsidRPr="000A5167">
        <w:t xml:space="preserve"> Dit speelt vooral bij </w:t>
      </w:r>
      <w:proofErr w:type="spellStart"/>
      <w:r w:rsidR="009C7FD4" w:rsidRPr="000A5167">
        <w:t>directeMutaties</w:t>
      </w:r>
      <w:proofErr w:type="spellEnd"/>
      <w:r w:rsidR="009C7FD4" w:rsidRPr="000A5167">
        <w:t xml:space="preserve"> (</w:t>
      </w:r>
      <w:r w:rsidR="000A5167" w:rsidRPr="000A5167">
        <w:fldChar w:fldCharType="begin"/>
      </w:r>
      <w:r w:rsidR="000A5167" w:rsidRPr="000A5167">
        <w:instrText xml:space="preserve"> REF _Ref92188852 \n \h  \* MERGEFORMAT </w:instrText>
      </w:r>
      <w:r w:rsidR="000A5167" w:rsidRPr="000A5167">
        <w:fldChar w:fldCharType="separate"/>
      </w:r>
      <w:r w:rsidR="00F5100C">
        <w:t>7.4</w:t>
      </w:r>
      <w:r w:rsidR="000A5167" w:rsidRPr="000A5167">
        <w:fldChar w:fldCharType="end"/>
      </w:r>
      <w:r w:rsidR="009C7FD4" w:rsidRPr="000A5167">
        <w:t>).</w:t>
      </w:r>
      <w:r w:rsidR="00C72ABE" w:rsidRPr="000A5167">
        <w:br/>
      </w:r>
      <w:r w:rsidR="00C72ABE" w:rsidRPr="000A5167">
        <w:rPr>
          <w:i/>
          <w:iCs/>
        </w:rPr>
        <w:t>Dit betekent dat ik als ik in 2021 een aantal wijzigingsbesluiten heb gemaakt, ik niet nog eens een wijziging van OW-objecten kan doen n.a.v. een wijzigingsbesluit uit 2019.</w:t>
      </w:r>
    </w:p>
    <w:p w14:paraId="2F7BF130" w14:textId="3AB27BE0" w:rsidR="00285655" w:rsidRPr="000A5167" w:rsidRDefault="003766CA" w:rsidP="009572A3">
      <w:pPr>
        <w:pStyle w:val="Opsommingtekens1"/>
      </w:pPr>
      <w:r w:rsidRPr="000A5167">
        <w:t>Door het wijzigen van een object mogen er geen wees-objecten</w:t>
      </w:r>
      <w:r w:rsidR="00BF3292" w:rsidRPr="000A5167">
        <w:t xml:space="preserve">, dat zijn objecten </w:t>
      </w:r>
      <w:del w:id="745" w:author="Wilko Quak" w:date="2023-10-13T16:10:00Z">
        <w:r w:rsidR="00BF3292" w:rsidRPr="000A5167" w:rsidDel="00642B3F">
          <w:delText>waar niet meer naar verwezen wordt, ontstaan</w:delText>
        </w:r>
      </w:del>
      <w:ins w:id="746" w:author="Wilko Quak" w:date="2023-10-13T16:10:00Z">
        <w:r w:rsidR="00642B3F">
          <w:t xml:space="preserve"> die direct of indirect gekoppeld zijn</w:t>
        </w:r>
      </w:ins>
      <w:ins w:id="747" w:author="Wilko Quak" w:date="2023-10-13T16:11:00Z">
        <w:r w:rsidR="00642B3F">
          <w:t xml:space="preserve"> aan een OW-object dat een bestaand documentfragment annoteert</w:t>
        </w:r>
      </w:ins>
      <w:r w:rsidR="008A6D85" w:rsidRPr="000A5167">
        <w:t xml:space="preserve"> (OZON0350 t/m OZON0367)</w:t>
      </w:r>
      <w:r w:rsidR="00BF3292" w:rsidRPr="000A5167">
        <w:t>.</w:t>
      </w:r>
    </w:p>
    <w:p w14:paraId="5ADE5C7B" w14:textId="40E07BF4" w:rsidR="00892D20" w:rsidRPr="000A5167" w:rsidRDefault="00892D20" w:rsidP="009572A3">
      <w:pPr>
        <w:pStyle w:val="Opsommingtekens1"/>
      </w:pPr>
      <w:r w:rsidRPr="000A5167">
        <w:t xml:space="preserve">De volgende </w:t>
      </w:r>
      <w:r w:rsidR="00A30347" w:rsidRPr="000A5167">
        <w:t xml:space="preserve">IMOW-elementen zijn geen </w:t>
      </w:r>
      <w:r w:rsidRPr="000A5167">
        <w:t xml:space="preserve">objecten </w:t>
      </w:r>
      <w:r w:rsidR="00A30347" w:rsidRPr="000A5167">
        <w:t>en</w:t>
      </w:r>
      <w:r w:rsidRPr="000A5167">
        <w:t xml:space="preserve"> kunnen </w:t>
      </w:r>
      <w:r w:rsidR="00A30347" w:rsidRPr="000A5167">
        <w:t xml:space="preserve">derhalve </w:t>
      </w:r>
      <w:r w:rsidRPr="000A5167">
        <w:t>niet direct gewijzigd worden:</w:t>
      </w:r>
    </w:p>
    <w:p w14:paraId="1A7794B8" w14:textId="2D6821A3" w:rsidR="00892D20" w:rsidRPr="000A5167" w:rsidRDefault="00892D20" w:rsidP="00DB3379">
      <w:pPr>
        <w:pStyle w:val="Opsommingtekens2"/>
      </w:pPr>
      <w:r w:rsidRPr="000A5167">
        <w:t xml:space="preserve">ActiviteitLocatieaanduiding – deze moet altijd gewijzigd worden vanuit een </w:t>
      </w:r>
      <w:proofErr w:type="spellStart"/>
      <w:r w:rsidRPr="000A5167">
        <w:t>RegelVoorIedereen</w:t>
      </w:r>
      <w:proofErr w:type="spellEnd"/>
      <w:r w:rsidR="00371A84" w:rsidRPr="000A5167">
        <w:t>.</w:t>
      </w:r>
    </w:p>
    <w:p w14:paraId="50F4E869" w14:textId="2A2D101C" w:rsidR="00892D20" w:rsidRPr="000A5167" w:rsidRDefault="00371A84" w:rsidP="00437CAF">
      <w:pPr>
        <w:pStyle w:val="Opsommingtekens2"/>
      </w:pPr>
      <w:r w:rsidRPr="000A5167">
        <w:t>Normwaarde – deze moet altijd gewijzigd worden vanuit een Omgevingsnorm of Omgevingswaarde.</w:t>
      </w:r>
    </w:p>
    <w:p w14:paraId="1DCFCB3B" w14:textId="31D5F43E" w:rsidR="00130E7B" w:rsidRPr="000A5167" w:rsidRDefault="00130E7B" w:rsidP="00437CAF">
      <w:pPr>
        <w:pStyle w:val="Opsommingtekens2"/>
      </w:pPr>
      <w:proofErr w:type="spellStart"/>
      <w:r w:rsidRPr="000A5167">
        <w:t>Kaartlaag</w:t>
      </w:r>
      <w:proofErr w:type="spellEnd"/>
      <w:r w:rsidRPr="000A5167">
        <w:t xml:space="preserve"> – deze moet altijd gewijzigd worden vanuit een Kaart.</w:t>
      </w:r>
    </w:p>
    <w:p w14:paraId="2C21DC35" w14:textId="6A156450" w:rsidR="00BF3292" w:rsidRDefault="00BF3292" w:rsidP="00B02C29">
      <w:pPr>
        <w:pStyle w:val="Kop3"/>
      </w:pPr>
      <w:bookmarkStart w:id="748" w:name="_Toc152061483"/>
      <w:bookmarkStart w:id="749" w:name="Muteren_regulier_beëindigenobject"/>
      <w:r>
        <w:lastRenderedPageBreak/>
        <w:t>Beëindigen van object</w:t>
      </w:r>
      <w:bookmarkEnd w:id="748"/>
    </w:p>
    <w:bookmarkEnd w:id="749"/>
    <w:p w14:paraId="4535E653" w14:textId="0A75AE08" w:rsidR="00672DD7" w:rsidRDefault="00EC4A18" w:rsidP="008B7315">
      <w:pPr>
        <w:pStyle w:val="Figuur"/>
      </w:pPr>
      <w:r>
        <w:rPr>
          <w:noProof/>
        </w:rPr>
        <w:drawing>
          <wp:inline distT="0" distB="0" distL="0" distR="0" wp14:anchorId="3F80B3C5" wp14:editId="2C7A83A1">
            <wp:extent cx="5490210" cy="3117850"/>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90210" cy="3117850"/>
                    </a:xfrm>
                    <a:prstGeom prst="rect">
                      <a:avLst/>
                    </a:prstGeom>
                    <a:noFill/>
                    <a:ln>
                      <a:noFill/>
                    </a:ln>
                  </pic:spPr>
                </pic:pic>
              </a:graphicData>
            </a:graphic>
          </wp:inline>
        </w:drawing>
      </w:r>
    </w:p>
    <w:p w14:paraId="714F31D2" w14:textId="47D4C4C1" w:rsidR="00672DD7" w:rsidRDefault="00CF3B77" w:rsidP="008B7315">
      <w:pPr>
        <w:pStyle w:val="Figuurbijschrift"/>
      </w:pPr>
      <w:ins w:id="750" w:author="Wilko Quak" w:date="2023-11-07T14:38:00Z">
        <w:r>
          <w:t>: Het beëindigen van een OW-object</w:t>
        </w:r>
      </w:ins>
    </w:p>
    <w:p w14:paraId="7FDA100D" w14:textId="182656CB" w:rsidR="00285655" w:rsidRPr="00022065" w:rsidRDefault="00E70DFD" w:rsidP="00022065">
      <w:r w:rsidRPr="00022065">
        <w:t xml:space="preserve">Bij het </w:t>
      </w:r>
      <w:r w:rsidR="00A51BA8" w:rsidRPr="00022065">
        <w:t>beëindigen van een object wordt gekeken naar de identificatie om te bepalen welk object beëindigd moet worden.</w:t>
      </w:r>
    </w:p>
    <w:p w14:paraId="03A8C0CB" w14:textId="6BA6B1FD" w:rsidR="00AC5096" w:rsidRPr="00022065" w:rsidRDefault="00AC5096" w:rsidP="00022065"/>
    <w:p w14:paraId="14310F8C" w14:textId="16928842" w:rsidR="00AC5096" w:rsidRPr="00022065" w:rsidRDefault="00AC5096" w:rsidP="00022065">
      <w:r w:rsidRPr="00022065">
        <w:t>Voor het beëindigen van objecten gelden een aantal regels, namelijk:</w:t>
      </w:r>
    </w:p>
    <w:p w14:paraId="0E789E31" w14:textId="1CA2396E" w:rsidR="00D32A12" w:rsidRPr="000A5167" w:rsidRDefault="00D32A12">
      <w:pPr>
        <w:pStyle w:val="Opsommingtekens1"/>
        <w:numPr>
          <w:ilvl w:val="0"/>
          <w:numId w:val="0"/>
        </w:numPr>
        <w:pPrChange w:id="751" w:author="Wilko Quak" w:date="2023-11-07T14:39:00Z">
          <w:pPr>
            <w:pStyle w:val="Opsommingtekens1"/>
          </w:pPr>
        </w:pPrChange>
      </w:pPr>
      <w:r w:rsidRPr="000A5167">
        <w:t xml:space="preserve">Het beëindigen van een object mag alleen als </w:t>
      </w:r>
      <w:r w:rsidR="00791984" w:rsidRPr="000A5167">
        <w:t>de inhoud exact overeenkomt met de laatst aangeleverde OW-informatie (OZON0107).</w:t>
      </w:r>
    </w:p>
    <w:p w14:paraId="3F9E45C2" w14:textId="11DC7055" w:rsidR="00285655" w:rsidRPr="000A5167" w:rsidRDefault="00D436D3" w:rsidP="009572A3">
      <w:pPr>
        <w:pStyle w:val="Opsommingtekens1"/>
      </w:pPr>
      <w:r w:rsidRPr="000A5167">
        <w:t>Door het wijzigen van een object mogen er geen wees-objecten, dat zijn objecten waar niet meer naar verwezen wordt, ontstaan.</w:t>
      </w:r>
      <w:bookmarkStart w:id="752" w:name="_Ref74325284"/>
      <w:bookmarkStart w:id="753" w:name="Muteren_intrekkenvervangen"/>
    </w:p>
    <w:p w14:paraId="7CF6F3B8" w14:textId="7AF97537" w:rsidR="003B6131" w:rsidRDefault="00731F24" w:rsidP="008C122D">
      <w:pPr>
        <w:pStyle w:val="Kop2"/>
      </w:pPr>
      <w:bookmarkStart w:id="754" w:name="_Ref144471143"/>
      <w:bookmarkStart w:id="755" w:name="_Toc152061484"/>
      <w:bookmarkStart w:id="756" w:name="_Ref90035667"/>
      <w:r>
        <w:t>Integrale tekstvervanging als a</w:t>
      </w:r>
      <w:r w:rsidR="00247BB5">
        <w:t>lternatie</w:t>
      </w:r>
      <w:r>
        <w:t>f</w:t>
      </w:r>
      <w:r w:rsidR="00247BB5">
        <w:t xml:space="preserve"> voor de wijzigingsmethode renvooi</w:t>
      </w:r>
      <w:bookmarkEnd w:id="754"/>
      <w:bookmarkEnd w:id="755"/>
    </w:p>
    <w:p w14:paraId="3951A279" w14:textId="36749E00" w:rsidR="003B6131" w:rsidRDefault="003B6131" w:rsidP="003B6131">
      <w:r w:rsidRPr="003B6131">
        <w:t xml:space="preserve">Voor de situatie dat het werken met </w:t>
      </w:r>
      <w:r w:rsidR="00F7457C">
        <w:t xml:space="preserve">de wijzigingsmethode renvooi </w:t>
      </w:r>
      <w:r w:rsidRPr="003B6131">
        <w:t xml:space="preserve">nog niet mogelijk is, </w:t>
      </w:r>
      <w:r w:rsidR="00731F24">
        <w:t>is er een</w:t>
      </w:r>
      <w:r w:rsidRPr="003B6131">
        <w:t xml:space="preserve"> </w:t>
      </w:r>
      <w:r w:rsidR="00247BB5">
        <w:t xml:space="preserve">alternatieve wijzigingsmethode </w:t>
      </w:r>
      <w:r w:rsidRPr="003B6131">
        <w:t>beschikbaar</w:t>
      </w:r>
      <w:r w:rsidR="00731F24">
        <w:t xml:space="preserve">: </w:t>
      </w:r>
      <w:r w:rsidRPr="003B6131">
        <w:t xml:space="preserve"> Integrale tekstvervanging</w:t>
      </w:r>
    </w:p>
    <w:p w14:paraId="104FEECB" w14:textId="77777777" w:rsidR="00731F24" w:rsidRPr="003B6131" w:rsidRDefault="00731F24" w:rsidP="003B6131"/>
    <w:p w14:paraId="29FFE1A5" w14:textId="6AA3DE74" w:rsidR="003B6131" w:rsidRPr="00910541" w:rsidRDefault="00086F63" w:rsidP="003B6131">
      <w:pPr>
        <w:spacing w:after="320"/>
        <w:rPr>
          <w:rFonts w:eastAsia="Times New Roman" w:cstheme="minorHAnsi"/>
          <w:lang w:eastAsia="nl-NL"/>
        </w:rPr>
      </w:pPr>
      <w:bookmarkStart w:id="757" w:name="_Hlk113026027"/>
      <w:bookmarkStart w:id="758" w:name="_Ref74325602"/>
      <w:bookmarkStart w:id="759" w:name="Muteren_directemutaties"/>
      <w:bookmarkEnd w:id="752"/>
      <w:bookmarkEnd w:id="753"/>
      <w:bookmarkEnd w:id="756"/>
      <w:r>
        <w:rPr>
          <w:rFonts w:eastAsia="Times New Roman" w:cstheme="minorHAnsi"/>
          <w:lang w:eastAsia="nl-NL"/>
        </w:rPr>
        <w:t>Bij deze methode wordt de Regeling</w:t>
      </w:r>
      <w:r w:rsidRPr="007867E1">
        <w:rPr>
          <w:rFonts w:eastAsia="Times New Roman" w:cstheme="minorHAnsi"/>
          <w:i/>
          <w:iCs/>
          <w:lang w:eastAsia="nl-NL"/>
        </w:rPr>
        <w:t>versie</w:t>
      </w:r>
      <w:r>
        <w:rPr>
          <w:rFonts w:eastAsia="Times New Roman" w:cstheme="minorHAnsi"/>
          <w:lang w:eastAsia="nl-NL"/>
        </w:rPr>
        <w:t xml:space="preserve"> </w:t>
      </w:r>
      <w:r w:rsidR="003B6131" w:rsidRPr="00910541">
        <w:rPr>
          <w:rFonts w:eastAsia="Times New Roman" w:cstheme="minorHAnsi"/>
          <w:lang w:eastAsia="nl-NL"/>
        </w:rPr>
        <w:t xml:space="preserve">vervangen. Integrale tekstvervanging kan ook worden gebruikt als er een of meer </w:t>
      </w:r>
      <w:proofErr w:type="spellStart"/>
      <w:r w:rsidR="003B6131" w:rsidRPr="00910541">
        <w:rPr>
          <w:rFonts w:eastAsia="Times New Roman" w:cstheme="minorHAnsi"/>
          <w:lang w:eastAsia="nl-NL"/>
        </w:rPr>
        <w:t>tijdelijkDelen</w:t>
      </w:r>
      <w:proofErr w:type="spellEnd"/>
      <w:r w:rsidR="003B6131" w:rsidRPr="00910541">
        <w:rPr>
          <w:rFonts w:eastAsia="Times New Roman" w:cstheme="minorHAnsi"/>
          <w:lang w:eastAsia="nl-NL"/>
        </w:rPr>
        <w:t xml:space="preserve"> bij de Regeling horen. Voor het omgevingsplan en de omgevingsverordening is dit daarom </w:t>
      </w:r>
      <w:r w:rsidR="002F587F">
        <w:rPr>
          <w:rFonts w:eastAsia="Times New Roman" w:cstheme="minorHAnsi"/>
          <w:lang w:eastAsia="nl-NL"/>
        </w:rPr>
        <w:t>de</w:t>
      </w:r>
      <w:r w:rsidR="002F587F" w:rsidRPr="00910541">
        <w:rPr>
          <w:rFonts w:eastAsia="Times New Roman" w:cstheme="minorHAnsi"/>
          <w:lang w:eastAsia="nl-NL"/>
        </w:rPr>
        <w:t xml:space="preserve"> </w:t>
      </w:r>
      <w:r w:rsidR="003B6131" w:rsidRPr="00910541">
        <w:rPr>
          <w:rFonts w:eastAsia="Times New Roman" w:cstheme="minorHAnsi"/>
          <w:lang w:eastAsia="nl-NL"/>
        </w:rPr>
        <w:t xml:space="preserve">aanbevolen </w:t>
      </w:r>
      <w:r w:rsidR="002F587F">
        <w:t>alternatieve wijzigingsmethode</w:t>
      </w:r>
      <w:r w:rsidR="003B6131" w:rsidRPr="00910541">
        <w:rPr>
          <w:rFonts w:eastAsia="Times New Roman" w:cstheme="minorHAnsi"/>
          <w:lang w:eastAsia="nl-NL"/>
        </w:rPr>
        <w:t xml:space="preserve">. </w:t>
      </w:r>
    </w:p>
    <w:p w14:paraId="58802F70" w14:textId="5B8ACA10" w:rsidR="003B6131" w:rsidRPr="00910541" w:rsidRDefault="00615A56" w:rsidP="003B6131">
      <w:pPr>
        <w:spacing w:after="320"/>
        <w:rPr>
          <w:rFonts w:eastAsia="Times New Roman" w:cstheme="minorHAnsi"/>
          <w:lang w:eastAsia="nl-NL"/>
        </w:rPr>
      </w:pPr>
      <w:r>
        <w:rPr>
          <w:rFonts w:eastAsia="Times New Roman" w:cstheme="minorHAnsi"/>
          <w:lang w:eastAsia="nl-NL"/>
        </w:rPr>
        <w:t>Deze methode leidt tot</w:t>
      </w:r>
      <w:r w:rsidR="003B6131" w:rsidRPr="00910541">
        <w:rPr>
          <w:rFonts w:eastAsia="Times New Roman" w:cstheme="minorHAnsi"/>
          <w:lang w:eastAsia="nl-NL"/>
        </w:rPr>
        <w:t xml:space="preserve"> een regulier wijzigingsbesluit, aangezien er geen nieuw (</w:t>
      </w:r>
      <w:proofErr w:type="spellStart"/>
      <w:r w:rsidR="003B6131" w:rsidRPr="00910541">
        <w:rPr>
          <w:rFonts w:eastAsia="Times New Roman" w:cstheme="minorHAnsi"/>
          <w:lang w:eastAsia="nl-NL"/>
        </w:rPr>
        <w:t>Work</w:t>
      </w:r>
      <w:proofErr w:type="spellEnd"/>
      <w:r w:rsidR="003B6131" w:rsidRPr="00910541">
        <w:rPr>
          <w:rFonts w:eastAsia="Times New Roman" w:cstheme="minorHAnsi"/>
          <w:lang w:eastAsia="nl-NL"/>
        </w:rPr>
        <w:t xml:space="preserve">)ID van de Regeling hoeft te worden gemaakt. De uitgangspunten voor </w:t>
      </w:r>
      <w:r w:rsidR="00473DAD">
        <w:rPr>
          <w:rFonts w:eastAsia="Times New Roman" w:cstheme="minorHAnsi"/>
          <w:lang w:eastAsia="nl-NL"/>
        </w:rPr>
        <w:t xml:space="preserve">het muteren </w:t>
      </w:r>
      <w:r w:rsidR="003B6131" w:rsidRPr="00910541">
        <w:rPr>
          <w:rFonts w:eastAsia="Times New Roman" w:cstheme="minorHAnsi"/>
          <w:lang w:eastAsia="nl-NL"/>
        </w:rPr>
        <w:t>gelden dus onverkort:</w:t>
      </w:r>
    </w:p>
    <w:p w14:paraId="48A8B3E1" w14:textId="77777777" w:rsidR="003B6131" w:rsidRPr="00CE1D2B" w:rsidRDefault="003B6131" w:rsidP="003B6131">
      <w:pPr>
        <w:pStyle w:val="Normaalweb"/>
        <w:numPr>
          <w:ilvl w:val="0"/>
          <w:numId w:val="44"/>
        </w:numPr>
        <w:shd w:val="clear" w:color="auto" w:fill="FFFFFF"/>
        <w:ind w:left="1004"/>
        <w:rPr>
          <w:rFonts w:ascii="Calibri" w:hAnsi="Calibri" w:cs="Calibri"/>
          <w:sz w:val="22"/>
          <w:szCs w:val="22"/>
        </w:rPr>
      </w:pPr>
      <w:r w:rsidRPr="00CE1D2B">
        <w:rPr>
          <w:rFonts w:ascii="Calibri" w:hAnsi="Calibri" w:cs="Calibri"/>
          <w:sz w:val="22"/>
          <w:szCs w:val="22"/>
        </w:rPr>
        <w:t>Stuur alleen gegevens op als deze gewijzigd zijn.</w:t>
      </w:r>
    </w:p>
    <w:p w14:paraId="0B099090" w14:textId="77777777" w:rsidR="003B6131" w:rsidRPr="00CE1D2B" w:rsidRDefault="003B6131" w:rsidP="003B6131">
      <w:pPr>
        <w:pStyle w:val="Normaalweb"/>
        <w:numPr>
          <w:ilvl w:val="0"/>
          <w:numId w:val="44"/>
        </w:numPr>
        <w:shd w:val="clear" w:color="auto" w:fill="FFFFFF"/>
        <w:ind w:left="1004"/>
        <w:rPr>
          <w:rFonts w:ascii="Calibri" w:hAnsi="Calibri" w:cs="Calibri"/>
          <w:sz w:val="22"/>
          <w:szCs w:val="22"/>
        </w:rPr>
      </w:pPr>
      <w:r w:rsidRPr="00CE1D2B">
        <w:rPr>
          <w:rFonts w:ascii="Calibri" w:hAnsi="Calibri" w:cs="Calibri"/>
          <w:sz w:val="22"/>
          <w:szCs w:val="22"/>
        </w:rPr>
        <w:t>Verwijder expliciet gegevens die niet meer gebruikt worden.</w:t>
      </w:r>
    </w:p>
    <w:p w14:paraId="08FBA547" w14:textId="77777777" w:rsidR="003B6131" w:rsidRPr="00CE1D2B" w:rsidRDefault="003B6131" w:rsidP="003B6131">
      <w:pPr>
        <w:pStyle w:val="space-after"/>
        <w:numPr>
          <w:ilvl w:val="0"/>
          <w:numId w:val="44"/>
        </w:numPr>
        <w:shd w:val="clear" w:color="auto" w:fill="FFFFFF"/>
        <w:spacing w:before="0" w:beforeAutospacing="0" w:after="320" w:afterAutospacing="0"/>
        <w:ind w:left="1004"/>
        <w:rPr>
          <w:rFonts w:ascii="Calibri" w:hAnsi="Calibri" w:cs="Calibri"/>
          <w:sz w:val="22"/>
          <w:szCs w:val="22"/>
        </w:rPr>
      </w:pPr>
      <w:r w:rsidRPr="00CE1D2B">
        <w:rPr>
          <w:rFonts w:ascii="Calibri" w:hAnsi="Calibri" w:cs="Calibri"/>
          <w:sz w:val="22"/>
          <w:szCs w:val="22"/>
        </w:rPr>
        <w:t>Een wijziging van een object zorgt voor een nieuwe versie van het object.</w:t>
      </w:r>
    </w:p>
    <w:p w14:paraId="57FC25F3" w14:textId="7F197054" w:rsidR="005C308E" w:rsidRDefault="005C308E" w:rsidP="008C122D">
      <w:pPr>
        <w:pStyle w:val="Kop2"/>
      </w:pPr>
      <w:bookmarkStart w:id="760" w:name="_Ref92188735"/>
      <w:bookmarkStart w:id="761" w:name="_Ref92188852"/>
      <w:bookmarkStart w:id="762" w:name="_Toc152061485"/>
      <w:bookmarkEnd w:id="757"/>
      <w:r>
        <w:lastRenderedPageBreak/>
        <w:t>Directe mutaties</w:t>
      </w:r>
      <w:bookmarkEnd w:id="758"/>
      <w:bookmarkEnd w:id="760"/>
      <w:bookmarkEnd w:id="761"/>
      <w:bookmarkEnd w:id="762"/>
    </w:p>
    <w:bookmarkEnd w:id="759"/>
    <w:p w14:paraId="6B2F395D" w14:textId="0EC41C11" w:rsidR="00466CB7" w:rsidRDefault="00466CB7" w:rsidP="00022065">
      <w:pPr>
        <w:rPr>
          <w:ins w:id="763" w:author="Wilko Quak" w:date="2023-11-01T16:59:00Z"/>
        </w:rPr>
      </w:pPr>
      <w:ins w:id="764" w:author="Wilko Quak" w:date="2023-11-01T16:52:00Z">
        <w:r>
          <w:rPr>
            <w:b/>
            <w:bCs/>
          </w:rPr>
          <w:t xml:space="preserve">Noot: </w:t>
        </w:r>
      </w:ins>
      <w:ins w:id="765" w:author="Wilko Quak" w:date="2023-11-01T16:54:00Z">
        <w:r>
          <w:t>directe mutaties zijn alleen bedoe</w:t>
        </w:r>
      </w:ins>
      <w:ins w:id="766" w:author="Wilko Quak" w:date="2023-11-01T16:55:00Z">
        <w:r>
          <w:t xml:space="preserve">ld voor het oplossen van problemen in de keten, bijvoorbeeld een vastzittende regeling. </w:t>
        </w:r>
      </w:ins>
      <w:ins w:id="767" w:author="Wilko Quak" w:date="2023-11-01T16:58:00Z">
        <w:r>
          <w:t>Op verzoek van het bevoegd gezag kan deze functionaliteit uitgevoerd worden door be</w:t>
        </w:r>
      </w:ins>
      <w:ins w:id="768" w:author="Wilko Quak" w:date="2023-11-01T16:59:00Z">
        <w:r>
          <w:t xml:space="preserve">heerders van het stelsel. </w:t>
        </w:r>
      </w:ins>
    </w:p>
    <w:p w14:paraId="488795DC" w14:textId="77777777" w:rsidR="00466CB7" w:rsidRDefault="00466CB7" w:rsidP="00022065">
      <w:pPr>
        <w:rPr>
          <w:ins w:id="769" w:author="Wilko Quak" w:date="2023-11-01T16:59:00Z"/>
        </w:rPr>
      </w:pPr>
    </w:p>
    <w:p w14:paraId="49CE06EF" w14:textId="034B9C3D" w:rsidR="00285655" w:rsidRPr="00022065" w:rsidRDefault="006A58C9" w:rsidP="00022065">
      <w:r w:rsidRPr="00022065">
        <w:t xml:space="preserve">Het is mogelijk </w:t>
      </w:r>
      <w:del w:id="770" w:author="Wilko Quak" w:date="2023-11-01T16:59:00Z">
        <w:r w:rsidRPr="00022065" w:rsidDel="00466CB7">
          <w:delText xml:space="preserve">dat er een wijziging nodig is van </w:delText>
        </w:r>
      </w:del>
      <w:r w:rsidRPr="00022065">
        <w:t xml:space="preserve">OW-objecten </w:t>
      </w:r>
      <w:ins w:id="771" w:author="Wilko Quak" w:date="2023-11-01T16:59:00Z">
        <w:r w:rsidR="00466CB7">
          <w:t xml:space="preserve">te wijzigen </w:t>
        </w:r>
      </w:ins>
      <w:r w:rsidRPr="00022065">
        <w:t xml:space="preserve">zonder dat hier expliciet een besluit over genomen </w:t>
      </w:r>
      <w:r w:rsidR="003A2CFF" w:rsidRPr="00022065">
        <w:t>is</w:t>
      </w:r>
      <w:r w:rsidRPr="00022065">
        <w:t>.</w:t>
      </w:r>
      <w:r w:rsidR="00193FDA" w:rsidRPr="00022065">
        <w:t xml:space="preserve"> </w:t>
      </w:r>
      <w:r w:rsidR="003A2CFF" w:rsidRPr="00022065">
        <w:t>Dit kan middels een directe</w:t>
      </w:r>
      <w:r w:rsidR="00A319D9" w:rsidRPr="00022065">
        <w:t xml:space="preserve"> mutatie (</w:t>
      </w:r>
      <w:proofErr w:type="spellStart"/>
      <w:r w:rsidR="00A319D9" w:rsidRPr="00022065">
        <w:t>directeMutatieOpdracht</w:t>
      </w:r>
      <w:proofErr w:type="spellEnd"/>
      <w:r w:rsidR="00A319D9" w:rsidRPr="00022065">
        <w:t>).</w:t>
      </w:r>
    </w:p>
    <w:p w14:paraId="0EFB2ED8" w14:textId="1494E054" w:rsidR="00285655" w:rsidRPr="00022065" w:rsidRDefault="000F47AE" w:rsidP="00022065">
      <w:r w:rsidRPr="00022065">
        <w:t xml:space="preserve">Bij een </w:t>
      </w:r>
      <w:proofErr w:type="spellStart"/>
      <w:r w:rsidRPr="00022065">
        <w:t>directeMutatieOpdracht</w:t>
      </w:r>
      <w:proofErr w:type="spellEnd"/>
      <w:r w:rsidR="00ED18B2" w:rsidRPr="00022065">
        <w:t xml:space="preserve"> hoort geen publicatie of bekendmakingsdatum.</w:t>
      </w:r>
    </w:p>
    <w:p w14:paraId="078F9CFC" w14:textId="70AC4B18" w:rsidR="00285655" w:rsidRPr="00022065" w:rsidDel="00466CB7" w:rsidRDefault="004D606E" w:rsidP="00022065">
      <w:pPr>
        <w:rPr>
          <w:del w:id="772" w:author="Wilko Quak" w:date="2023-11-01T17:00:00Z"/>
        </w:rPr>
      </w:pPr>
      <w:del w:id="773" w:author="Wilko Quak" w:date="2023-11-01T17:00:00Z">
        <w:r w:rsidRPr="00022065" w:rsidDel="00466CB7">
          <w:delText xml:space="preserve">Dit maakt het mogelijk om </w:delText>
        </w:r>
        <w:r w:rsidR="007E482E" w:rsidRPr="00022065" w:rsidDel="00466CB7">
          <w:delText>achteraf additionele annotaties aan te vullen</w:delText>
        </w:r>
        <w:r w:rsidRPr="00022065" w:rsidDel="00466CB7">
          <w:delText xml:space="preserve"> zonder een besluit te hoeven nemen</w:delText>
        </w:r>
        <w:r w:rsidR="007E482E" w:rsidRPr="00022065" w:rsidDel="00466CB7">
          <w:delText>.</w:delText>
        </w:r>
      </w:del>
    </w:p>
    <w:p w14:paraId="515B8631" w14:textId="2B86330F" w:rsidR="0080570A" w:rsidRPr="00022065" w:rsidRDefault="0080570A" w:rsidP="00022065"/>
    <w:p w14:paraId="1F2259B7" w14:textId="6A5EDA32" w:rsidR="00285655" w:rsidRPr="00022065" w:rsidRDefault="00ED18B2" w:rsidP="00022065">
      <w:r w:rsidRPr="00022065">
        <w:t>Vanuit het manifest-OW wordt verwezen naar het Doel</w:t>
      </w:r>
      <w:r w:rsidR="001F2C8B" w:rsidRPr="00022065">
        <w:t xml:space="preserve"> van een vorige aanlevering.</w:t>
      </w:r>
    </w:p>
    <w:p w14:paraId="39B47228" w14:textId="400338FC" w:rsidR="00285655" w:rsidRPr="00022065" w:rsidRDefault="001F2C8B" w:rsidP="00022065">
      <w:r w:rsidRPr="00022065">
        <w:t xml:space="preserve">De tijdslijnen van de nieuwe versie van de OW-objecten horen bij </w:t>
      </w:r>
      <w:r w:rsidR="00932289" w:rsidRPr="00022065">
        <w:t xml:space="preserve">de tijdstempels van dat vorige doel. </w:t>
      </w:r>
      <w:del w:id="774" w:author="Wilko Quak" w:date="2023-11-01T17:08:00Z">
        <w:r w:rsidR="00932289" w:rsidRPr="00022065" w:rsidDel="00E56967">
          <w:delText xml:space="preserve">Kortom, </w:delText>
        </w:r>
      </w:del>
      <w:ins w:id="775" w:author="Wilko Quak" w:date="2023-11-01T17:08:00Z">
        <w:r w:rsidR="00E56967">
          <w:t xml:space="preserve">Dit maakt dat </w:t>
        </w:r>
      </w:ins>
      <w:r w:rsidR="00932289" w:rsidRPr="00022065">
        <w:t xml:space="preserve">het wijzigen middels een </w:t>
      </w:r>
      <w:proofErr w:type="spellStart"/>
      <w:r w:rsidR="00932289" w:rsidRPr="00022065">
        <w:t>directeMutatieOpdracht</w:t>
      </w:r>
      <w:proofErr w:type="spellEnd"/>
      <w:r w:rsidR="00932289" w:rsidRPr="00022065">
        <w:t xml:space="preserve"> </w:t>
      </w:r>
      <w:del w:id="776" w:author="Wilko Quak" w:date="2023-11-01T17:08:00Z">
        <w:r w:rsidR="0089213A" w:rsidRPr="00022065" w:rsidDel="00E56967">
          <w:delText xml:space="preserve">maakt dat </w:delText>
        </w:r>
      </w:del>
      <w:r w:rsidR="0089213A" w:rsidRPr="00022065">
        <w:t xml:space="preserve">OW-objecten met terugwerkende kracht </w:t>
      </w:r>
      <w:del w:id="777" w:author="Wilko Quak" w:date="2023-11-01T17:08:00Z">
        <w:r w:rsidR="0089213A" w:rsidRPr="00022065" w:rsidDel="00E56967">
          <w:delText>gewijzigd worden</w:delText>
        </w:r>
      </w:del>
      <w:ins w:id="778" w:author="Wilko Quak" w:date="2023-11-01T17:08:00Z">
        <w:r w:rsidR="00E56967">
          <w:t>wijzigen</w:t>
        </w:r>
      </w:ins>
      <w:r w:rsidR="0089213A" w:rsidRPr="00022065">
        <w:t>.</w:t>
      </w:r>
    </w:p>
    <w:p w14:paraId="5EA23BB4" w14:textId="5A8C41EB" w:rsidR="0080570A" w:rsidRPr="00022065" w:rsidRDefault="0080570A" w:rsidP="00022065"/>
    <w:p w14:paraId="7D131D78" w14:textId="09BFEB2B" w:rsidR="0080570A" w:rsidRPr="00022065" w:rsidRDefault="0080570A" w:rsidP="00022065">
      <w:r w:rsidRPr="00022065">
        <w:t>Er zijn OW-objecten waarvan het onlogisch is dat deze gewijzigd worden met een directe mutatie, dit zijn:</w:t>
      </w:r>
    </w:p>
    <w:p w14:paraId="50D22FE0" w14:textId="1A675DA8" w:rsidR="0080570A" w:rsidRPr="00422385" w:rsidRDefault="0080570A" w:rsidP="00422385">
      <w:pPr>
        <w:pStyle w:val="Opsommingtekens1"/>
      </w:pPr>
      <w:r w:rsidRPr="00422385">
        <w:t>OW-Locaties</w:t>
      </w:r>
      <w:r w:rsidR="008C0C9E">
        <w:t>.</w:t>
      </w:r>
      <w:r w:rsidRPr="00422385">
        <w:t xml:space="preserve"> </w:t>
      </w:r>
      <w:r w:rsidR="008C0C9E">
        <w:t>A</w:t>
      </w:r>
      <w:r w:rsidRPr="00422385">
        <w:t xml:space="preserve">ls de noemer van een locatie zou wijzigen dan </w:t>
      </w:r>
      <w:r w:rsidR="00290270" w:rsidRPr="00422385">
        <w:t xml:space="preserve">wordt </w:t>
      </w:r>
      <w:r w:rsidRPr="00422385">
        <w:t xml:space="preserve">verwacht dat de verwijzing vanuit de Regeling ook gewijzigd wordt. Als de geometrie van de locatie wijzigt dan </w:t>
      </w:r>
      <w:r w:rsidR="00290270" w:rsidRPr="00422385">
        <w:t xml:space="preserve">wordt verwacht dat </w:t>
      </w:r>
      <w:r w:rsidR="00542237" w:rsidRPr="00422385">
        <w:t xml:space="preserve">er een aanpassing van de bijbehorende GIO wordt aangeleverd. </w:t>
      </w:r>
      <w:r w:rsidR="00542237" w:rsidRPr="00422385">
        <w:br/>
        <w:t xml:space="preserve">Het zou wel </w:t>
      </w:r>
      <w:r w:rsidR="00501BC0" w:rsidRPr="00422385">
        <w:t xml:space="preserve">mogelijk </w:t>
      </w:r>
      <w:r w:rsidR="00542237" w:rsidRPr="00422385">
        <w:t xml:space="preserve">zijn om een OW-Locatie te wijzigen in het geval dat er </w:t>
      </w:r>
      <w:r w:rsidR="008D1DC0" w:rsidRPr="00422385">
        <w:t xml:space="preserve">gebruik gemaakt dient te worden van een recentere versie van een ambtsgebied, of als het hoogte-attribuut van de locatie </w:t>
      </w:r>
      <w:r w:rsidR="00501BC0" w:rsidRPr="00422385">
        <w:t>wordt aangevuld/aangepast.</w:t>
      </w:r>
    </w:p>
    <w:p w14:paraId="3725AB0B" w14:textId="34C1A6C5" w:rsidR="00285655" w:rsidRPr="000A5167" w:rsidRDefault="00542237" w:rsidP="009572A3">
      <w:pPr>
        <w:pStyle w:val="Opsommingtekens1"/>
      </w:pPr>
      <w:r w:rsidRPr="000A5167">
        <w:t>OW-Regelteksten</w:t>
      </w:r>
      <w:r w:rsidR="008C0C9E">
        <w:t>. A</w:t>
      </w:r>
      <w:r w:rsidR="00501BC0" w:rsidRPr="000A5167">
        <w:t xml:space="preserve">ls de verwijzing naar het </w:t>
      </w:r>
      <w:r w:rsidR="005607BF" w:rsidRPr="000A5167">
        <w:t>artikel/lid</w:t>
      </w:r>
      <w:r w:rsidR="0098142E" w:rsidRPr="000A5167">
        <w:t xml:space="preserve"> wordt aangepast, dan heeft dit waarschijnlijk ook invloed op de Regeling zelf.</w:t>
      </w:r>
    </w:p>
    <w:p w14:paraId="1D315A36" w14:textId="2C2D8238" w:rsidR="00285655" w:rsidRPr="000A5167" w:rsidRDefault="005607BF" w:rsidP="009572A3">
      <w:pPr>
        <w:pStyle w:val="Opsommingtekens1"/>
      </w:pPr>
      <w:r w:rsidRPr="000A5167">
        <w:t>OW-Divisies/OW-</w:t>
      </w:r>
      <w:proofErr w:type="spellStart"/>
      <w:r w:rsidRPr="000A5167">
        <w:t>DivisieTeksten</w:t>
      </w:r>
      <w:proofErr w:type="spellEnd"/>
      <w:r w:rsidR="008C0C9E">
        <w:t>.</w:t>
      </w:r>
      <w:r w:rsidR="00F7457C">
        <w:t xml:space="preserve"> </w:t>
      </w:r>
      <w:r w:rsidR="008C0C9E">
        <w:t>A</w:t>
      </w:r>
      <w:r w:rsidRPr="000A5167">
        <w:t>ls de verwijzing naar de divisie/de divisietekst wordt aangepast, dan heeft dit waarschijnlijk ook invloed op de Regeling zelf.</w:t>
      </w:r>
      <w:bookmarkStart w:id="779" w:name="_Ref74325613"/>
      <w:bookmarkStart w:id="780" w:name="Muteren_ontwerp"/>
    </w:p>
    <w:p w14:paraId="14B88163" w14:textId="095E9AC5" w:rsidR="00F74E08" w:rsidRDefault="00FA3ABD" w:rsidP="00FA3ABD">
      <w:pPr>
        <w:pStyle w:val="Kop2"/>
      </w:pPr>
      <w:bookmarkStart w:id="781" w:name="_Ref92176455"/>
      <w:bookmarkStart w:id="782" w:name="_Ref92188749"/>
      <w:bookmarkStart w:id="783" w:name="_Toc152061486"/>
      <w:r>
        <w:t>Ontwerp-objecten</w:t>
      </w:r>
      <w:bookmarkEnd w:id="779"/>
      <w:bookmarkEnd w:id="781"/>
      <w:bookmarkEnd w:id="782"/>
      <w:bookmarkEnd w:id="783"/>
    </w:p>
    <w:bookmarkEnd w:id="780"/>
    <w:p w14:paraId="7A9A3D69" w14:textId="51BF5651" w:rsidR="00285655" w:rsidRPr="00022065" w:rsidRDefault="00FA3ABD" w:rsidP="00022065">
      <w:r w:rsidRPr="00022065">
        <w:t xml:space="preserve">In OW is het mogelijk om ontwerp-objecten op te nemen, </w:t>
      </w:r>
      <w:r w:rsidR="0049627E" w:rsidRPr="00022065">
        <w:t xml:space="preserve">dit kan middels het attribuut procedurestatus, zoals beschreven in </w:t>
      </w:r>
      <w:r w:rsidR="00EB0381" w:rsidRPr="00022065">
        <w:t xml:space="preserve">Paragraaf </w:t>
      </w:r>
      <w:r w:rsidR="00EB0381" w:rsidRPr="00022065">
        <w:fldChar w:fldCharType="begin"/>
      </w:r>
      <w:r w:rsidR="00EB0381" w:rsidRPr="00022065">
        <w:instrText xml:space="preserve"> REF _Ref36460902 \r \h </w:instrText>
      </w:r>
      <w:r w:rsidR="00EB0381" w:rsidRPr="00022065">
        <w:fldChar w:fldCharType="separate"/>
      </w:r>
      <w:r w:rsidR="00F5100C">
        <w:t>3.2.3</w:t>
      </w:r>
      <w:r w:rsidR="00EB0381" w:rsidRPr="00022065">
        <w:fldChar w:fldCharType="end"/>
      </w:r>
      <w:r w:rsidR="0049627E" w:rsidRPr="00022065">
        <w:t>. Een OW-object dat de procedurestatus ontwe</w:t>
      </w:r>
      <w:r w:rsidR="00701715" w:rsidRPr="00022065">
        <w:t>rp heeft wordt anders behandeld dan OW-objecten die dat niet hebben.</w:t>
      </w:r>
    </w:p>
    <w:p w14:paraId="305BE6F6" w14:textId="0A32E32D" w:rsidR="002C755D" w:rsidRPr="00022065" w:rsidRDefault="002C755D" w:rsidP="00022065">
      <w:r w:rsidRPr="00022065">
        <w:t xml:space="preserve">Aan de STOP-kant betekent een ontwerp </w:t>
      </w:r>
      <w:r w:rsidR="002B51B7" w:rsidRPr="00022065">
        <w:t>het volgende:</w:t>
      </w:r>
    </w:p>
    <w:p w14:paraId="7E5BD21D" w14:textId="6563D4A8" w:rsidR="002B51B7" w:rsidRPr="000A5167" w:rsidRDefault="00E0503F" w:rsidP="00422385">
      <w:pPr>
        <w:pStyle w:val="Opsommingtekens1"/>
      </w:pPr>
      <w:r w:rsidRPr="000A5167">
        <w:t>Het soortprocedure (c.q. proceduretype) is ontwerp (i.p.v. definitief)</w:t>
      </w:r>
    </w:p>
    <w:p w14:paraId="41E22F49" w14:textId="54F041D4" w:rsidR="00E0503F" w:rsidRPr="000A5167" w:rsidRDefault="008560C6" w:rsidP="009572A3">
      <w:pPr>
        <w:pStyle w:val="Opsommingtekens1"/>
      </w:pPr>
      <w:r w:rsidRPr="000A5167">
        <w:t xml:space="preserve">Er mogen minder </w:t>
      </w:r>
      <w:r w:rsidR="00766896" w:rsidRPr="000A5167">
        <w:t>procedurestappen gebruikt worden in vergelijking met definitieve regelgeving</w:t>
      </w:r>
    </w:p>
    <w:p w14:paraId="201A5329" w14:textId="5C775F5D" w:rsidR="00766896" w:rsidRPr="000A5167" w:rsidRDefault="00736FBF" w:rsidP="009572A3">
      <w:pPr>
        <w:pStyle w:val="Opsommingtekens1"/>
      </w:pPr>
      <w:r w:rsidRPr="000A5167">
        <w:t>De</w:t>
      </w:r>
      <w:r w:rsidR="00766896" w:rsidRPr="000A5167">
        <w:t xml:space="preserve"> </w:t>
      </w:r>
      <w:proofErr w:type="spellStart"/>
      <w:r w:rsidR="00766896" w:rsidRPr="000A5167">
        <w:t>ConsolidatieInformatie</w:t>
      </w:r>
      <w:proofErr w:type="spellEnd"/>
      <w:r w:rsidR="00766896" w:rsidRPr="000A5167">
        <w:t xml:space="preserve"> </w:t>
      </w:r>
      <w:r w:rsidRPr="000A5167">
        <w:t xml:space="preserve">mag geen tijdstempels bevatten </w:t>
      </w:r>
      <w:r w:rsidR="00766896" w:rsidRPr="000A5167">
        <w:t>(het ontwerp wordt immers niet geconsolideerd</w:t>
      </w:r>
      <w:r w:rsidR="006F3D9A" w:rsidRPr="000A5167">
        <w:t xml:space="preserve"> met bestaande regelgeving).</w:t>
      </w:r>
    </w:p>
    <w:p w14:paraId="329A83B3" w14:textId="6CBB3733" w:rsidR="00EB0381" w:rsidRPr="00022065" w:rsidRDefault="00EB0381" w:rsidP="00022065"/>
    <w:p w14:paraId="6541A32D" w14:textId="50650E28" w:rsidR="00EB0381" w:rsidRPr="00022065" w:rsidRDefault="00EB0381" w:rsidP="00022065">
      <w:r w:rsidRPr="00022065">
        <w:t xml:space="preserve">OW-objecten met de procedurestatus ‘ontwerp’ kunnen niet gemuteerd worden. </w:t>
      </w:r>
      <w:r w:rsidR="00D61912" w:rsidRPr="00022065">
        <w:t xml:space="preserve">Deze ontwerp-OW-objecten worden gezien als een nieuwe versie van een OW-object die niet hoort bij vastgestelde regelgeving. </w:t>
      </w:r>
      <w:r w:rsidR="007B5655" w:rsidRPr="00022065">
        <w:t xml:space="preserve">Dit is ook omdat ontwerpbesluiten niet gemuteerd kunnen worden, maar een losstaande status hebben </w:t>
      </w:r>
      <w:r w:rsidR="00DF61AD" w:rsidRPr="00022065">
        <w:t xml:space="preserve">t.o.v. vastgestelde regelgeving. </w:t>
      </w:r>
      <w:r w:rsidR="001779A2" w:rsidRPr="00022065">
        <w:t>Er zijn twee soorten aanleveringen die ontwerp-objecten kunnen bevatten, namelijk:</w:t>
      </w:r>
    </w:p>
    <w:p w14:paraId="4FDCFD81" w14:textId="4271E435" w:rsidR="001779A2" w:rsidRPr="000A5167" w:rsidRDefault="001779A2" w:rsidP="00422385">
      <w:pPr>
        <w:pStyle w:val="Opsommingtekens1"/>
      </w:pPr>
      <w:r w:rsidRPr="000A5167">
        <w:t>De eerste aanlevering (c.q. initieel ontwerpbesluit)</w:t>
      </w:r>
    </w:p>
    <w:p w14:paraId="46B16489" w14:textId="44AB3E44" w:rsidR="001779A2" w:rsidRPr="000A5167" w:rsidRDefault="001779A2" w:rsidP="009572A3">
      <w:pPr>
        <w:pStyle w:val="Opsommingtekens1"/>
      </w:pPr>
      <w:r w:rsidRPr="000A5167">
        <w:t>Een wijzigingsbesluit (c.q. ontwerpwijzigingsbesluit)</w:t>
      </w:r>
    </w:p>
    <w:p w14:paraId="76783EB3" w14:textId="0AEB91EF" w:rsidR="001779A2" w:rsidRDefault="00ED3914" w:rsidP="001779A2">
      <w:pPr>
        <w:pStyle w:val="Kop3"/>
      </w:pPr>
      <w:bookmarkStart w:id="784" w:name="_Toc152061487"/>
      <w:bookmarkStart w:id="785" w:name="Muteren_ontwerp_initieel"/>
      <w:r>
        <w:lastRenderedPageBreak/>
        <w:t>Initieel ontwerpbesluit</w:t>
      </w:r>
      <w:bookmarkEnd w:id="784"/>
    </w:p>
    <w:bookmarkEnd w:id="785"/>
    <w:p w14:paraId="2CE67B0F" w14:textId="5D41FCE7" w:rsidR="00285655" w:rsidRPr="00022065" w:rsidRDefault="00687C3D" w:rsidP="00022065">
      <w:r w:rsidRPr="00022065">
        <w:t xml:space="preserve">Bij </w:t>
      </w:r>
      <w:r w:rsidR="00803A5E" w:rsidRPr="00022065">
        <w:t xml:space="preserve">een initieel ontwerpbesluit wordt verwacht dat alle OW-objecten in de procedurestatus ontwerp worden aangeleverd. Echter, bij een ontwerpwijzigingsbesluit hoeven alleen de annotaties die zijn gewijzigd ten opzichte van de vastgestelde regeling </w:t>
      </w:r>
      <w:r w:rsidR="005A04DA" w:rsidRPr="00022065">
        <w:t>te worden aangeleverd.</w:t>
      </w:r>
    </w:p>
    <w:p w14:paraId="6A43EB57" w14:textId="210BB6C2" w:rsidR="005A04DA" w:rsidRPr="00022065" w:rsidRDefault="005A04DA" w:rsidP="00022065"/>
    <w:p w14:paraId="67C3BCC4" w14:textId="5F541CEF" w:rsidR="00285655" w:rsidRPr="00022065" w:rsidRDefault="005A04DA" w:rsidP="00022065">
      <w:r w:rsidRPr="00022065">
        <w:t xml:space="preserve">Bijvoorbeeld: </w:t>
      </w:r>
      <w:r w:rsidR="00454679" w:rsidRPr="00022065">
        <w:t>E</w:t>
      </w:r>
      <w:r w:rsidRPr="00022065">
        <w:t xml:space="preserve">en </w:t>
      </w:r>
      <w:r w:rsidR="001112E5" w:rsidRPr="00022065">
        <w:t>initieel omgevingsdocument</w:t>
      </w:r>
      <w:r w:rsidRPr="00022065">
        <w:t xml:space="preserve"> </w:t>
      </w:r>
      <w:r w:rsidR="00454679" w:rsidRPr="00022065">
        <w:t xml:space="preserve">met </w:t>
      </w:r>
      <w:r w:rsidR="003762E0" w:rsidRPr="00022065">
        <w:t>o.a. een</w:t>
      </w:r>
      <w:r w:rsidR="00454679" w:rsidRPr="00022065">
        <w:t xml:space="preserve"> artikel in de regeling waarmee </w:t>
      </w:r>
      <w:r w:rsidR="00D9492F" w:rsidRPr="00022065">
        <w:t xml:space="preserve">het slopen van karakteristieke panden </w:t>
      </w:r>
      <w:r w:rsidR="00454679" w:rsidRPr="00022065">
        <w:t>verboden wordt.</w:t>
      </w:r>
    </w:p>
    <w:p w14:paraId="43EDC881" w14:textId="5B2D9167" w:rsidR="00454679" w:rsidRPr="00022065" w:rsidRDefault="00454679" w:rsidP="00022065"/>
    <w:p w14:paraId="2E5E50D1" w14:textId="7212587F" w:rsidR="009F5EC6" w:rsidRPr="00022065" w:rsidRDefault="003762E0" w:rsidP="00022065">
      <w:r w:rsidRPr="00022065">
        <w:t xml:space="preserve">Deze Regeling bevat </w:t>
      </w:r>
      <w:r w:rsidR="00D9492F" w:rsidRPr="00022065">
        <w:t>een activiteit (slopen van karakteristieke panden) met de procedurestatus ontwerp.</w:t>
      </w:r>
      <w:r w:rsidR="00877D6A" w:rsidRPr="00022065">
        <w:t xml:space="preserve"> </w:t>
      </w:r>
      <w:r w:rsidR="00454679" w:rsidRPr="00022065">
        <w:t xml:space="preserve">Daarnaast wordt ook verwacht dat een juridische regel (regel voor iedereen, incl. </w:t>
      </w:r>
      <w:proofErr w:type="spellStart"/>
      <w:r w:rsidR="00454679" w:rsidRPr="00022065">
        <w:t>activiteitlocatieaanduiding</w:t>
      </w:r>
      <w:proofErr w:type="spellEnd"/>
      <w:r w:rsidR="00454679" w:rsidRPr="00022065">
        <w:t>) en een regeltekst-object</w:t>
      </w:r>
      <w:r w:rsidR="002C755D" w:rsidRPr="00022065">
        <w:t>, beiden met de procedurestatus ontwerp, worden aangeboden.</w:t>
      </w:r>
    </w:p>
    <w:p w14:paraId="080482ED" w14:textId="301F6390" w:rsidR="006C0AD6" w:rsidRPr="00022065" w:rsidRDefault="006C0AD6" w:rsidP="00022065"/>
    <w:p w14:paraId="5E4F1E0B" w14:textId="21284839" w:rsidR="004D33FF" w:rsidRPr="00022065" w:rsidRDefault="003762E0" w:rsidP="00022065">
      <w:r w:rsidRPr="00022065">
        <w:t>Kortom, i</w:t>
      </w:r>
      <w:r w:rsidR="006C0AD6" w:rsidRPr="00022065">
        <w:t>edere annotatie behorend bij het initieel ontwerpbesluit zal met de procedurestatus ontwerp moeten worden aangeleverd.</w:t>
      </w:r>
    </w:p>
    <w:p w14:paraId="4CABF7D7" w14:textId="77777777" w:rsidR="004E003C" w:rsidRPr="00022065" w:rsidRDefault="004E003C" w:rsidP="00022065"/>
    <w:p w14:paraId="78323932" w14:textId="734F36AB" w:rsidR="000E1BD3" w:rsidRPr="00022065" w:rsidRDefault="000E1BD3" w:rsidP="00022065">
      <w:r w:rsidRPr="00022065">
        <w:t>Ontwerp-activiteiten zullen niet verschijnen in de registratie van toepasbare regels, dus er kunnen geen vragenbomen op ontwerp-activiteiten gemaakt worden.</w:t>
      </w:r>
    </w:p>
    <w:p w14:paraId="35AD8E35" w14:textId="3CF9DF77" w:rsidR="005A04DA" w:rsidRDefault="00ED3914" w:rsidP="00ED3914">
      <w:pPr>
        <w:pStyle w:val="Kop3"/>
      </w:pPr>
      <w:bookmarkStart w:id="786" w:name="_Toc152061488"/>
      <w:bookmarkStart w:id="787" w:name="Muteren_ontwerp_wijzigen"/>
      <w:r>
        <w:t>Ontwerpwijzigingsbesluit</w:t>
      </w:r>
      <w:bookmarkEnd w:id="786"/>
    </w:p>
    <w:bookmarkEnd w:id="787"/>
    <w:p w14:paraId="29B2A078" w14:textId="64289610" w:rsidR="00285655" w:rsidRPr="00022065" w:rsidRDefault="009424EA" w:rsidP="00022065">
      <w:r w:rsidRPr="00022065">
        <w:t xml:space="preserve">Net zoals bij een ‘regulier’ wijzigingsbesluit worden bij </w:t>
      </w:r>
      <w:r w:rsidR="00ED3914" w:rsidRPr="00022065">
        <w:t>een ontwerp</w:t>
      </w:r>
      <w:r w:rsidR="009F5EC6" w:rsidRPr="00022065">
        <w:t xml:space="preserve">wijzigingsbesluit </w:t>
      </w:r>
      <w:r w:rsidR="004D33FF" w:rsidRPr="00022065">
        <w:t xml:space="preserve">alleen annotaties die wijzigen ten opzichte van de vastgestelde regelgeving </w:t>
      </w:r>
      <w:r w:rsidRPr="00022065">
        <w:t>aangeleverd</w:t>
      </w:r>
      <w:r w:rsidR="004D33FF" w:rsidRPr="00022065">
        <w:t>.</w:t>
      </w:r>
      <w:r w:rsidRPr="00022065">
        <w:t xml:space="preserve"> Het is bij een ontwerpwijzigingsbesluit wel mogelijk om te verwijzen naar</w:t>
      </w:r>
      <w:r w:rsidR="00963655" w:rsidRPr="00022065">
        <w:t xml:space="preserve"> annotaties uit</w:t>
      </w:r>
      <w:r w:rsidRPr="00022065">
        <w:t xml:space="preserve"> de vastgestelde regelgeving.</w:t>
      </w:r>
    </w:p>
    <w:p w14:paraId="241FB286" w14:textId="77777777" w:rsidR="00963655" w:rsidRPr="00022065" w:rsidRDefault="00963655" w:rsidP="00022065"/>
    <w:p w14:paraId="22CCC6E5" w14:textId="56DB5E05" w:rsidR="000A5157" w:rsidRPr="00022065" w:rsidRDefault="00963655" w:rsidP="00022065">
      <w:r w:rsidRPr="00022065">
        <w:t>Voorbeeld: Artikel 1: Het is verboden om te zwemmen in het centrumgebied</w:t>
      </w:r>
      <w:r w:rsidR="00172D4E" w:rsidRPr="00022065">
        <w:t>.</w:t>
      </w:r>
    </w:p>
    <w:p w14:paraId="0CEBA264" w14:textId="77777777" w:rsidR="00C24B3E" w:rsidRPr="00022065" w:rsidRDefault="005A2F3C" w:rsidP="00022065">
      <w:r w:rsidRPr="00022065">
        <w:t xml:space="preserve">Gaat gewijzigd worden op de volgende manier: </w:t>
      </w:r>
    </w:p>
    <w:p w14:paraId="10E5D0B1" w14:textId="0989F794" w:rsidR="005A2F3C" w:rsidRPr="00022065" w:rsidRDefault="00336D0B" w:rsidP="00022065">
      <w:r w:rsidRPr="00022065">
        <w:t xml:space="preserve">Artikel 1: </w:t>
      </w:r>
      <w:r w:rsidR="00FB6E74" w:rsidRPr="00022065">
        <w:t xml:space="preserve">Het is verboden om te zwemmen </w:t>
      </w:r>
      <w:r w:rsidRPr="00022065">
        <w:t xml:space="preserve">in het centrumgebied en </w:t>
      </w:r>
      <w:r w:rsidR="00882914" w:rsidRPr="00022065">
        <w:t>in het stiltegebied.</w:t>
      </w:r>
    </w:p>
    <w:p w14:paraId="1CB87399" w14:textId="6B377A1D" w:rsidR="00882914" w:rsidRPr="00022065" w:rsidRDefault="00882914" w:rsidP="00022065"/>
    <w:p w14:paraId="4A5499F4" w14:textId="57A71B0C" w:rsidR="00882914" w:rsidRPr="00022065" w:rsidRDefault="00882914" w:rsidP="00022065">
      <w:r w:rsidRPr="00022065">
        <w:t xml:space="preserve">In dit geval </w:t>
      </w:r>
      <w:r w:rsidR="00492D26" w:rsidRPr="00022065">
        <w:t>hoeft het Regeltekst-object niet te worden aangeleverd, deze bestaat immers al.</w:t>
      </w:r>
    </w:p>
    <w:p w14:paraId="1A0160D7" w14:textId="3A049EFB" w:rsidR="00285655" w:rsidRPr="00022065" w:rsidRDefault="00492D26" w:rsidP="00022065">
      <w:r w:rsidRPr="00022065">
        <w:t>Er is wel noodzaak voor een ontwerp</w:t>
      </w:r>
      <w:r w:rsidR="00D410EA" w:rsidRPr="00022065">
        <w:t>versie</w:t>
      </w:r>
      <w:r w:rsidRPr="00022065">
        <w:t xml:space="preserve"> van de juridische regel, </w:t>
      </w:r>
      <w:r w:rsidR="00794946" w:rsidRPr="00022065">
        <w:t>aangezien de locatie waar deze regel over gaat wordt uitgebreid.</w:t>
      </w:r>
      <w:r w:rsidR="00CD4A4C" w:rsidRPr="00022065">
        <w:t xml:space="preserve"> </w:t>
      </w:r>
      <w:r w:rsidR="00D410EA" w:rsidRPr="00022065">
        <w:t>Er is ook noodzaak voor een nieuwe OW-locatie in ontwerp, aangezien er een stiltegebied-GIO wordt toegevoegd in dit ontwerpwijzigingsbesluit.</w:t>
      </w:r>
    </w:p>
    <w:p w14:paraId="1513BD89" w14:textId="21B8C73D" w:rsidR="001774B9" w:rsidRPr="00022065" w:rsidRDefault="001774B9" w:rsidP="00022065"/>
    <w:p w14:paraId="0751F24B" w14:textId="677C0FF2" w:rsidR="001774B9" w:rsidRPr="00022065" w:rsidRDefault="00EA7232" w:rsidP="00022065">
      <w:r w:rsidRPr="00022065">
        <w:t xml:space="preserve">Voorbeeld: Artikel </w:t>
      </w:r>
      <w:r w:rsidR="00B15DAB" w:rsidRPr="00022065">
        <w:t>1</w:t>
      </w:r>
      <w:r w:rsidRPr="00022065">
        <w:t xml:space="preserve">: Het is verboden om te </w:t>
      </w:r>
      <w:r w:rsidR="00B15DAB" w:rsidRPr="00022065">
        <w:t>zwemmen in het centrumgebied en in het stiltegebied.</w:t>
      </w:r>
    </w:p>
    <w:p w14:paraId="04E757AA" w14:textId="3C285224" w:rsidR="00B15DAB" w:rsidRPr="00022065" w:rsidRDefault="00B15DAB" w:rsidP="00022065">
      <w:r w:rsidRPr="00022065">
        <w:t>Gaat gewijzigd worden op de volgende manier:</w:t>
      </w:r>
    </w:p>
    <w:p w14:paraId="71E40D2F" w14:textId="6AD4FD28" w:rsidR="00B15DAB" w:rsidRPr="00022065" w:rsidRDefault="00B15DAB" w:rsidP="00022065">
      <w:r w:rsidRPr="00022065">
        <w:t>Artikel 1: Het is verboden om te zwemmen in het centrumgebied</w:t>
      </w:r>
      <w:r w:rsidR="001C3029" w:rsidRPr="00022065">
        <w:t xml:space="preserve"> en in het stiltegebied</w:t>
      </w:r>
      <w:r w:rsidRPr="00022065">
        <w:t>.</w:t>
      </w:r>
    </w:p>
    <w:p w14:paraId="4F6B068B" w14:textId="0F8A0DED" w:rsidR="00B15DAB" w:rsidRPr="00022065" w:rsidRDefault="00B15DAB" w:rsidP="00022065">
      <w:r w:rsidRPr="00022065">
        <w:t xml:space="preserve">Artikel 2: Er geldt een meldingsplicht omtrent het zwemmen </w:t>
      </w:r>
      <w:r w:rsidR="00EA5B56" w:rsidRPr="00022065">
        <w:t>in het stiltegebied.</w:t>
      </w:r>
    </w:p>
    <w:p w14:paraId="3E44E81B" w14:textId="748937AF" w:rsidR="00EA5B56" w:rsidRPr="00022065" w:rsidRDefault="00EA5B56" w:rsidP="00022065"/>
    <w:p w14:paraId="4F2A39A5" w14:textId="04E82FE4" w:rsidR="00EA5B56" w:rsidRPr="00022065" w:rsidRDefault="007F0677" w:rsidP="00022065">
      <w:r w:rsidRPr="00022065">
        <w:t>Voor Artikel 1 wordt de juridische regel die verwijst naar het stiltegebied in ontwerp gewijzigd t.o.v. de vastgestelde versie van de juridische regel. V</w:t>
      </w:r>
      <w:r w:rsidR="001C3029" w:rsidRPr="00022065">
        <w:t xml:space="preserve">oor Artikel 2 </w:t>
      </w:r>
      <w:r w:rsidRPr="00022065">
        <w:t xml:space="preserve">wordt </w:t>
      </w:r>
      <w:r w:rsidR="001C3029" w:rsidRPr="00022065">
        <w:t>wel een ontwerp-Regeltekst-object aangeleverd</w:t>
      </w:r>
      <w:r w:rsidR="006C1825" w:rsidRPr="00022065">
        <w:t xml:space="preserve"> inclusief bijbehorende ontwerp-OW-annotaties</w:t>
      </w:r>
      <w:r w:rsidR="001C3029" w:rsidRPr="00022065">
        <w:t xml:space="preserve">. </w:t>
      </w:r>
      <w:r w:rsidRPr="00022065">
        <w:t xml:space="preserve">De OW-Locatie stiltegebied </w:t>
      </w:r>
      <w:r w:rsidR="00432C93" w:rsidRPr="00022065">
        <w:t xml:space="preserve">en de OW-activiteit zwemmen hoeven </w:t>
      </w:r>
      <w:r w:rsidRPr="00022065">
        <w:t>niet te worden aangeleverd</w:t>
      </w:r>
      <w:r w:rsidR="00432C93" w:rsidRPr="00022065">
        <w:t xml:space="preserve"> aangezien deze al bestonden in vastgestelde regelgeving.</w:t>
      </w:r>
    </w:p>
    <w:p w14:paraId="0CECCFC1" w14:textId="5BDD8CE6" w:rsidR="00E43007" w:rsidRPr="00022065" w:rsidRDefault="00E43007" w:rsidP="00022065"/>
    <w:p w14:paraId="7BF8358F" w14:textId="38B2D04A" w:rsidR="000A5157" w:rsidRPr="00022065" w:rsidRDefault="00E43007" w:rsidP="00022065">
      <w:r w:rsidRPr="00022065">
        <w:t>Ontwerp-OW-objecten mogen verwijzen naar vastgestelde regelgeving, maar andersom is niet het geval. Vastgestelde regelgeving mag niet verwijzen naar ontwerp-objecten.</w:t>
      </w:r>
    </w:p>
    <w:p w14:paraId="3A453329" w14:textId="1F155D16" w:rsidR="00CD4A4C" w:rsidRDefault="00CD4A4C" w:rsidP="00022065">
      <w:r w:rsidRPr="00022065">
        <w:lastRenderedPageBreak/>
        <w:t>Bij het aan</w:t>
      </w:r>
      <w:r w:rsidR="003C0A92" w:rsidRPr="00022065">
        <w:t>leveren van Ontwerp-OW-objecten is het zeer aan te bevelen dat de identificaties identiek blijven</w:t>
      </w:r>
      <w:r w:rsidR="00994A30" w:rsidRPr="00022065">
        <w:t xml:space="preserve"> aan de OW-objecten die horen bij vastgestelde regelingen. </w:t>
      </w:r>
      <w:r w:rsidR="0077213B" w:rsidRPr="00022065">
        <w:t>De voorziening zorgt ervoor dat er geen valid</w:t>
      </w:r>
      <w:r w:rsidR="00173FF0" w:rsidRPr="00022065">
        <w:t>atieconflicten zijn, omdat ontwerp-objecten in aparte tabellen gepersisteerd worden.</w:t>
      </w:r>
    </w:p>
    <w:p w14:paraId="11A0CF11" w14:textId="4186BB93" w:rsidR="00B92FE1" w:rsidRDefault="00B92FE1" w:rsidP="00B92FE1">
      <w:pPr>
        <w:pStyle w:val="Kop1"/>
        <w:numPr>
          <w:ilvl w:val="0"/>
          <w:numId w:val="0"/>
        </w:numPr>
      </w:pPr>
      <w:bookmarkStart w:id="788" w:name="_Toc152061489"/>
      <w:r>
        <w:lastRenderedPageBreak/>
        <w:t xml:space="preserve">A Bijlage: </w:t>
      </w:r>
      <w:r w:rsidR="003455D2">
        <w:t>versiehistorie</w:t>
      </w:r>
      <w:bookmarkEnd w:id="788"/>
    </w:p>
    <w:p w14:paraId="12EABD93" w14:textId="77777777" w:rsidR="003455D2" w:rsidRDefault="003455D2" w:rsidP="003455D2">
      <w:r>
        <w:t>In de versiehistorie wordt met WELT-xx verwezen naar de Wensen en Eisen Lijst voor de TPOD-standaard. Deze lijst bevat meldingen en wijzigingsverzoeken die door gebruikers van de standaard zijn ingediend. De ingediende meldingen zijn te vinden via https://www.geonovum.nl/geo-standaarden/omgevingswet/meldingen.</w:t>
      </w:r>
    </w:p>
    <w:p w14:paraId="0A2919EB" w14:textId="337C8D62" w:rsidR="003455D2" w:rsidRDefault="003455D2" w:rsidP="003455D2">
      <w:r>
        <w:t>Voor de STOP-standaard bestaat een vergelijkbaar meldingssysteem, waarnaar wordt verwezen met STOP-issue #xx. De STOP-</w:t>
      </w:r>
      <w:proofErr w:type="spellStart"/>
      <w:r>
        <w:t>issuetracker</w:t>
      </w:r>
      <w:proofErr w:type="spellEnd"/>
      <w:r>
        <w:t xml:space="preserve"> is te vinden via </w:t>
      </w:r>
      <w:r w:rsidR="002B39E2" w:rsidRPr="002B39E2">
        <w:t>https://gitlab.com/koop/STOP/standaard/-/issues</w:t>
      </w:r>
      <w:r>
        <w:t>.</w:t>
      </w:r>
    </w:p>
    <w:p w14:paraId="13C6358D" w14:textId="77777777" w:rsidR="002B39E2" w:rsidRPr="003455D2" w:rsidRDefault="002B39E2" w:rsidP="003455D2"/>
    <w:tbl>
      <w:tblPr>
        <w:tblStyle w:val="Versiehistorie"/>
        <w:tblW w:w="5000" w:type="pct"/>
        <w:tblLayout w:type="fixed"/>
        <w:tblLook w:val="0620" w:firstRow="1" w:lastRow="0" w:firstColumn="0" w:lastColumn="0" w:noHBand="1" w:noVBand="1"/>
        <w:tblPrChange w:id="789" w:author="Wilko Quak" w:date="2023-11-28T11:42:00Z">
          <w:tblPr>
            <w:tblStyle w:val="Versiehistorie"/>
            <w:tblW w:w="5000" w:type="pct"/>
            <w:tblLayout w:type="fixed"/>
            <w:tblLook w:val="0620" w:firstRow="1" w:lastRow="0" w:firstColumn="0" w:lastColumn="0" w:noHBand="1" w:noVBand="1"/>
          </w:tblPr>
        </w:tblPrChange>
      </w:tblPr>
      <w:tblGrid>
        <w:gridCol w:w="1050"/>
        <w:gridCol w:w="1275"/>
        <w:gridCol w:w="6434"/>
        <w:tblGridChange w:id="790">
          <w:tblGrid>
            <w:gridCol w:w="876"/>
            <w:gridCol w:w="1358"/>
            <w:gridCol w:w="6525"/>
          </w:tblGrid>
        </w:tblGridChange>
      </w:tblGrid>
      <w:tr w:rsidR="00B92FE1" w:rsidRPr="00022065" w14:paraId="0423A4FE" w14:textId="77777777" w:rsidTr="008D7A1F">
        <w:trPr>
          <w:cnfStyle w:val="100000000000" w:firstRow="1" w:lastRow="0" w:firstColumn="0" w:lastColumn="0" w:oddVBand="0" w:evenVBand="0" w:oddHBand="0" w:evenHBand="0" w:firstRowFirstColumn="0" w:firstRowLastColumn="0" w:lastRowFirstColumn="0" w:lastRowLastColumn="0"/>
          <w:tblHeader/>
          <w:trPrChange w:id="791" w:author="Wilko Quak" w:date="2023-11-28T11:42:00Z">
            <w:trPr>
              <w:tblHeader/>
            </w:trPr>
          </w:trPrChange>
        </w:trPr>
        <w:tc>
          <w:tcPr>
            <w:tcW w:w="599" w:type="pct"/>
            <w:tcPrChange w:id="792" w:author="Wilko Quak" w:date="2023-11-28T11:42:00Z">
              <w:tcPr>
                <w:tcW w:w="500" w:type="pct"/>
              </w:tcPr>
            </w:tcPrChange>
          </w:tcPr>
          <w:p w14:paraId="1DA90360" w14:textId="77777777" w:rsidR="00B92FE1" w:rsidRPr="00022065" w:rsidRDefault="00B92FE1" w:rsidP="00ED4C4F">
            <w:pPr>
              <w:cnfStyle w:val="100000000000" w:firstRow="1" w:lastRow="0" w:firstColumn="0" w:lastColumn="0" w:oddVBand="0" w:evenVBand="0" w:oddHBand="0" w:evenHBand="0" w:firstRowFirstColumn="0" w:firstRowLastColumn="0" w:lastRowFirstColumn="0" w:lastRowLastColumn="0"/>
            </w:pPr>
            <w:r w:rsidRPr="00022065">
              <w:t>Versie</w:t>
            </w:r>
          </w:p>
        </w:tc>
        <w:tc>
          <w:tcPr>
            <w:tcW w:w="728" w:type="pct"/>
            <w:tcPrChange w:id="793" w:author="Wilko Quak" w:date="2023-11-28T11:42:00Z">
              <w:tcPr>
                <w:tcW w:w="775" w:type="pct"/>
              </w:tcPr>
            </w:tcPrChange>
          </w:tcPr>
          <w:p w14:paraId="77F34B3E" w14:textId="77777777" w:rsidR="00B92FE1" w:rsidRPr="00022065" w:rsidRDefault="00B92FE1" w:rsidP="00ED4C4F">
            <w:pPr>
              <w:cnfStyle w:val="100000000000" w:firstRow="1" w:lastRow="0" w:firstColumn="0" w:lastColumn="0" w:oddVBand="0" w:evenVBand="0" w:oddHBand="0" w:evenHBand="0" w:firstRowFirstColumn="0" w:firstRowLastColumn="0" w:lastRowFirstColumn="0" w:lastRowLastColumn="0"/>
            </w:pPr>
            <w:r w:rsidRPr="00022065">
              <w:t>Datum</w:t>
            </w:r>
          </w:p>
        </w:tc>
        <w:tc>
          <w:tcPr>
            <w:tcW w:w="3672" w:type="pct"/>
            <w:tcPrChange w:id="794" w:author="Wilko Quak" w:date="2023-11-28T11:42:00Z">
              <w:tcPr>
                <w:tcW w:w="3725" w:type="pct"/>
              </w:tcPr>
            </w:tcPrChange>
          </w:tcPr>
          <w:p w14:paraId="4B9A93C4" w14:textId="77777777" w:rsidR="00B92FE1" w:rsidRPr="00022065" w:rsidRDefault="00B92FE1" w:rsidP="00ED4C4F">
            <w:pPr>
              <w:cnfStyle w:val="100000000000" w:firstRow="1" w:lastRow="0" w:firstColumn="0" w:lastColumn="0" w:oddVBand="0" w:evenVBand="0" w:oddHBand="0" w:evenHBand="0" w:firstRowFirstColumn="0" w:firstRowLastColumn="0" w:lastRowFirstColumn="0" w:lastRowLastColumn="0"/>
            </w:pPr>
            <w:r w:rsidRPr="00022065">
              <w:t>Wijziging</w:t>
            </w:r>
          </w:p>
        </w:tc>
      </w:tr>
      <w:tr w:rsidR="00B92FE1" w:rsidRPr="00022065" w14:paraId="674F4878" w14:textId="77777777" w:rsidTr="008D7A1F">
        <w:trPr>
          <w:trHeight w:val="5374"/>
          <w:trPrChange w:id="795" w:author="Wilko Quak" w:date="2023-11-28T11:42:00Z">
            <w:trPr>
              <w:trHeight w:val="5930"/>
            </w:trPr>
          </w:trPrChange>
        </w:trPr>
        <w:tc>
          <w:tcPr>
            <w:tcW w:w="599" w:type="pct"/>
            <w:tcPrChange w:id="796" w:author="Wilko Quak" w:date="2023-11-28T11:42:00Z">
              <w:tcPr>
                <w:tcW w:w="500" w:type="pct"/>
              </w:tcPr>
            </w:tcPrChange>
          </w:tcPr>
          <w:p w14:paraId="667D4F21" w14:textId="77777777" w:rsidR="00B92FE1" w:rsidRPr="00022065" w:rsidRDefault="00B92FE1" w:rsidP="00ED4C4F">
            <w:r w:rsidRPr="00022065">
              <w:t>V1.0.3</w:t>
            </w:r>
          </w:p>
        </w:tc>
        <w:tc>
          <w:tcPr>
            <w:tcW w:w="728" w:type="pct"/>
            <w:tcPrChange w:id="797" w:author="Wilko Quak" w:date="2023-11-28T11:42:00Z">
              <w:tcPr>
                <w:tcW w:w="775" w:type="pct"/>
              </w:tcPr>
            </w:tcPrChange>
          </w:tcPr>
          <w:p w14:paraId="7051A14B" w14:textId="77777777" w:rsidR="00B92FE1" w:rsidRPr="00022065" w:rsidRDefault="00B92FE1" w:rsidP="00ED4C4F">
            <w:r w:rsidRPr="00022065">
              <w:t>2020-10-30</w:t>
            </w:r>
          </w:p>
        </w:tc>
        <w:tc>
          <w:tcPr>
            <w:tcW w:w="3672" w:type="pct"/>
            <w:tcPrChange w:id="798" w:author="Wilko Quak" w:date="2023-11-28T11:42:00Z">
              <w:tcPr>
                <w:tcW w:w="3725" w:type="pct"/>
              </w:tcPr>
            </w:tcPrChange>
          </w:tcPr>
          <w:p w14:paraId="06A5A134" w14:textId="77777777" w:rsidR="00B92FE1" w:rsidRPr="00022065" w:rsidRDefault="00B92FE1" w:rsidP="00ED4C4F">
            <w:r w:rsidRPr="00022065">
              <w:t>De volgende aanpassingen zijn gedaan:</w:t>
            </w:r>
          </w:p>
          <w:p w14:paraId="1B25EB2F" w14:textId="42B3E56C" w:rsidR="00B92FE1" w:rsidRPr="00022065" w:rsidRDefault="00B92FE1" w:rsidP="00ED4C4F">
            <w:proofErr w:type="spellStart"/>
            <w:r w:rsidRPr="00022065">
              <w:t>standBestand</w:t>
            </w:r>
            <w:proofErr w:type="spellEnd"/>
            <w:r w:rsidRPr="00022065">
              <w:t xml:space="preserve"> hernoemd naar </w:t>
            </w:r>
            <w:proofErr w:type="spellStart"/>
            <w:r w:rsidRPr="00022065">
              <w:t>owBestand</w:t>
            </w:r>
            <w:proofErr w:type="spellEnd"/>
            <w:r w:rsidRPr="00022065">
              <w:t xml:space="preserve"> in </w:t>
            </w:r>
            <w:r w:rsidRPr="00022065">
              <w:fldChar w:fldCharType="begin"/>
            </w:r>
            <w:r w:rsidRPr="00022065">
              <w:instrText xml:space="preserve"> REF _Ref80972317 \r \h  \* MERGEFORMAT </w:instrText>
            </w:r>
            <w:r w:rsidRPr="00022065">
              <w:fldChar w:fldCharType="separate"/>
            </w:r>
            <w:r w:rsidR="00F5100C">
              <w:t>4.2</w:t>
            </w:r>
            <w:r w:rsidRPr="00022065">
              <w:fldChar w:fldCharType="end"/>
            </w:r>
          </w:p>
          <w:p w14:paraId="18BC32C2" w14:textId="4C2DF480" w:rsidR="00B92FE1" w:rsidRPr="00022065" w:rsidRDefault="00B92FE1" w:rsidP="00ED4C4F">
            <w:r w:rsidRPr="00022065">
              <w:t xml:space="preserve">hoogte toegevoegd bij Gebied/Lijn/Punt in </w:t>
            </w:r>
            <w:r w:rsidRPr="00022065">
              <w:fldChar w:fldCharType="begin"/>
            </w:r>
            <w:r w:rsidRPr="00022065">
              <w:instrText xml:space="preserve"> REF _Ref49513284 \r \h  \* MERGEFORMAT </w:instrText>
            </w:r>
            <w:r w:rsidRPr="00022065">
              <w:fldChar w:fldCharType="separate"/>
            </w:r>
            <w:r w:rsidR="00F5100C">
              <w:t>4.3.7.2</w:t>
            </w:r>
            <w:r w:rsidRPr="00022065">
              <w:fldChar w:fldCharType="end"/>
            </w:r>
          </w:p>
          <w:p w14:paraId="06F3F74D" w14:textId="7F594075" w:rsidR="00B92FE1" w:rsidRPr="00022065" w:rsidRDefault="00B92FE1" w:rsidP="00ED4C4F">
            <w:r w:rsidRPr="00022065">
              <w:t xml:space="preserve">disclaimer toegevoegd over gebruik hoofdletters bij code bestuurslaag (o.b.v. WELT-76 in </w:t>
            </w:r>
            <w:r w:rsidRPr="00022065">
              <w:fldChar w:fldCharType="begin"/>
            </w:r>
            <w:r w:rsidRPr="00022065">
              <w:instrText xml:space="preserve"> REF _Ref75176935 \r \h  \* MERGEFORMAT </w:instrText>
            </w:r>
            <w:r w:rsidRPr="00022065">
              <w:fldChar w:fldCharType="separate"/>
            </w:r>
            <w:r w:rsidR="00F5100C">
              <w:t>3.2.1</w:t>
            </w:r>
            <w:r w:rsidRPr="00022065">
              <w:fldChar w:fldCharType="end"/>
            </w:r>
            <w:r w:rsidRPr="00022065">
              <w:t>)</w:t>
            </w:r>
          </w:p>
          <w:p w14:paraId="5862E8A3" w14:textId="1C8C530E" w:rsidR="00B92FE1" w:rsidRPr="00022065" w:rsidRDefault="00B92FE1" w:rsidP="00ED4C4F">
            <w:r w:rsidRPr="00022065">
              <w:t xml:space="preserve">disclaimer toegevoegd over het gebruik van juridische regel bij artikel (o.b.v. WELT-86 in </w:t>
            </w:r>
            <w:r w:rsidRPr="00022065">
              <w:fldChar w:fldCharType="begin"/>
            </w:r>
            <w:r w:rsidRPr="00022065">
              <w:instrText xml:space="preserve"> REF _Ref49518162 \r \h  \* MERGEFORMAT </w:instrText>
            </w:r>
            <w:r w:rsidRPr="00022065">
              <w:fldChar w:fldCharType="separate"/>
            </w:r>
            <w:r w:rsidR="00F5100C">
              <w:t>4.3.2</w:t>
            </w:r>
            <w:r w:rsidRPr="00022065">
              <w:fldChar w:fldCharType="end"/>
            </w:r>
            <w:r w:rsidRPr="00022065">
              <w:t>)</w:t>
            </w:r>
          </w:p>
          <w:p w14:paraId="6583A0BC" w14:textId="1532AAF9" w:rsidR="00B92FE1" w:rsidRPr="00022065" w:rsidRDefault="00B92FE1" w:rsidP="00ED4C4F">
            <w:r w:rsidRPr="00022065">
              <w:t xml:space="preserve">disclaimer toegevoegd over het niet mogen gebruiken van bogen en cirkels (o.b.v. WELT-59 in </w:t>
            </w:r>
            <w:r w:rsidRPr="00022065">
              <w:fldChar w:fldCharType="begin"/>
            </w:r>
            <w:r w:rsidRPr="00022065">
              <w:instrText xml:space="preserve"> REF _Ref49518173 \r \h  \* MERGEFORMAT </w:instrText>
            </w:r>
            <w:r w:rsidRPr="00022065">
              <w:fldChar w:fldCharType="separate"/>
            </w:r>
            <w:r w:rsidR="00F5100C">
              <w:t>3.1.4</w:t>
            </w:r>
            <w:r w:rsidRPr="00022065">
              <w:fldChar w:fldCharType="end"/>
            </w:r>
            <w:r w:rsidRPr="00022065">
              <w:t>)</w:t>
            </w:r>
          </w:p>
          <w:p w14:paraId="05BA3F3E" w14:textId="4F52E2BD" w:rsidR="00B92FE1" w:rsidRPr="00022065" w:rsidRDefault="00B92FE1" w:rsidP="00ED4C4F">
            <w:r w:rsidRPr="00022065">
              <w:t xml:space="preserve">afbeelding van </w:t>
            </w:r>
            <w:proofErr w:type="spellStart"/>
            <w:r w:rsidRPr="00022065">
              <w:t>ID’s</w:t>
            </w:r>
            <w:proofErr w:type="spellEnd"/>
            <w:r w:rsidRPr="00022065">
              <w:t xml:space="preserve"> (o.b.v. WELT-77) in </w:t>
            </w:r>
            <w:r w:rsidRPr="00022065">
              <w:fldChar w:fldCharType="begin"/>
            </w:r>
            <w:r w:rsidRPr="00022065">
              <w:instrText xml:space="preserve"> REF _Ref49518209 \r \h  \* MERGEFORMAT </w:instrText>
            </w:r>
            <w:r w:rsidRPr="00022065">
              <w:fldChar w:fldCharType="separate"/>
            </w:r>
            <w:r w:rsidR="00F5100C">
              <w:t>3.1.4</w:t>
            </w:r>
            <w:r w:rsidRPr="00022065">
              <w:fldChar w:fldCharType="end"/>
            </w:r>
            <w:r w:rsidRPr="00022065">
              <w:t xml:space="preserve"> aangepast.</w:t>
            </w:r>
          </w:p>
          <w:p w14:paraId="5518D310" w14:textId="2F5BEDB6" w:rsidR="00B92FE1" w:rsidRPr="00022065" w:rsidRDefault="00B92FE1" w:rsidP="00ED4C4F">
            <w:r w:rsidRPr="00022065">
              <w:t xml:space="preserve">Richtlijn grootte van bestanden aangepast van 50MB naar 10MB in </w:t>
            </w:r>
            <w:r w:rsidRPr="00022065">
              <w:fldChar w:fldCharType="begin"/>
            </w:r>
            <w:r w:rsidRPr="00022065">
              <w:instrText xml:space="preserve"> REF _Ref49518173 \n \h  \* MERGEFORMAT </w:instrText>
            </w:r>
            <w:r w:rsidRPr="00022065">
              <w:fldChar w:fldCharType="separate"/>
            </w:r>
            <w:r w:rsidR="00F5100C">
              <w:t>3.1.4</w:t>
            </w:r>
            <w:r w:rsidRPr="00022065">
              <w:fldChar w:fldCharType="end"/>
            </w:r>
            <w:r w:rsidRPr="00022065">
              <w:t xml:space="preserve"> (weer aangepast in nieuwe RC).</w:t>
            </w:r>
          </w:p>
          <w:p w14:paraId="3465E6BA" w14:textId="4DAA3EFE" w:rsidR="00B92FE1" w:rsidRPr="00022065" w:rsidRDefault="00B92FE1" w:rsidP="00ED4C4F">
            <w:r w:rsidRPr="00022065">
              <w:t xml:space="preserve">Inleidende zin bij procedurestatus verbeterd (o.b.v. WELT-82 in </w:t>
            </w:r>
            <w:r w:rsidRPr="00022065">
              <w:fldChar w:fldCharType="begin"/>
            </w:r>
            <w:r w:rsidRPr="00022065">
              <w:instrText xml:space="preserve"> REF _Ref36460902 \r \h  \* MERGEFORMAT </w:instrText>
            </w:r>
            <w:r w:rsidRPr="00022065">
              <w:fldChar w:fldCharType="separate"/>
            </w:r>
            <w:r w:rsidR="00F5100C">
              <w:t>3.2.3</w:t>
            </w:r>
            <w:r w:rsidRPr="00022065">
              <w:fldChar w:fldCharType="end"/>
            </w:r>
            <w:r w:rsidRPr="00022065">
              <w:t>).</w:t>
            </w:r>
          </w:p>
          <w:p w14:paraId="44514636" w14:textId="088751E3" w:rsidR="00B92FE1" w:rsidRPr="00022065" w:rsidRDefault="00B92FE1" w:rsidP="00ED4C4F">
            <w:r w:rsidRPr="00022065">
              <w:t xml:space="preserve">Het gebruik van Ambtsgebied mogelijk gemaakt (o.b.v. WELT-84) in </w:t>
            </w:r>
            <w:r w:rsidRPr="00022065">
              <w:fldChar w:fldCharType="begin"/>
            </w:r>
            <w:r w:rsidRPr="00022065">
              <w:instrText xml:space="preserve"> REF _Ref75176935 \r \h  \* MERGEFORMAT </w:instrText>
            </w:r>
            <w:r w:rsidRPr="00022065">
              <w:fldChar w:fldCharType="separate"/>
            </w:r>
            <w:r w:rsidR="00F5100C">
              <w:t>3.2.1</w:t>
            </w:r>
            <w:r w:rsidRPr="00022065">
              <w:fldChar w:fldCharType="end"/>
            </w:r>
            <w:r w:rsidRPr="00022065">
              <w:t xml:space="preserve"> en </w:t>
            </w:r>
            <w:r w:rsidRPr="00022065">
              <w:fldChar w:fldCharType="begin"/>
            </w:r>
            <w:r w:rsidRPr="00022065">
              <w:instrText xml:space="preserve"> REF _Ref52185787 \r \h  \* MERGEFORMAT </w:instrText>
            </w:r>
            <w:r w:rsidRPr="00022065">
              <w:fldChar w:fldCharType="separate"/>
            </w:r>
            <w:r w:rsidR="00F5100C">
              <w:t>4.3.7.3</w:t>
            </w:r>
            <w:r w:rsidRPr="00022065">
              <w:fldChar w:fldCharType="end"/>
            </w:r>
            <w:r w:rsidRPr="00022065">
              <w:t>.</w:t>
            </w:r>
          </w:p>
          <w:p w14:paraId="7CFF5AE2" w14:textId="71D7E94C" w:rsidR="00B92FE1" w:rsidRPr="00022065" w:rsidRDefault="00B92FE1" w:rsidP="00ED4C4F">
            <w:proofErr w:type="spellStart"/>
            <w:r w:rsidRPr="00022065">
              <w:t>SymbolisatieItem</w:t>
            </w:r>
            <w:proofErr w:type="spellEnd"/>
            <w:r w:rsidRPr="00022065">
              <w:t xml:space="preserve"> toegevoegd (</w:t>
            </w:r>
            <w:r w:rsidRPr="00022065">
              <w:fldChar w:fldCharType="begin"/>
            </w:r>
            <w:r w:rsidRPr="00022065">
              <w:instrText xml:space="preserve"> REF _Ref52185896 \r \h  \* MERGEFORMAT </w:instrText>
            </w:r>
            <w:r w:rsidRPr="00022065">
              <w:fldChar w:fldCharType="separate"/>
            </w:r>
            <w:r w:rsidR="00F5100C">
              <w:t>4.6</w:t>
            </w:r>
            <w:r w:rsidRPr="00022065">
              <w:fldChar w:fldCharType="end"/>
            </w:r>
            <w:r w:rsidRPr="00022065">
              <w:t>).</w:t>
            </w:r>
          </w:p>
          <w:p w14:paraId="6B4E8510" w14:textId="327B82EE" w:rsidR="00B92FE1" w:rsidRPr="00022065" w:rsidRDefault="00B92FE1" w:rsidP="00ED4C4F">
            <w:r w:rsidRPr="00022065">
              <w:t xml:space="preserve">Regels voor aanleveren van geometrieën bijgesteld in </w:t>
            </w:r>
            <w:r w:rsidRPr="00022065">
              <w:fldChar w:fldCharType="begin"/>
            </w:r>
            <w:r w:rsidRPr="00022065">
              <w:instrText xml:space="preserve"> REF _Ref52186390 \r \h  \* MERGEFORMAT </w:instrText>
            </w:r>
            <w:r w:rsidRPr="00022065">
              <w:fldChar w:fldCharType="separate"/>
            </w:r>
            <w:r w:rsidR="00F5100C">
              <w:t>3.1.4</w:t>
            </w:r>
            <w:r w:rsidRPr="00022065">
              <w:fldChar w:fldCharType="end"/>
            </w:r>
            <w:r w:rsidRPr="00022065">
              <w:t xml:space="preserve"> (o.b.v. WELT-107).</w:t>
            </w:r>
          </w:p>
          <w:p w14:paraId="3E53A57B" w14:textId="77777777" w:rsidR="00B92FE1" w:rsidRPr="00022065" w:rsidRDefault="00B92FE1" w:rsidP="00ED4C4F">
            <w:r w:rsidRPr="00022065">
              <w:t>Afbeeldingen aangepast o.b.v. nieuwe objecten.</w:t>
            </w:r>
          </w:p>
          <w:p w14:paraId="2A004477" w14:textId="7B4CC64C" w:rsidR="00B92FE1" w:rsidRPr="00022065" w:rsidRDefault="00B92FE1" w:rsidP="00ED4C4F">
            <w:r w:rsidRPr="00022065">
              <w:t xml:space="preserve">Fout bij element hoogte binnen locatie hersteld in </w:t>
            </w:r>
            <w:r w:rsidRPr="00022065">
              <w:fldChar w:fldCharType="begin"/>
            </w:r>
            <w:r w:rsidRPr="00022065">
              <w:instrText xml:space="preserve"> REF _Ref53742891 \r \h  \* MERGEFORMAT </w:instrText>
            </w:r>
            <w:r w:rsidRPr="00022065">
              <w:fldChar w:fldCharType="separate"/>
            </w:r>
            <w:r w:rsidR="00F5100C">
              <w:t>4.3.7</w:t>
            </w:r>
            <w:r w:rsidRPr="00022065">
              <w:fldChar w:fldCharType="end"/>
            </w:r>
            <w:r w:rsidRPr="00022065">
              <w:t>.</w:t>
            </w:r>
          </w:p>
        </w:tc>
      </w:tr>
      <w:tr w:rsidR="00B92FE1" w:rsidRPr="00022065" w14:paraId="51091CE2" w14:textId="77777777" w:rsidTr="008D7A1F">
        <w:trPr>
          <w:trHeight w:val="640"/>
          <w:trPrChange w:id="799" w:author="Wilko Quak" w:date="2023-11-28T11:42:00Z">
            <w:trPr>
              <w:trHeight w:val="640"/>
            </w:trPr>
          </w:trPrChange>
        </w:trPr>
        <w:tc>
          <w:tcPr>
            <w:tcW w:w="599" w:type="pct"/>
            <w:tcPrChange w:id="800" w:author="Wilko Quak" w:date="2023-11-28T11:42:00Z">
              <w:tcPr>
                <w:tcW w:w="500" w:type="pct"/>
              </w:tcPr>
            </w:tcPrChange>
          </w:tcPr>
          <w:p w14:paraId="679C091F" w14:textId="77777777" w:rsidR="00B92FE1" w:rsidRPr="00022065" w:rsidRDefault="00B92FE1" w:rsidP="00ED4C4F">
            <w:r w:rsidRPr="00022065">
              <w:t>V1.0.4</w:t>
            </w:r>
          </w:p>
        </w:tc>
        <w:tc>
          <w:tcPr>
            <w:tcW w:w="728" w:type="pct"/>
            <w:tcPrChange w:id="801" w:author="Wilko Quak" w:date="2023-11-28T11:42:00Z">
              <w:tcPr>
                <w:tcW w:w="775" w:type="pct"/>
              </w:tcPr>
            </w:tcPrChange>
          </w:tcPr>
          <w:p w14:paraId="6816C8D2" w14:textId="77777777" w:rsidR="00B92FE1" w:rsidRPr="00022065" w:rsidRDefault="00B92FE1" w:rsidP="00ED4C4F">
            <w:r w:rsidRPr="00022065">
              <w:t>2021-04-13</w:t>
            </w:r>
          </w:p>
        </w:tc>
        <w:tc>
          <w:tcPr>
            <w:tcW w:w="3672" w:type="pct"/>
            <w:tcPrChange w:id="802" w:author="Wilko Quak" w:date="2023-11-28T11:42:00Z">
              <w:tcPr>
                <w:tcW w:w="3725" w:type="pct"/>
              </w:tcPr>
            </w:tcPrChange>
          </w:tcPr>
          <w:p w14:paraId="4D2302F8" w14:textId="77777777" w:rsidR="00B92FE1" w:rsidRPr="00022065" w:rsidRDefault="00B92FE1" w:rsidP="00ED4C4F">
            <w:r w:rsidRPr="00022065">
              <w:t>De volgende aanpassingen zijn gedaan:</w:t>
            </w:r>
          </w:p>
          <w:p w14:paraId="5335C666" w14:textId="474C8009" w:rsidR="00B92FE1" w:rsidRPr="00022065" w:rsidRDefault="00B92FE1" w:rsidP="00ED4C4F">
            <w:r w:rsidRPr="00022065">
              <w:t xml:space="preserve">In </w:t>
            </w:r>
            <w:r w:rsidRPr="00022065">
              <w:fldChar w:fldCharType="begin"/>
            </w:r>
            <w:r w:rsidRPr="00022065">
              <w:instrText xml:space="preserve"> REF _Ref92176199 \n \h  \* MERGEFORMAT </w:instrText>
            </w:r>
            <w:r w:rsidRPr="00022065">
              <w:fldChar w:fldCharType="separate"/>
            </w:r>
            <w:r w:rsidR="00F5100C">
              <w:t>3.1</w:t>
            </w:r>
            <w:r w:rsidRPr="00022065">
              <w:fldChar w:fldCharType="end"/>
            </w:r>
            <w:r w:rsidRPr="00022065">
              <w:t xml:space="preserve"> aangegeven dat het manifest-ow verplicht is.</w:t>
            </w:r>
          </w:p>
        </w:tc>
      </w:tr>
      <w:tr w:rsidR="00B92FE1" w:rsidRPr="00022065" w14:paraId="25D87783" w14:textId="77777777" w:rsidTr="008D7A1F">
        <w:trPr>
          <w:trHeight w:val="1341"/>
          <w:trPrChange w:id="803" w:author="Wilko Quak" w:date="2023-11-28T11:42:00Z">
            <w:trPr>
              <w:trHeight w:val="1341"/>
            </w:trPr>
          </w:trPrChange>
        </w:trPr>
        <w:tc>
          <w:tcPr>
            <w:tcW w:w="599" w:type="pct"/>
            <w:tcPrChange w:id="804" w:author="Wilko Quak" w:date="2023-11-28T11:42:00Z">
              <w:tcPr>
                <w:tcW w:w="500" w:type="pct"/>
              </w:tcPr>
            </w:tcPrChange>
          </w:tcPr>
          <w:p w14:paraId="65A5DE2B" w14:textId="77777777" w:rsidR="00B92FE1" w:rsidRPr="00022065" w:rsidRDefault="00B92FE1" w:rsidP="00ED4C4F">
            <w:r w:rsidRPr="00022065">
              <w:t>V2.0.0-rc</w:t>
            </w:r>
          </w:p>
        </w:tc>
        <w:tc>
          <w:tcPr>
            <w:tcW w:w="728" w:type="pct"/>
            <w:tcPrChange w:id="805" w:author="Wilko Quak" w:date="2023-11-28T11:42:00Z">
              <w:tcPr>
                <w:tcW w:w="775" w:type="pct"/>
              </w:tcPr>
            </w:tcPrChange>
          </w:tcPr>
          <w:p w14:paraId="2749102F" w14:textId="77777777" w:rsidR="00B92FE1" w:rsidRPr="00022065" w:rsidRDefault="00B92FE1" w:rsidP="00ED4C4F">
            <w:r w:rsidRPr="00022065">
              <w:t>2021-06-15</w:t>
            </w:r>
          </w:p>
        </w:tc>
        <w:tc>
          <w:tcPr>
            <w:tcW w:w="3672" w:type="pct"/>
            <w:tcPrChange w:id="806" w:author="Wilko Quak" w:date="2023-11-28T11:42:00Z">
              <w:tcPr>
                <w:tcW w:w="3725" w:type="pct"/>
              </w:tcPr>
            </w:tcPrChange>
          </w:tcPr>
          <w:p w14:paraId="38FE9884" w14:textId="77777777" w:rsidR="00B92FE1" w:rsidRPr="00022065" w:rsidRDefault="00B92FE1" w:rsidP="00ED4C4F">
            <w:r w:rsidRPr="00022065">
              <w:t>De volgende aanpassingen zijn gedaan:</w:t>
            </w:r>
          </w:p>
          <w:p w14:paraId="1A2DD7B2" w14:textId="019B1C7E" w:rsidR="00B92FE1" w:rsidRPr="00022065" w:rsidRDefault="00B92FE1" w:rsidP="00ED4C4F">
            <w:r w:rsidRPr="00022065">
              <w:t xml:space="preserve">In </w:t>
            </w:r>
            <w:r w:rsidRPr="00022065">
              <w:fldChar w:fldCharType="begin"/>
            </w:r>
            <w:r w:rsidRPr="00022065">
              <w:instrText xml:space="preserve"> REF _Ref92189831 \n \h  \* MERGEFORMAT </w:instrText>
            </w:r>
            <w:r w:rsidRPr="00022065">
              <w:fldChar w:fldCharType="separate"/>
            </w:r>
            <w:r w:rsidR="00F5100C">
              <w:t>3.1</w:t>
            </w:r>
            <w:r w:rsidRPr="00022065">
              <w:fldChar w:fldCharType="end"/>
            </w:r>
            <w:r w:rsidRPr="00022065">
              <w:t xml:space="preserve"> aangegeven dat het manifest-ow verplicht is (WELT-151).</w:t>
            </w:r>
          </w:p>
          <w:p w14:paraId="6BB89609" w14:textId="508161A8" w:rsidR="00B92FE1" w:rsidRPr="00022065" w:rsidRDefault="00B92FE1" w:rsidP="00ED4C4F">
            <w:r w:rsidRPr="00022065">
              <w:t xml:space="preserve">In </w:t>
            </w:r>
            <w:r w:rsidRPr="00022065">
              <w:fldChar w:fldCharType="begin"/>
            </w:r>
            <w:r w:rsidRPr="00022065">
              <w:instrText xml:space="preserve"> REF _Ref80972473 \n \h  \* MERGEFORMAT </w:instrText>
            </w:r>
            <w:r w:rsidRPr="00022065">
              <w:fldChar w:fldCharType="separate"/>
            </w:r>
            <w:r w:rsidR="00F5100C">
              <w:t>2.2</w:t>
            </w:r>
            <w:r w:rsidRPr="00022065">
              <w:fldChar w:fldCharType="end"/>
            </w:r>
            <w:r w:rsidRPr="00022065">
              <w:t xml:space="preserve"> Tekstdeel toegevoegd in het schema van vrijetekststructuur (WELT-132).</w:t>
            </w:r>
          </w:p>
          <w:p w14:paraId="2360D753" w14:textId="349924C1" w:rsidR="00B92FE1" w:rsidRPr="00022065" w:rsidRDefault="00B92FE1" w:rsidP="00ED4C4F">
            <w:r w:rsidRPr="00022065">
              <w:t xml:space="preserve">In hoofdstuk </w:t>
            </w:r>
            <w:r w:rsidRPr="00022065">
              <w:fldChar w:fldCharType="begin"/>
            </w:r>
            <w:r w:rsidRPr="00022065">
              <w:instrText xml:space="preserve"> REF _Ref90035910 \n \h  \* MERGEFORMAT </w:instrText>
            </w:r>
            <w:r w:rsidRPr="00022065">
              <w:fldChar w:fldCharType="separate"/>
            </w:r>
            <w:r w:rsidR="00F5100C">
              <w:t>4</w:t>
            </w:r>
            <w:r w:rsidRPr="00022065">
              <w:fldChar w:fldCharType="end"/>
            </w:r>
            <w:r w:rsidRPr="00022065">
              <w:t xml:space="preserve"> maximale veldlengtes opgenomen in de documentatie.</w:t>
            </w:r>
          </w:p>
          <w:p w14:paraId="55314EF6" w14:textId="65646C30" w:rsidR="00B92FE1" w:rsidRPr="00022065" w:rsidRDefault="00B92FE1" w:rsidP="00ED4C4F">
            <w:r w:rsidRPr="00022065">
              <w:t xml:space="preserve">In </w:t>
            </w:r>
            <w:r w:rsidRPr="00022065">
              <w:fldChar w:fldCharType="begin"/>
            </w:r>
            <w:r w:rsidRPr="00022065">
              <w:instrText xml:space="preserve"> REF _Ref63864190 \n \h  \* MERGEFORMAT </w:instrText>
            </w:r>
            <w:r w:rsidRPr="00022065">
              <w:fldChar w:fldCharType="separate"/>
            </w:r>
            <w:r w:rsidR="00F5100C">
              <w:t>4.3.5</w:t>
            </w:r>
            <w:r w:rsidRPr="00022065">
              <w:fldChar w:fldCharType="end"/>
            </w:r>
            <w:r w:rsidRPr="00022065">
              <w:t xml:space="preserve"> beschrijving omtrent het gebruik van eenheid aangepast (WELT-166).</w:t>
            </w:r>
          </w:p>
          <w:p w14:paraId="5FAF1BF7" w14:textId="77777777" w:rsidR="00B92FE1" w:rsidRPr="00022065" w:rsidRDefault="00B92FE1" w:rsidP="00ED4C4F">
            <w:r w:rsidRPr="00022065">
              <w:t>In 4.4.2 Gebiedsaanwijzing toegevoegd bij Tekstdeel (WELT-122).</w:t>
            </w:r>
          </w:p>
          <w:p w14:paraId="5BD0C272" w14:textId="77777777" w:rsidR="00B92FE1" w:rsidRPr="00022065" w:rsidRDefault="00B92FE1" w:rsidP="00ED4C4F">
            <w:r w:rsidRPr="00022065">
              <w:t>In 4.4.5 aanpassen documentatie Regelingsgebied (WELT-155).</w:t>
            </w:r>
          </w:p>
          <w:p w14:paraId="72C088F2" w14:textId="42E60ECE" w:rsidR="00B92FE1" w:rsidRPr="00022065" w:rsidRDefault="00B92FE1" w:rsidP="00ED4C4F">
            <w:r w:rsidRPr="00022065">
              <w:t xml:space="preserve">In </w:t>
            </w:r>
            <w:r w:rsidRPr="00022065">
              <w:fldChar w:fldCharType="begin"/>
            </w:r>
            <w:r w:rsidRPr="00022065">
              <w:instrText xml:space="preserve"> REF _Ref52185787 \r \h  \* MERGEFORMAT </w:instrText>
            </w:r>
            <w:r w:rsidRPr="00022065">
              <w:fldChar w:fldCharType="separate"/>
            </w:r>
            <w:r w:rsidR="00F5100C">
              <w:t>4.3.7.3</w:t>
            </w:r>
            <w:r w:rsidRPr="00022065">
              <w:fldChar w:fldCharType="end"/>
            </w:r>
            <w:r w:rsidRPr="00022065">
              <w:t xml:space="preserve"> het ambtsgebied-object aangepast n.a.v. bevindingen.</w:t>
            </w:r>
          </w:p>
          <w:p w14:paraId="5F529D94" w14:textId="46CE65D9" w:rsidR="00B92FE1" w:rsidRPr="00022065" w:rsidRDefault="00B92FE1" w:rsidP="00ED4C4F">
            <w:r w:rsidRPr="00022065">
              <w:t xml:space="preserve">Hoofdstuk </w:t>
            </w:r>
            <w:r w:rsidRPr="00022065">
              <w:fldChar w:fldCharType="begin"/>
            </w:r>
            <w:r w:rsidRPr="00022065">
              <w:instrText xml:space="preserve"> REF _Ref69207263 \r \h  \* MERGEFORMAT </w:instrText>
            </w:r>
            <w:r w:rsidRPr="00022065">
              <w:fldChar w:fldCharType="separate"/>
            </w:r>
            <w:r w:rsidR="00F5100C">
              <w:t>6</w:t>
            </w:r>
            <w:r w:rsidRPr="00022065">
              <w:fldChar w:fldCharType="end"/>
            </w:r>
            <w:r w:rsidRPr="00022065">
              <w:t xml:space="preserve"> toegevoegd over </w:t>
            </w:r>
            <w:proofErr w:type="spellStart"/>
            <w:r w:rsidRPr="00022065">
              <w:t>GIO’s</w:t>
            </w:r>
            <w:proofErr w:type="spellEnd"/>
            <w:r w:rsidRPr="00022065">
              <w:t xml:space="preserve"> en richtlijnen om vanuit OW te komen tot </w:t>
            </w:r>
            <w:proofErr w:type="spellStart"/>
            <w:r w:rsidRPr="00022065">
              <w:t>GIO’s</w:t>
            </w:r>
            <w:proofErr w:type="spellEnd"/>
            <w:r w:rsidRPr="00022065">
              <w:t>.</w:t>
            </w:r>
          </w:p>
          <w:p w14:paraId="7F7425BB" w14:textId="0C6771D0" w:rsidR="00B92FE1" w:rsidRPr="00022065" w:rsidRDefault="00B92FE1" w:rsidP="00ED4C4F">
            <w:r w:rsidRPr="00022065">
              <w:t xml:space="preserve">Hoofdstuk </w:t>
            </w:r>
            <w:r w:rsidRPr="00022065">
              <w:fldChar w:fldCharType="begin"/>
            </w:r>
            <w:r w:rsidRPr="00022065">
              <w:instrText xml:space="preserve"> REF _Ref69207272 \r \h  \* MERGEFORMAT </w:instrText>
            </w:r>
            <w:r w:rsidRPr="00022065">
              <w:fldChar w:fldCharType="separate"/>
            </w:r>
            <w:r w:rsidR="00F5100C">
              <w:t>7</w:t>
            </w:r>
            <w:r w:rsidRPr="00022065">
              <w:fldChar w:fldCharType="end"/>
            </w:r>
            <w:r w:rsidRPr="00022065">
              <w:t xml:space="preserve"> toegevoegd over Muteren. </w:t>
            </w:r>
          </w:p>
        </w:tc>
      </w:tr>
      <w:tr w:rsidR="00B92FE1" w:rsidRPr="00022065" w14:paraId="7D220E1D" w14:textId="77777777" w:rsidTr="008D7A1F">
        <w:trPr>
          <w:trHeight w:val="3076"/>
          <w:trPrChange w:id="807" w:author="Wilko Quak" w:date="2023-11-28T11:42:00Z">
            <w:trPr>
              <w:trHeight w:val="1341"/>
            </w:trPr>
          </w:trPrChange>
        </w:trPr>
        <w:tc>
          <w:tcPr>
            <w:tcW w:w="599" w:type="pct"/>
            <w:tcPrChange w:id="808" w:author="Wilko Quak" w:date="2023-11-28T11:42:00Z">
              <w:tcPr>
                <w:tcW w:w="500" w:type="pct"/>
              </w:tcPr>
            </w:tcPrChange>
          </w:tcPr>
          <w:p w14:paraId="7C6DAABD" w14:textId="77777777" w:rsidR="00B92FE1" w:rsidRPr="00022065" w:rsidRDefault="00B92FE1" w:rsidP="00ED4C4F">
            <w:r w:rsidRPr="00022065">
              <w:lastRenderedPageBreak/>
              <w:t>V2.0.0</w:t>
            </w:r>
          </w:p>
        </w:tc>
        <w:tc>
          <w:tcPr>
            <w:tcW w:w="728" w:type="pct"/>
            <w:tcPrChange w:id="809" w:author="Wilko Quak" w:date="2023-11-28T11:42:00Z">
              <w:tcPr>
                <w:tcW w:w="775" w:type="pct"/>
              </w:tcPr>
            </w:tcPrChange>
          </w:tcPr>
          <w:p w14:paraId="163BFFCF" w14:textId="77777777" w:rsidR="00B92FE1" w:rsidRPr="00022065" w:rsidRDefault="00B92FE1" w:rsidP="00ED4C4F">
            <w:r w:rsidRPr="00022065">
              <w:t>2021-06-29</w:t>
            </w:r>
          </w:p>
        </w:tc>
        <w:tc>
          <w:tcPr>
            <w:tcW w:w="3672" w:type="pct"/>
            <w:tcPrChange w:id="810" w:author="Wilko Quak" w:date="2023-11-28T11:42:00Z">
              <w:tcPr>
                <w:tcW w:w="3725" w:type="pct"/>
              </w:tcPr>
            </w:tcPrChange>
          </w:tcPr>
          <w:p w14:paraId="16D17873" w14:textId="77777777" w:rsidR="00B92FE1" w:rsidRPr="00022065" w:rsidRDefault="00B92FE1" w:rsidP="00ED4C4F">
            <w:r w:rsidRPr="00022065">
              <w:t>De volgende aanpassingen zijn gedaan:</w:t>
            </w:r>
          </w:p>
          <w:p w14:paraId="7D069BDB" w14:textId="67611171" w:rsidR="00B92FE1" w:rsidRPr="00022065" w:rsidRDefault="00B92FE1" w:rsidP="00ED4C4F">
            <w:r w:rsidRPr="00022065">
              <w:t xml:space="preserve">(niet in rc) in </w:t>
            </w:r>
            <w:r w:rsidRPr="00022065">
              <w:fldChar w:fldCharType="begin"/>
            </w:r>
            <w:r w:rsidRPr="00022065">
              <w:instrText xml:space="preserve"> REF _Ref75176935 \r \h  \* MERGEFORMAT </w:instrText>
            </w:r>
            <w:r w:rsidRPr="00022065">
              <w:fldChar w:fldCharType="separate"/>
            </w:r>
            <w:r w:rsidR="00F5100C">
              <w:t>3.2.1</w:t>
            </w:r>
            <w:r w:rsidRPr="00022065">
              <w:fldChar w:fldCharType="end"/>
            </w:r>
            <w:r w:rsidRPr="00022065">
              <w:t xml:space="preserve"> objecttypen aangevuld met de ontbrekende objecttypen.</w:t>
            </w:r>
          </w:p>
          <w:p w14:paraId="019616BA" w14:textId="66EC610C" w:rsidR="00B92FE1" w:rsidRPr="00022065" w:rsidRDefault="00B92FE1" w:rsidP="00ED4C4F">
            <w:r w:rsidRPr="00022065">
              <w:t xml:space="preserve">(niet in rc) in </w:t>
            </w:r>
            <w:r w:rsidRPr="00022065">
              <w:fldChar w:fldCharType="begin"/>
            </w:r>
            <w:r w:rsidRPr="00022065">
              <w:instrText xml:space="preserve"> REF _Ref52185787 \r \h  \* MERGEFORMAT </w:instrText>
            </w:r>
            <w:r w:rsidRPr="00022065">
              <w:fldChar w:fldCharType="separate"/>
            </w:r>
            <w:r w:rsidR="00F5100C">
              <w:t>4.3.7.3</w:t>
            </w:r>
            <w:r w:rsidRPr="00022065">
              <w:fldChar w:fldCharType="end"/>
            </w:r>
            <w:r w:rsidRPr="00022065">
              <w:t xml:space="preserve"> de definitie van Ambtsgebied aangepast.</w:t>
            </w:r>
          </w:p>
          <w:p w14:paraId="75F27BEA" w14:textId="504B15A9" w:rsidR="00B92FE1" w:rsidRPr="00022065" w:rsidRDefault="00B92FE1" w:rsidP="00ED4C4F">
            <w:r w:rsidRPr="00022065">
              <w:t xml:space="preserve">(niet in rc) in </w:t>
            </w:r>
            <w:r w:rsidRPr="00022065">
              <w:fldChar w:fldCharType="begin"/>
            </w:r>
            <w:r w:rsidRPr="00022065">
              <w:instrText xml:space="preserve"> REF _Ref92176279 \n \h  \* MERGEFORMAT </w:instrText>
            </w:r>
            <w:r w:rsidRPr="00022065">
              <w:fldChar w:fldCharType="separate"/>
            </w:r>
            <w:r w:rsidR="00F5100C">
              <w:t>5.1</w:t>
            </w:r>
            <w:r w:rsidRPr="00022065">
              <w:fldChar w:fldCharType="end"/>
            </w:r>
            <w:r w:rsidRPr="00022065">
              <w:t xml:space="preserve"> een toelichting geplaatst omtrent de tijdslijnen van gegevens die niet in IMOW zitten.</w:t>
            </w:r>
          </w:p>
          <w:p w14:paraId="7288AF80" w14:textId="499A8880" w:rsidR="00B92FE1" w:rsidRPr="00022065" w:rsidRDefault="00B92FE1" w:rsidP="00ED4C4F">
            <w:r w:rsidRPr="00022065">
              <w:t xml:space="preserve">(niet in rc) in </w:t>
            </w:r>
            <w:r w:rsidRPr="00022065">
              <w:fldChar w:fldCharType="begin"/>
            </w:r>
            <w:r w:rsidRPr="00022065">
              <w:instrText xml:space="preserve"> REF _Ref42871428 \r \h  \* MERGEFORMAT </w:instrText>
            </w:r>
            <w:r w:rsidRPr="00022065">
              <w:fldChar w:fldCharType="separate"/>
            </w:r>
            <w:r w:rsidR="00F5100C">
              <w:t>5.2</w:t>
            </w:r>
            <w:r w:rsidRPr="00022065">
              <w:fldChar w:fldCharType="end"/>
            </w:r>
            <w:r w:rsidRPr="00022065">
              <w:t xml:space="preserve"> de toelichting omtrent Regelingsgebied aangepast.</w:t>
            </w:r>
          </w:p>
          <w:p w14:paraId="00C1B1AC" w14:textId="0F420FF0" w:rsidR="00B92FE1" w:rsidRPr="00022065" w:rsidRDefault="00B92FE1" w:rsidP="00ED4C4F">
            <w:r w:rsidRPr="00022065">
              <w:t xml:space="preserve">(niet in rc) hoop aanvullingen in hoofdstuk </w:t>
            </w:r>
            <w:r w:rsidRPr="00022065">
              <w:fldChar w:fldCharType="begin"/>
            </w:r>
            <w:r w:rsidRPr="00022065">
              <w:instrText xml:space="preserve"> REF _Ref69207272 \n \h  \* MERGEFORMAT </w:instrText>
            </w:r>
            <w:r w:rsidRPr="00022065">
              <w:fldChar w:fldCharType="separate"/>
            </w:r>
            <w:r w:rsidR="00F5100C">
              <w:t>7</w:t>
            </w:r>
            <w:r w:rsidRPr="00022065">
              <w:fldChar w:fldCharType="end"/>
            </w:r>
            <w:r w:rsidRPr="00022065">
              <w:t xml:space="preserve"> n.a.v. review.</w:t>
            </w:r>
          </w:p>
          <w:p w14:paraId="21C9C3D1" w14:textId="252C1E00" w:rsidR="00B92FE1" w:rsidRPr="00022065" w:rsidRDefault="00B92FE1" w:rsidP="00ED4C4F">
            <w:r w:rsidRPr="00022065">
              <w:t xml:space="preserve">(niet in rc) in </w:t>
            </w:r>
            <w:r w:rsidRPr="00022065">
              <w:fldChar w:fldCharType="begin"/>
            </w:r>
            <w:r w:rsidRPr="00022065">
              <w:instrText xml:space="preserve"> REF _Ref92176455 \n \h  \* MERGEFORMAT </w:instrText>
            </w:r>
            <w:r w:rsidRPr="00022065">
              <w:fldChar w:fldCharType="separate"/>
            </w:r>
            <w:r w:rsidR="00F5100C">
              <w:t>7.5</w:t>
            </w:r>
            <w:r w:rsidRPr="00022065">
              <w:fldChar w:fldCharType="end"/>
            </w:r>
            <w:r w:rsidRPr="00022065">
              <w:t xml:space="preserve"> aangepast dat ontwerpversies wel </w:t>
            </w:r>
            <w:proofErr w:type="spellStart"/>
            <w:r w:rsidRPr="00022065">
              <w:t>ConsolidatieInformatie</w:t>
            </w:r>
            <w:proofErr w:type="spellEnd"/>
            <w:r w:rsidRPr="00022065">
              <w:t xml:space="preserve"> mogen bevatten, maar geen tijdstempels (binnen de </w:t>
            </w:r>
            <w:proofErr w:type="spellStart"/>
            <w:r w:rsidRPr="00022065">
              <w:t>ConsolidatieInformatie</w:t>
            </w:r>
            <w:proofErr w:type="spellEnd"/>
            <w:r w:rsidRPr="00022065">
              <w:t>).</w:t>
            </w:r>
          </w:p>
          <w:p w14:paraId="5469E279" w14:textId="77777777" w:rsidR="00B92FE1" w:rsidRPr="00022065" w:rsidRDefault="00B92FE1" w:rsidP="00ED4C4F"/>
        </w:tc>
      </w:tr>
      <w:tr w:rsidR="00B92FE1" w:rsidRPr="00022065" w14:paraId="4376CF10" w14:textId="77777777" w:rsidTr="008D7A1F">
        <w:trPr>
          <w:trHeight w:val="1341"/>
          <w:trPrChange w:id="811" w:author="Wilko Quak" w:date="2023-11-28T11:42:00Z">
            <w:trPr>
              <w:trHeight w:val="1341"/>
            </w:trPr>
          </w:trPrChange>
        </w:trPr>
        <w:tc>
          <w:tcPr>
            <w:tcW w:w="599" w:type="pct"/>
            <w:tcPrChange w:id="812" w:author="Wilko Quak" w:date="2023-11-28T11:42:00Z">
              <w:tcPr>
                <w:tcW w:w="500" w:type="pct"/>
              </w:tcPr>
            </w:tcPrChange>
          </w:tcPr>
          <w:p w14:paraId="1E846214" w14:textId="77777777" w:rsidR="00B92FE1" w:rsidRPr="00022065" w:rsidRDefault="00B92FE1" w:rsidP="00ED4C4F">
            <w:r w:rsidRPr="00022065">
              <w:t>V2.0.1</w:t>
            </w:r>
            <w:r>
              <w:t>-rc</w:t>
            </w:r>
          </w:p>
        </w:tc>
        <w:tc>
          <w:tcPr>
            <w:tcW w:w="728" w:type="pct"/>
            <w:tcPrChange w:id="813" w:author="Wilko Quak" w:date="2023-11-28T11:42:00Z">
              <w:tcPr>
                <w:tcW w:w="775" w:type="pct"/>
              </w:tcPr>
            </w:tcPrChange>
          </w:tcPr>
          <w:p w14:paraId="57B35056" w14:textId="77777777" w:rsidR="00B92FE1" w:rsidRPr="00022065" w:rsidRDefault="00B92FE1" w:rsidP="00ED4C4F">
            <w:r w:rsidRPr="00022065">
              <w:t>2021-1</w:t>
            </w:r>
            <w:r>
              <w:t>2</w:t>
            </w:r>
            <w:r w:rsidRPr="00022065">
              <w:t>-</w:t>
            </w:r>
            <w:r>
              <w:t>17</w:t>
            </w:r>
          </w:p>
        </w:tc>
        <w:tc>
          <w:tcPr>
            <w:tcW w:w="3672" w:type="pct"/>
            <w:tcPrChange w:id="814" w:author="Wilko Quak" w:date="2023-11-28T11:42:00Z">
              <w:tcPr>
                <w:tcW w:w="3725" w:type="pct"/>
              </w:tcPr>
            </w:tcPrChange>
          </w:tcPr>
          <w:p w14:paraId="151DE07E" w14:textId="77777777" w:rsidR="00B92FE1" w:rsidRPr="00022065" w:rsidRDefault="00B92FE1" w:rsidP="00ED4C4F">
            <w:r w:rsidRPr="00022065">
              <w:t>Er zijn geen nieuwe schema’s behorend bij IMOW v2.0.1.</w:t>
            </w:r>
          </w:p>
          <w:p w14:paraId="3639EECE" w14:textId="77777777" w:rsidR="00B92FE1" w:rsidRPr="00022065" w:rsidRDefault="00B92FE1" w:rsidP="00ED4C4F">
            <w:r w:rsidRPr="00022065">
              <w:t>De volgende aanpassingen zijn gedaan:</w:t>
            </w:r>
          </w:p>
          <w:p w14:paraId="678B350B" w14:textId="7A7B70EA" w:rsidR="00B92FE1" w:rsidRPr="00022065" w:rsidRDefault="00B92FE1" w:rsidP="00ED4C4F">
            <w:r w:rsidRPr="00022065">
              <w:t xml:space="preserve">In </w:t>
            </w:r>
            <w:r w:rsidRPr="00022065">
              <w:fldChar w:fldCharType="begin"/>
            </w:r>
            <w:r w:rsidRPr="00022065">
              <w:instrText xml:space="preserve"> REF _Ref75176935 \r \h  \* MERGEFORMAT </w:instrText>
            </w:r>
            <w:r w:rsidRPr="00022065">
              <w:fldChar w:fldCharType="separate"/>
            </w:r>
            <w:r w:rsidR="00F5100C">
              <w:t>3.2.1</w:t>
            </w:r>
            <w:r w:rsidRPr="00022065">
              <w:fldChar w:fldCharType="end"/>
            </w:r>
            <w:r w:rsidRPr="00022065">
              <w:t xml:space="preserve"> de reguliere expressie hersteld.</w:t>
            </w:r>
          </w:p>
          <w:p w14:paraId="627EC986" w14:textId="775EEC62" w:rsidR="00B92FE1" w:rsidRPr="00022065" w:rsidRDefault="00B92FE1" w:rsidP="00ED4C4F">
            <w:r w:rsidRPr="00022065">
              <w:t xml:space="preserve">Bij hoofdstuk </w:t>
            </w:r>
            <w:r w:rsidRPr="00022065">
              <w:fldChar w:fldCharType="begin"/>
            </w:r>
            <w:r w:rsidRPr="00022065">
              <w:instrText xml:space="preserve"> REF _Ref90035910 \r \h  \* MERGEFORMAT </w:instrText>
            </w:r>
            <w:r w:rsidRPr="00022065">
              <w:fldChar w:fldCharType="separate"/>
            </w:r>
            <w:r w:rsidR="00F5100C">
              <w:t>4</w:t>
            </w:r>
            <w:r w:rsidRPr="00022065">
              <w:fldChar w:fldCharType="end"/>
            </w:r>
            <w:r w:rsidRPr="00022065">
              <w:t xml:space="preserve"> een disclaimer over de volgorde van XML-elementen opgenomen.</w:t>
            </w:r>
          </w:p>
          <w:p w14:paraId="3506146A" w14:textId="708D5FE0" w:rsidR="00B92FE1" w:rsidRPr="00022065" w:rsidRDefault="00B92FE1" w:rsidP="00ED4C4F">
            <w:r w:rsidRPr="00022065">
              <w:t xml:space="preserve">In </w:t>
            </w:r>
            <w:r w:rsidRPr="00022065">
              <w:fldChar w:fldCharType="begin"/>
            </w:r>
            <w:r w:rsidRPr="00022065">
              <w:instrText xml:space="preserve"> REF _Ref90035925 \r \h  \* MERGEFORMAT </w:instrText>
            </w:r>
            <w:r w:rsidRPr="00022065">
              <w:fldChar w:fldCharType="separate"/>
            </w:r>
            <w:r w:rsidR="00F5100C">
              <w:t>4.3.8</w:t>
            </w:r>
            <w:r w:rsidRPr="00022065">
              <w:fldChar w:fldCharType="end"/>
            </w:r>
            <w:r w:rsidRPr="00022065">
              <w:t xml:space="preserve"> aangegeven dat de Pons geldt voor bestemmingsplannen die niet meer getoond worden</w:t>
            </w:r>
            <w:r>
              <w:t xml:space="preserve"> (WELT-182)</w:t>
            </w:r>
            <w:r w:rsidRPr="00022065">
              <w:t>.</w:t>
            </w:r>
          </w:p>
          <w:p w14:paraId="4549EE37" w14:textId="020436F8" w:rsidR="00B92FE1" w:rsidRPr="00022065" w:rsidRDefault="00B92FE1" w:rsidP="00ED4C4F">
            <w:r w:rsidRPr="00022065">
              <w:t xml:space="preserve">In </w:t>
            </w:r>
            <w:r w:rsidRPr="00022065">
              <w:fldChar w:fldCharType="begin"/>
            </w:r>
            <w:r w:rsidRPr="00022065">
              <w:instrText xml:space="preserve"> REF _Ref90035881 \r \h  \* MERGEFORMAT </w:instrText>
            </w:r>
            <w:r w:rsidRPr="00022065">
              <w:fldChar w:fldCharType="separate"/>
            </w:r>
            <w:r w:rsidR="00F5100C">
              <w:t>4.4.3</w:t>
            </w:r>
            <w:r w:rsidRPr="00022065">
              <w:fldChar w:fldCharType="end"/>
            </w:r>
            <w:r w:rsidRPr="00022065">
              <w:t xml:space="preserve"> tekstdeel-foutjes hersteld (toelichting van element).</w:t>
            </w:r>
          </w:p>
          <w:p w14:paraId="4044874D" w14:textId="5F70D3BF" w:rsidR="00B92FE1" w:rsidRPr="00022065" w:rsidRDefault="00B92FE1" w:rsidP="00ED4C4F">
            <w:r w:rsidRPr="00022065">
              <w:t xml:space="preserve">In </w:t>
            </w:r>
            <w:r w:rsidRPr="00022065">
              <w:fldChar w:fldCharType="begin"/>
            </w:r>
            <w:r w:rsidRPr="00022065">
              <w:instrText xml:space="preserve"> REF _Ref90035892 \r \h  \* MERGEFORMAT </w:instrText>
            </w:r>
            <w:r w:rsidRPr="00022065">
              <w:fldChar w:fldCharType="separate"/>
            </w:r>
            <w:r w:rsidR="00F5100C">
              <w:t>4.6.1</w:t>
            </w:r>
            <w:r w:rsidRPr="00022065">
              <w:fldChar w:fldCharType="end"/>
            </w:r>
            <w:r w:rsidRPr="00022065">
              <w:t xml:space="preserve"> </w:t>
            </w:r>
            <w:proofErr w:type="spellStart"/>
            <w:r w:rsidRPr="00022065">
              <w:t>symbolisatieItem</w:t>
            </w:r>
            <w:proofErr w:type="spellEnd"/>
            <w:r w:rsidRPr="00022065">
              <w:t>-foutjes hersteld (toelichting van element, en gebruik status en procedurestatus-elementen).</w:t>
            </w:r>
          </w:p>
          <w:p w14:paraId="20076E37" w14:textId="4967E385" w:rsidR="00B92FE1" w:rsidRPr="00022065" w:rsidRDefault="00B92FE1" w:rsidP="00ED4C4F">
            <w:r w:rsidRPr="00022065">
              <w:t xml:space="preserve">In </w:t>
            </w:r>
            <w:r w:rsidRPr="00022065">
              <w:fldChar w:fldCharType="begin"/>
            </w:r>
            <w:r w:rsidRPr="00022065">
              <w:instrText xml:space="preserve"> REF _Ref90035660 \r \h  \* MERGEFORMAT </w:instrText>
            </w:r>
            <w:r w:rsidRPr="00022065">
              <w:fldChar w:fldCharType="separate"/>
            </w:r>
            <w:r w:rsidR="00F5100C">
              <w:t>0</w:t>
            </w:r>
            <w:r w:rsidRPr="00022065">
              <w:fldChar w:fldCharType="end"/>
            </w:r>
            <w:r w:rsidRPr="00022065">
              <w:t xml:space="preserve"> aangepast dat het verboden is geworden om de oude </w:t>
            </w:r>
            <w:proofErr w:type="spellStart"/>
            <w:r w:rsidRPr="00022065">
              <w:t>RegelingVersieInformatie</w:t>
            </w:r>
            <w:proofErr w:type="spellEnd"/>
            <w:r w:rsidRPr="00022065">
              <w:t xml:space="preserve"> mee te sturen en tekstuele verbeteringen</w:t>
            </w:r>
            <w:r>
              <w:t xml:space="preserve"> (o.a. </w:t>
            </w:r>
            <w:proofErr w:type="spellStart"/>
            <w:r>
              <w:t>nav</w:t>
            </w:r>
            <w:proofErr w:type="spellEnd"/>
            <w:r>
              <w:t xml:space="preserve"> WELT-171)</w:t>
            </w:r>
            <w:r w:rsidRPr="00022065">
              <w:t>.</w:t>
            </w:r>
          </w:p>
          <w:p w14:paraId="581BF445" w14:textId="03B74B85" w:rsidR="00B92FE1" w:rsidRPr="00022065" w:rsidRDefault="00B92FE1" w:rsidP="00ED4C4F">
            <w:r w:rsidRPr="00022065">
              <w:t xml:space="preserve">In </w:t>
            </w:r>
            <w:r w:rsidRPr="00022065">
              <w:fldChar w:fldCharType="begin"/>
            </w:r>
            <w:r w:rsidRPr="00022065">
              <w:instrText xml:space="preserve"> REF _Ref90035678 \r \h  \* MERGEFORMAT </w:instrText>
            </w:r>
            <w:r w:rsidRPr="00022065">
              <w:fldChar w:fldCharType="separate"/>
            </w:r>
            <w:r w:rsidR="00F5100C">
              <w:t>7.3.2</w:t>
            </w:r>
            <w:r w:rsidRPr="00022065">
              <w:fldChar w:fldCharType="end"/>
            </w:r>
            <w:r w:rsidRPr="00022065">
              <w:t xml:space="preserve"> aanvulling van integrale tekstvervanging</w:t>
            </w:r>
            <w:r>
              <w:t xml:space="preserve"> (STOP#191)</w:t>
            </w:r>
            <w:r w:rsidRPr="00022065">
              <w:t>.</w:t>
            </w:r>
          </w:p>
        </w:tc>
      </w:tr>
      <w:tr w:rsidR="00B92FE1" w:rsidRPr="00022065" w14:paraId="4FFFD952" w14:textId="77777777" w:rsidTr="008D7A1F">
        <w:trPr>
          <w:trHeight w:val="1341"/>
          <w:trPrChange w:id="815" w:author="Wilko Quak" w:date="2023-11-28T11:42:00Z">
            <w:trPr>
              <w:trHeight w:val="1341"/>
            </w:trPr>
          </w:trPrChange>
        </w:trPr>
        <w:tc>
          <w:tcPr>
            <w:tcW w:w="599" w:type="pct"/>
            <w:tcPrChange w:id="816" w:author="Wilko Quak" w:date="2023-11-28T11:42:00Z">
              <w:tcPr>
                <w:tcW w:w="500" w:type="pct"/>
              </w:tcPr>
            </w:tcPrChange>
          </w:tcPr>
          <w:p w14:paraId="3FF2640A" w14:textId="2D1827A1" w:rsidR="00B92FE1" w:rsidRPr="00022065" w:rsidRDefault="00DD13FD" w:rsidP="00ED4C4F">
            <w:r>
              <w:lastRenderedPageBreak/>
              <w:t>V2.0.2</w:t>
            </w:r>
          </w:p>
        </w:tc>
        <w:tc>
          <w:tcPr>
            <w:tcW w:w="728" w:type="pct"/>
            <w:tcPrChange w:id="817" w:author="Wilko Quak" w:date="2023-11-28T11:42:00Z">
              <w:tcPr>
                <w:tcW w:w="775" w:type="pct"/>
              </w:tcPr>
            </w:tcPrChange>
          </w:tcPr>
          <w:p w14:paraId="50F4BB8F" w14:textId="06CF8A32" w:rsidR="00B92FE1" w:rsidRPr="00022065" w:rsidRDefault="00626600" w:rsidP="00ED4C4F">
            <w:r>
              <w:t>2023-01-09</w:t>
            </w:r>
          </w:p>
        </w:tc>
        <w:tc>
          <w:tcPr>
            <w:tcW w:w="3672" w:type="pct"/>
            <w:tcPrChange w:id="818" w:author="Wilko Quak" w:date="2023-11-28T11:42:00Z">
              <w:tcPr>
                <w:tcW w:w="3725" w:type="pct"/>
              </w:tcPr>
            </w:tcPrChange>
          </w:tcPr>
          <w:p w14:paraId="12D0C29B" w14:textId="17634963" w:rsidR="003455D2" w:rsidRDefault="00276D6D" w:rsidP="00B92FE1">
            <w:pPr>
              <w:pStyle w:val="Lijstalinea"/>
              <w:numPr>
                <w:ilvl w:val="0"/>
                <w:numId w:val="43"/>
              </w:numPr>
            </w:pPr>
            <w:r>
              <w:t xml:space="preserve">Om </w:t>
            </w:r>
            <w:r w:rsidR="00E75636">
              <w:t>de standaard minder vaak verandert heeft de wijzighistorie een minder prominente plaats gekregen.</w:t>
            </w:r>
          </w:p>
          <w:p w14:paraId="483AF55A" w14:textId="22F06832" w:rsidR="006E353B" w:rsidRDefault="006E353B" w:rsidP="00B92FE1">
            <w:pPr>
              <w:pStyle w:val="Lijstalinea"/>
              <w:numPr>
                <w:ilvl w:val="0"/>
                <w:numId w:val="43"/>
              </w:numPr>
            </w:pPr>
            <w:r>
              <w:t xml:space="preserve">In de </w:t>
            </w:r>
            <w:r w:rsidR="00E75636">
              <w:t>alle hoofdstukken</w:t>
            </w:r>
            <w:r>
              <w:t xml:space="preserve"> tekstuele aanpassingen gedaan om de leesbaarheid van de standaard te vergroten.</w:t>
            </w:r>
          </w:p>
          <w:p w14:paraId="044498BA" w14:textId="1A89B457" w:rsidR="00B92FE1" w:rsidRDefault="00B92FE1" w:rsidP="00B92FE1">
            <w:pPr>
              <w:pStyle w:val="Lijstalinea"/>
              <w:numPr>
                <w:ilvl w:val="0"/>
                <w:numId w:val="43"/>
              </w:numPr>
            </w:pPr>
            <w:bookmarkStart w:id="819" w:name="_Hlk113614716"/>
            <w:r>
              <w:t>Paragraaf 3.2.4 over bestandsgrootte geschrapt omdat dit nu elders geregeld is (WELT-196)</w:t>
            </w:r>
            <w:r w:rsidR="00022078">
              <w:t>.</w:t>
            </w:r>
          </w:p>
          <w:p w14:paraId="198C39D4" w14:textId="185EAAA1" w:rsidR="001A489A" w:rsidRDefault="001A489A" w:rsidP="00B92FE1">
            <w:pPr>
              <w:pStyle w:val="Lijstalinea"/>
              <w:numPr>
                <w:ilvl w:val="0"/>
                <w:numId w:val="43"/>
              </w:numPr>
            </w:pPr>
            <w:r>
              <w:t>Toevoegen van UML diagram</w:t>
            </w:r>
            <w:r w:rsidR="006F16E1">
              <w:t>men</w:t>
            </w:r>
            <w:r>
              <w:t xml:space="preserve"> Kaart </w:t>
            </w:r>
            <w:r w:rsidR="006F16E1">
              <w:t xml:space="preserve">en </w:t>
            </w:r>
            <w:proofErr w:type="spellStart"/>
            <w:r w:rsidR="006F16E1">
              <w:t>Kaartlaag</w:t>
            </w:r>
            <w:proofErr w:type="spellEnd"/>
            <w:r w:rsidR="006F16E1">
              <w:t xml:space="preserve"> </w:t>
            </w:r>
            <w:r>
              <w:t xml:space="preserve">en </w:t>
            </w:r>
            <w:proofErr w:type="spellStart"/>
            <w:r>
              <w:t>SymbolisatieItem</w:t>
            </w:r>
            <w:proofErr w:type="spellEnd"/>
            <w:r w:rsidR="00022078">
              <w:t xml:space="preserve"> in paragraaf </w:t>
            </w:r>
            <w:r w:rsidR="00022078">
              <w:fldChar w:fldCharType="begin"/>
            </w:r>
            <w:r w:rsidR="00022078">
              <w:instrText xml:space="preserve"> REF _Ref113026552 \r \h </w:instrText>
            </w:r>
            <w:r w:rsidR="00022078">
              <w:fldChar w:fldCharType="separate"/>
            </w:r>
            <w:r w:rsidR="00F5100C">
              <w:t>2.4.4</w:t>
            </w:r>
            <w:r w:rsidR="00022078">
              <w:fldChar w:fldCharType="end"/>
            </w:r>
            <w:r w:rsidR="00F7457C">
              <w:t xml:space="preserve"> </w:t>
            </w:r>
            <w:r w:rsidR="00022078">
              <w:t xml:space="preserve">en </w:t>
            </w:r>
            <w:r w:rsidR="00022078">
              <w:fldChar w:fldCharType="begin"/>
            </w:r>
            <w:r w:rsidR="00022078">
              <w:instrText xml:space="preserve"> REF _Ref113026557 \r \h </w:instrText>
            </w:r>
            <w:r w:rsidR="00022078">
              <w:fldChar w:fldCharType="separate"/>
            </w:r>
            <w:r w:rsidR="00F5100C">
              <w:t>2.4.5</w:t>
            </w:r>
            <w:r w:rsidR="00022078">
              <w:fldChar w:fldCharType="end"/>
            </w:r>
            <w:r>
              <w:t xml:space="preserve"> (WELT-201).</w:t>
            </w:r>
          </w:p>
          <w:p w14:paraId="21E37F58" w14:textId="2A431810" w:rsidR="00942D0E" w:rsidRDefault="00942D0E" w:rsidP="00B92FE1">
            <w:pPr>
              <w:pStyle w:val="Lijstalinea"/>
              <w:numPr>
                <w:ilvl w:val="0"/>
                <w:numId w:val="43"/>
              </w:numPr>
            </w:pPr>
            <w:r>
              <w:t xml:space="preserve">Toevoegen van UML diagram </w:t>
            </w:r>
            <w:proofErr w:type="spellStart"/>
            <w:r>
              <w:t>O</w:t>
            </w:r>
            <w:r w:rsidR="00E75636">
              <w:t>wO</w:t>
            </w:r>
            <w:r>
              <w:t>bject</w:t>
            </w:r>
            <w:proofErr w:type="spellEnd"/>
            <w:r w:rsidR="00F7457C">
              <w:t xml:space="preserve"> </w:t>
            </w:r>
            <w:r w:rsidR="00022078">
              <w:t>in paragra</w:t>
            </w:r>
            <w:r w:rsidR="00D978DF">
              <w:t>af</w:t>
            </w:r>
            <w:r w:rsidR="00022078">
              <w:t xml:space="preserve"> </w:t>
            </w:r>
            <w:r w:rsidR="007826ED">
              <w:fldChar w:fldCharType="begin"/>
            </w:r>
            <w:r w:rsidR="007826ED">
              <w:instrText xml:space="preserve"> REF _Ref124235733 \n \h </w:instrText>
            </w:r>
            <w:r w:rsidR="007826ED">
              <w:fldChar w:fldCharType="separate"/>
            </w:r>
            <w:r w:rsidR="00F5100C">
              <w:t>2.4.1</w:t>
            </w:r>
            <w:r w:rsidR="007826ED">
              <w:fldChar w:fldCharType="end"/>
            </w:r>
            <w:r w:rsidR="00022078">
              <w:t xml:space="preserve"> </w:t>
            </w:r>
            <w:r>
              <w:t>(WELT-199)</w:t>
            </w:r>
            <w:r w:rsidR="00022078">
              <w:t>.</w:t>
            </w:r>
            <w:r w:rsidR="00D978DF">
              <w:t xml:space="preserve"> Voor duidelijkheid ook OP-object toegevoegd</w:t>
            </w:r>
            <w:r w:rsidR="007826ED">
              <w:t xml:space="preserve"> in paragraaf </w:t>
            </w:r>
            <w:r w:rsidR="007826ED">
              <w:fldChar w:fldCharType="begin"/>
            </w:r>
            <w:r w:rsidR="007826ED">
              <w:instrText xml:space="preserve"> REF _Ref113026518 \n \h </w:instrText>
            </w:r>
            <w:r w:rsidR="007826ED">
              <w:fldChar w:fldCharType="separate"/>
            </w:r>
            <w:r w:rsidR="00F5100C">
              <w:t>2.4.2</w:t>
            </w:r>
            <w:r w:rsidR="007826ED">
              <w:fldChar w:fldCharType="end"/>
            </w:r>
            <w:r w:rsidR="00D978DF">
              <w:t>.</w:t>
            </w:r>
          </w:p>
          <w:p w14:paraId="0AD800F7" w14:textId="4D1FF083" w:rsidR="006F3D15" w:rsidRDefault="006F3D15" w:rsidP="00B92FE1">
            <w:pPr>
              <w:pStyle w:val="Lijstalinea"/>
              <w:numPr>
                <w:ilvl w:val="0"/>
                <w:numId w:val="43"/>
              </w:numPr>
            </w:pPr>
            <w:r>
              <w:t xml:space="preserve">Aanscherpen tekst over identificatie ActiviteitLocatieaanduiding </w:t>
            </w:r>
            <w:r w:rsidR="00022078">
              <w:t xml:space="preserve">in paragraaf </w:t>
            </w:r>
            <w:r w:rsidR="00022078">
              <w:fldChar w:fldCharType="begin"/>
            </w:r>
            <w:r w:rsidR="00022078">
              <w:instrText xml:space="preserve"> REF _Ref39493910 \r \h </w:instrText>
            </w:r>
            <w:r w:rsidR="00022078">
              <w:fldChar w:fldCharType="separate"/>
            </w:r>
            <w:r w:rsidR="00F5100C">
              <w:t>4.3.2.1</w:t>
            </w:r>
            <w:r w:rsidR="00022078">
              <w:fldChar w:fldCharType="end"/>
            </w:r>
            <w:r w:rsidR="00022078">
              <w:t xml:space="preserve"> </w:t>
            </w:r>
            <w:r>
              <w:t>(WELT-194)</w:t>
            </w:r>
            <w:r w:rsidR="00022078">
              <w:t>.</w:t>
            </w:r>
          </w:p>
          <w:p w14:paraId="68622AA9" w14:textId="794A39D2" w:rsidR="006F3D15" w:rsidRDefault="004963EE" w:rsidP="00B92FE1">
            <w:pPr>
              <w:pStyle w:val="Lijstalinea"/>
              <w:numPr>
                <w:ilvl w:val="0"/>
                <w:numId w:val="43"/>
              </w:numPr>
            </w:pPr>
            <w:r>
              <w:t>Toevoegen van UML diagram Locatie</w:t>
            </w:r>
            <w:r w:rsidR="00BC5836">
              <w:t xml:space="preserve"> en toestaan </w:t>
            </w:r>
            <w:proofErr w:type="spellStart"/>
            <w:r w:rsidR="00BC5836">
              <w:t>MultiPoint</w:t>
            </w:r>
            <w:proofErr w:type="spellEnd"/>
            <w:r w:rsidR="00BC5836">
              <w:t xml:space="preserve"> en </w:t>
            </w:r>
            <w:proofErr w:type="spellStart"/>
            <w:r w:rsidR="00BC5836">
              <w:t>MultiCurve</w:t>
            </w:r>
            <w:proofErr w:type="spellEnd"/>
            <w:r w:rsidR="00BC5836">
              <w:t xml:space="preserve"> </w:t>
            </w:r>
            <w:r w:rsidR="00583A33">
              <w:t xml:space="preserve">in paragraaf </w:t>
            </w:r>
            <w:r w:rsidR="00583A33">
              <w:fldChar w:fldCharType="begin"/>
            </w:r>
            <w:r w:rsidR="00583A33">
              <w:instrText xml:space="preserve"> REF _Ref113026420 \r \h </w:instrText>
            </w:r>
            <w:r w:rsidR="00583A33">
              <w:fldChar w:fldCharType="separate"/>
            </w:r>
            <w:r w:rsidR="00F5100C">
              <w:t>2.4.3</w:t>
            </w:r>
            <w:r w:rsidR="00583A33">
              <w:fldChar w:fldCharType="end"/>
            </w:r>
            <w:r w:rsidR="00583A33">
              <w:t xml:space="preserve"> (</w:t>
            </w:r>
            <w:r>
              <w:t>WELT-191</w:t>
            </w:r>
            <w:r w:rsidR="00583A33">
              <w:t>)</w:t>
            </w:r>
            <w:r w:rsidR="00022078">
              <w:t>.</w:t>
            </w:r>
          </w:p>
          <w:p w14:paraId="43760FEF" w14:textId="22229025" w:rsidR="00583A33" w:rsidRDefault="00583A33" w:rsidP="00B92FE1">
            <w:pPr>
              <w:pStyle w:val="Lijstalinea"/>
              <w:numPr>
                <w:ilvl w:val="0"/>
                <w:numId w:val="43"/>
              </w:numPr>
            </w:pPr>
            <w:r>
              <w:t xml:space="preserve">De tekst in </w:t>
            </w:r>
            <w:r w:rsidR="00154E56">
              <w:t xml:space="preserve">over integrale tekstvervanging </w:t>
            </w:r>
            <w:r>
              <w:t xml:space="preserve">paragraaf </w:t>
            </w:r>
            <w:r>
              <w:fldChar w:fldCharType="begin"/>
            </w:r>
            <w:r>
              <w:instrText xml:space="preserve"> REF _Ref90035678 \r \h </w:instrText>
            </w:r>
            <w:r>
              <w:fldChar w:fldCharType="separate"/>
            </w:r>
            <w:r w:rsidR="00F5100C">
              <w:t>7.3.2</w:t>
            </w:r>
            <w:r>
              <w:fldChar w:fldCharType="end"/>
            </w:r>
            <w:r>
              <w:t xml:space="preserve"> verduidelijkt (WELT-184)</w:t>
            </w:r>
            <w:r w:rsidR="00022078">
              <w:t>.</w:t>
            </w:r>
          </w:p>
          <w:p w14:paraId="01F45AEB" w14:textId="687D3346" w:rsidR="008C4283" w:rsidRDefault="008C4283" w:rsidP="00B92FE1">
            <w:pPr>
              <w:pStyle w:val="Lijstalinea"/>
              <w:numPr>
                <w:ilvl w:val="0"/>
                <w:numId w:val="43"/>
              </w:numPr>
            </w:pPr>
            <w:r>
              <w:t>In</w:t>
            </w:r>
            <w:r w:rsidR="00235B9A">
              <w:t xml:space="preserve"> paragraaf</w:t>
            </w:r>
            <w:r w:rsidR="001C12E0">
              <w:t xml:space="preserve"> </w:t>
            </w:r>
            <w:r w:rsidR="001C12E0">
              <w:fldChar w:fldCharType="begin"/>
            </w:r>
            <w:r w:rsidR="001C12E0">
              <w:instrText xml:space="preserve"> REF _Ref42871428 \r \h </w:instrText>
            </w:r>
            <w:r w:rsidR="001C12E0">
              <w:fldChar w:fldCharType="separate"/>
            </w:r>
            <w:r w:rsidR="00F5100C">
              <w:t>5.2</w:t>
            </w:r>
            <w:r w:rsidR="001C12E0">
              <w:fldChar w:fldCharType="end"/>
            </w:r>
            <w:r>
              <w:t xml:space="preserve"> verhelderd dat </w:t>
            </w:r>
            <w:r w:rsidR="001C12E0">
              <w:t>nu</w:t>
            </w:r>
            <w:r>
              <w:t xml:space="preserve"> niet is toegestaan dat twee Locaties naar dezelfde geometrie verwijzen</w:t>
            </w:r>
            <w:r w:rsidR="001C12E0">
              <w:t xml:space="preserve"> maar dat er niet op gevalideerd wordt en dat het uit de standaard gaat verdwijnen</w:t>
            </w:r>
            <w:r>
              <w:t>. (WELT-173).</w:t>
            </w:r>
            <w:bookmarkEnd w:id="819"/>
          </w:p>
          <w:p w14:paraId="08BA6A96" w14:textId="2CF74395" w:rsidR="00D978DF" w:rsidRDefault="00D978DF" w:rsidP="00B92FE1">
            <w:pPr>
              <w:pStyle w:val="Lijstalinea"/>
              <w:numPr>
                <w:ilvl w:val="0"/>
                <w:numId w:val="43"/>
              </w:numPr>
            </w:pPr>
            <w:r>
              <w:t xml:space="preserve">Naamgeving </w:t>
            </w:r>
            <w:proofErr w:type="spellStart"/>
            <w:r>
              <w:t>OwObject</w:t>
            </w:r>
            <w:proofErr w:type="spellEnd"/>
            <w:r>
              <w:t xml:space="preserve"> aangepast naar OW-</w:t>
            </w:r>
            <w:r w:rsidR="00E75636">
              <w:t>o</w:t>
            </w:r>
            <w:r>
              <w:t xml:space="preserve">bject. </w:t>
            </w:r>
          </w:p>
          <w:p w14:paraId="5948651E" w14:textId="722ED439" w:rsidR="00E257AF" w:rsidRDefault="00E257AF" w:rsidP="00B92FE1">
            <w:pPr>
              <w:pStyle w:val="Lijstalinea"/>
              <w:numPr>
                <w:ilvl w:val="0"/>
                <w:numId w:val="43"/>
              </w:numPr>
            </w:pPr>
            <w:r>
              <w:t xml:space="preserve">Paragraaf </w:t>
            </w:r>
            <w:r>
              <w:fldChar w:fldCharType="begin"/>
            </w:r>
            <w:r>
              <w:instrText xml:space="preserve"> REF _Ref90035667 \r \h </w:instrText>
            </w:r>
            <w:r>
              <w:fldChar w:fldCharType="separate"/>
            </w:r>
            <w:r w:rsidR="00F5100C">
              <w:t>7.3</w:t>
            </w:r>
            <w:r>
              <w:fldChar w:fldCharType="end"/>
            </w:r>
            <w:r>
              <w:t xml:space="preserve"> over intrekken en vervangen herschreven met gelijkblijvend inhoud.</w:t>
            </w:r>
            <w:r w:rsidR="004C1EAC">
              <w:t xml:space="preserve"> De noot dat</w:t>
            </w:r>
            <w:r w:rsidR="004C1EAC" w:rsidRPr="004C1EAC">
              <w:t xml:space="preserve"> Integrale tekstvervanging momenteel niet</w:t>
            </w:r>
            <w:r w:rsidR="004C1EAC">
              <w:t xml:space="preserve"> werkt</w:t>
            </w:r>
            <w:r w:rsidR="004C1EAC" w:rsidRPr="004C1EAC">
              <w:t xml:space="preserve"> bij Regelingen met vrijetekststructuur</w:t>
            </w:r>
            <w:r w:rsidR="004C1EAC">
              <w:t xml:space="preserve"> is verwijderd omdat het nu wel werkt.</w:t>
            </w:r>
          </w:p>
          <w:p w14:paraId="57CC3451" w14:textId="7D80014B" w:rsidR="00BC5836" w:rsidRPr="00022065" w:rsidRDefault="00BC5836" w:rsidP="00B92FE1">
            <w:pPr>
              <w:pStyle w:val="Lijstalinea"/>
              <w:numPr>
                <w:ilvl w:val="0"/>
                <w:numId w:val="43"/>
              </w:numPr>
            </w:pPr>
            <w:r>
              <w:t>In</w:t>
            </w:r>
            <w:r w:rsidR="00E733BE">
              <w:t xml:space="preserve"> paragraaf</w:t>
            </w:r>
            <w:r>
              <w:t xml:space="preserve"> </w:t>
            </w:r>
            <w:r>
              <w:fldChar w:fldCharType="begin"/>
            </w:r>
            <w:r>
              <w:instrText xml:space="preserve"> REF _Ref90035925 \r \h </w:instrText>
            </w:r>
            <w:r>
              <w:fldChar w:fldCharType="separate"/>
            </w:r>
            <w:r w:rsidR="00F5100C">
              <w:t>4.3.8</w:t>
            </w:r>
            <w:r>
              <w:fldChar w:fldCharType="end"/>
            </w:r>
            <w:r>
              <w:t xml:space="preserve"> en </w:t>
            </w:r>
            <w:r>
              <w:fldChar w:fldCharType="begin"/>
            </w:r>
            <w:r>
              <w:instrText xml:space="preserve"> REF _Ref118061668 \r \h </w:instrText>
            </w:r>
            <w:r>
              <w:fldChar w:fldCharType="separate"/>
            </w:r>
            <w:r w:rsidR="00F5100C">
              <w:t>7.3.1</w:t>
            </w:r>
            <w:r>
              <w:fldChar w:fldCharType="end"/>
            </w:r>
            <w:r w:rsidR="00E733BE">
              <w:t xml:space="preserve"> t</w:t>
            </w:r>
            <w:r>
              <w:t>eksten over Pons aan</w:t>
            </w:r>
            <w:r w:rsidR="00FC2E67">
              <w:t>ge</w:t>
            </w:r>
            <w:r>
              <w:t>scherp</w:t>
            </w:r>
            <w:r w:rsidR="00FC2E67">
              <w:t>t</w:t>
            </w:r>
            <w:r>
              <w:t>. (WELT-205)</w:t>
            </w:r>
          </w:p>
        </w:tc>
      </w:tr>
      <w:tr w:rsidR="00535234" w:rsidRPr="00022065" w14:paraId="591B5566" w14:textId="77777777" w:rsidTr="008D7A1F">
        <w:trPr>
          <w:trHeight w:val="1341"/>
          <w:trPrChange w:id="820" w:author="Wilko Quak" w:date="2023-11-28T11:42:00Z">
            <w:trPr>
              <w:trHeight w:val="1341"/>
            </w:trPr>
          </w:trPrChange>
        </w:trPr>
        <w:tc>
          <w:tcPr>
            <w:tcW w:w="599" w:type="pct"/>
            <w:tcPrChange w:id="821" w:author="Wilko Quak" w:date="2023-11-28T11:42:00Z">
              <w:tcPr>
                <w:tcW w:w="500" w:type="pct"/>
              </w:tcPr>
            </w:tcPrChange>
          </w:tcPr>
          <w:p w14:paraId="67644777" w14:textId="2722317D" w:rsidR="00535234" w:rsidRDefault="00535234" w:rsidP="00ED4C4F">
            <w:r>
              <w:t>V</w:t>
            </w:r>
            <w:r w:rsidR="008C36F4">
              <w:t>2.0.3</w:t>
            </w:r>
          </w:p>
        </w:tc>
        <w:tc>
          <w:tcPr>
            <w:tcW w:w="728" w:type="pct"/>
            <w:tcPrChange w:id="822" w:author="Wilko Quak" w:date="2023-11-28T11:42:00Z">
              <w:tcPr>
                <w:tcW w:w="775" w:type="pct"/>
              </w:tcPr>
            </w:tcPrChange>
          </w:tcPr>
          <w:p w14:paraId="0D167C8C" w14:textId="26BCF5E4" w:rsidR="00535234" w:rsidRDefault="008C36F4" w:rsidP="00ED4C4F">
            <w:r>
              <w:t>2023-09-01</w:t>
            </w:r>
          </w:p>
        </w:tc>
        <w:tc>
          <w:tcPr>
            <w:tcW w:w="3672" w:type="pct"/>
            <w:tcPrChange w:id="823" w:author="Wilko Quak" w:date="2023-11-28T11:42:00Z">
              <w:tcPr>
                <w:tcW w:w="3725" w:type="pct"/>
              </w:tcPr>
            </w:tcPrChange>
          </w:tcPr>
          <w:p w14:paraId="36A4FA54" w14:textId="38FE66E4" w:rsidR="00AA6762" w:rsidRDefault="00AA6762" w:rsidP="00B92FE1">
            <w:pPr>
              <w:pStyle w:val="Lijstalinea"/>
              <w:numPr>
                <w:ilvl w:val="0"/>
                <w:numId w:val="43"/>
              </w:numPr>
            </w:pPr>
            <w:r>
              <w:t>Redactionele wijzigingen ter verbetering van de leesbaarheid en publicatie als html document.</w:t>
            </w:r>
          </w:p>
          <w:p w14:paraId="68108191" w14:textId="500DA5F8" w:rsidR="00535234" w:rsidRDefault="00D84868" w:rsidP="00B92FE1">
            <w:pPr>
              <w:pStyle w:val="Lijstalinea"/>
              <w:numPr>
                <w:ilvl w:val="0"/>
                <w:numId w:val="43"/>
              </w:numPr>
            </w:pPr>
            <w:r>
              <w:t>§</w:t>
            </w:r>
            <w:r>
              <w:fldChar w:fldCharType="begin"/>
            </w:r>
            <w:r>
              <w:instrText xml:space="preserve"> REF _Ref144450825 \n \h </w:instrText>
            </w:r>
            <w:r>
              <w:fldChar w:fldCharType="separate"/>
            </w:r>
            <w:r>
              <w:t>7.2.2</w:t>
            </w:r>
            <w:r>
              <w:fldChar w:fldCharType="end"/>
            </w:r>
            <w:r>
              <w:t xml:space="preserve">: </w:t>
            </w:r>
            <w:r w:rsidR="00535234">
              <w:t>Expliciet beschreven dat het wijzigen van het type van een OW-object niet is toegestaan</w:t>
            </w:r>
            <w:r>
              <w:t>. (redactionele wijziging)</w:t>
            </w:r>
          </w:p>
          <w:p w14:paraId="32B4B1F2" w14:textId="72EB4653" w:rsidR="00D84868" w:rsidRDefault="008C36F4" w:rsidP="00B92FE1">
            <w:pPr>
              <w:pStyle w:val="Lijstalinea"/>
              <w:numPr>
                <w:ilvl w:val="0"/>
                <w:numId w:val="43"/>
              </w:numPr>
            </w:pPr>
            <w:r>
              <w:t>§</w:t>
            </w:r>
            <w:r>
              <w:fldChar w:fldCharType="begin"/>
            </w:r>
            <w:r>
              <w:instrText xml:space="preserve"> REF _Ref144471143 \n \h </w:instrText>
            </w:r>
            <w:r>
              <w:fldChar w:fldCharType="separate"/>
            </w:r>
            <w:r>
              <w:t>7.3</w:t>
            </w:r>
            <w:r>
              <w:fldChar w:fldCharType="end"/>
            </w:r>
            <w:r w:rsidR="00B10126">
              <w:t>: (WELT-253):  De</w:t>
            </w:r>
            <w:r w:rsidR="00B10126" w:rsidRPr="00B10126">
              <w:t xml:space="preserve"> wijzigingsmethode Intrekken &amp; vervangen als alternatief voor renvooi</w:t>
            </w:r>
            <w:r w:rsidR="00B10126">
              <w:t xml:space="preserve"> is niet meer toegestaan en wordt niet meer beschreven.</w:t>
            </w:r>
          </w:p>
        </w:tc>
      </w:tr>
      <w:tr w:rsidR="00A76B59" w:rsidRPr="00022065" w14:paraId="0D75652D" w14:textId="77777777" w:rsidTr="008D7A1F">
        <w:trPr>
          <w:trHeight w:val="1341"/>
          <w:trPrChange w:id="824" w:author="Wilko Quak" w:date="2023-11-28T11:42:00Z">
            <w:trPr>
              <w:trHeight w:val="1341"/>
            </w:trPr>
          </w:trPrChange>
        </w:trPr>
        <w:tc>
          <w:tcPr>
            <w:tcW w:w="599" w:type="pct"/>
            <w:tcPrChange w:id="825" w:author="Wilko Quak" w:date="2023-11-28T11:42:00Z">
              <w:tcPr>
                <w:tcW w:w="500" w:type="pct"/>
              </w:tcPr>
            </w:tcPrChange>
          </w:tcPr>
          <w:p w14:paraId="0D2EA24E" w14:textId="36B28D6A" w:rsidR="00A76B59" w:rsidRDefault="00A76B59" w:rsidP="00ED4C4F">
            <w:r>
              <w:t>V3.0.0</w:t>
            </w:r>
          </w:p>
        </w:tc>
        <w:tc>
          <w:tcPr>
            <w:tcW w:w="728" w:type="pct"/>
            <w:tcPrChange w:id="826" w:author="Wilko Quak" w:date="2023-11-28T11:42:00Z">
              <w:tcPr>
                <w:tcW w:w="775" w:type="pct"/>
              </w:tcPr>
            </w:tcPrChange>
          </w:tcPr>
          <w:p w14:paraId="511541EF" w14:textId="38CAF993" w:rsidR="00A76B59" w:rsidRDefault="00A76B59" w:rsidP="00ED4C4F">
            <w:r>
              <w:t>2023-xx-xx</w:t>
            </w:r>
          </w:p>
        </w:tc>
        <w:tc>
          <w:tcPr>
            <w:tcW w:w="3672" w:type="pct"/>
            <w:tcPrChange w:id="827" w:author="Wilko Quak" w:date="2023-11-28T11:42:00Z">
              <w:tcPr>
                <w:tcW w:w="3725" w:type="pct"/>
              </w:tcPr>
            </w:tcPrChange>
          </w:tcPr>
          <w:p w14:paraId="48C92065" w14:textId="7D6BDC46" w:rsidR="00A76B59" w:rsidRDefault="00A76B59" w:rsidP="00B92FE1">
            <w:pPr>
              <w:pStyle w:val="Lijstalinea"/>
              <w:numPr>
                <w:ilvl w:val="0"/>
                <w:numId w:val="43"/>
              </w:numPr>
              <w:rPr>
                <w:ins w:id="828" w:author="Wilko Quak" w:date="2023-10-05T23:17:00Z"/>
              </w:rPr>
            </w:pPr>
            <w:r w:rsidRPr="00A76B59">
              <w:t>WELT-268</w:t>
            </w:r>
            <w:ins w:id="829" w:author="Wilko Quak" w:date="2023-10-12T08:44:00Z">
              <w:r w:rsidR="003F0EE1">
                <w:t>: T</w:t>
              </w:r>
            </w:ins>
            <w:ins w:id="830" w:author="Wilko Quak" w:date="2023-10-12T08:59:00Z">
              <w:r w:rsidR="00542C2B">
                <w:t xml:space="preserve">oekennen van </w:t>
              </w:r>
            </w:ins>
            <w:ins w:id="831" w:author="Wilko Quak" w:date="2023-10-12T09:00:00Z">
              <w:r w:rsidR="00542C2B">
                <w:t>OW-objecten aan Regelingen verwerkt. Hierin zit ook het verbieden van verwijzingen tussen regeli</w:t>
              </w:r>
            </w:ins>
            <w:ins w:id="832" w:author="Wilko Quak" w:date="2023-10-12T09:01:00Z">
              <w:r w:rsidR="00542C2B">
                <w:t>ngen van verschillende bevoegd gezagen.</w:t>
              </w:r>
            </w:ins>
            <w:ins w:id="833" w:author="Wilko Quak" w:date="2023-11-28T10:53:00Z">
              <w:r w:rsidR="0089329D">
                <w:t xml:space="preserve"> </w:t>
              </w:r>
            </w:ins>
            <w:ins w:id="834" w:author="Wilko Quak" w:date="2023-11-28T10:54:00Z">
              <w:r w:rsidR="0089329D">
                <w:t xml:space="preserve">Deze wijzigingen zitten voor in paragrafen </w:t>
              </w:r>
              <w:r w:rsidR="0089329D">
                <w:fldChar w:fldCharType="begin"/>
              </w:r>
              <w:r w:rsidR="0089329D">
                <w:instrText xml:space="preserve"> REF _Ref150518000 \r \h </w:instrText>
              </w:r>
            </w:ins>
            <w:r w:rsidR="0089329D">
              <w:fldChar w:fldCharType="separate"/>
            </w:r>
            <w:ins w:id="835" w:author="Wilko Quak" w:date="2023-11-28T10:54:00Z">
              <w:r w:rsidR="0089329D">
                <w:t>3.2.6</w:t>
              </w:r>
              <w:r w:rsidR="0089329D">
                <w:fldChar w:fldCharType="end"/>
              </w:r>
              <w:r w:rsidR="0089329D">
                <w:t xml:space="preserve">, </w:t>
              </w:r>
              <w:r w:rsidR="0089329D">
                <w:fldChar w:fldCharType="begin"/>
              </w:r>
              <w:r w:rsidR="0089329D">
                <w:instrText xml:space="preserve"> REF _Ref150518039 \r \h </w:instrText>
              </w:r>
            </w:ins>
            <w:r w:rsidR="0089329D">
              <w:fldChar w:fldCharType="separate"/>
            </w:r>
            <w:ins w:id="836" w:author="Wilko Quak" w:date="2023-11-28T10:54:00Z">
              <w:r w:rsidR="0089329D">
                <w:t>3.2.7</w:t>
              </w:r>
              <w:r w:rsidR="0089329D">
                <w:fldChar w:fldCharType="end"/>
              </w:r>
            </w:ins>
            <w:ins w:id="837" w:author="Wilko Quak" w:date="2023-11-28T10:55:00Z">
              <w:r w:rsidR="0089329D">
                <w:t>,</w:t>
              </w:r>
            </w:ins>
            <w:ins w:id="838" w:author="Wilko Quak" w:date="2023-11-28T10:54:00Z">
              <w:r w:rsidR="0089329D">
                <w:t xml:space="preserve"> </w:t>
              </w:r>
              <w:r w:rsidR="0089329D">
                <w:fldChar w:fldCharType="begin"/>
              </w:r>
              <w:r w:rsidR="0089329D">
                <w:instrText xml:space="preserve"> REF _Ref150519876 \r \h </w:instrText>
              </w:r>
            </w:ins>
            <w:r w:rsidR="0089329D">
              <w:fldChar w:fldCharType="separate"/>
            </w:r>
            <w:ins w:id="839" w:author="Wilko Quak" w:date="2023-11-28T10:54:00Z">
              <w:r w:rsidR="0089329D">
                <w:t>3.2.8</w:t>
              </w:r>
              <w:r w:rsidR="0089329D">
                <w:fldChar w:fldCharType="end"/>
              </w:r>
            </w:ins>
            <w:ins w:id="840" w:author="Wilko Quak" w:date="2023-11-28T10:55:00Z">
              <w:r w:rsidR="0089329D">
                <w:t xml:space="preserve"> en</w:t>
              </w:r>
            </w:ins>
            <w:ins w:id="841" w:author="Wilko Quak" w:date="2023-11-28T10:57:00Z">
              <w:r w:rsidR="0089329D">
                <w:t xml:space="preserve"> </w:t>
              </w:r>
              <w:r w:rsidR="0089329D">
                <w:fldChar w:fldCharType="begin"/>
              </w:r>
              <w:r w:rsidR="0089329D">
                <w:instrText xml:space="preserve"> REF _Ref150515612 \r \h </w:instrText>
              </w:r>
            </w:ins>
            <w:r w:rsidR="0089329D">
              <w:fldChar w:fldCharType="separate"/>
            </w:r>
            <w:ins w:id="842" w:author="Wilko Quak" w:date="2023-11-28T10:57:00Z">
              <w:r w:rsidR="0089329D">
                <w:t>3.2.9</w:t>
              </w:r>
              <w:r w:rsidR="0089329D">
                <w:fldChar w:fldCharType="end"/>
              </w:r>
            </w:ins>
            <w:ins w:id="843" w:author="Wilko Quak" w:date="2023-11-28T10:55:00Z">
              <w:r w:rsidR="0089329D">
                <w:t xml:space="preserve"> </w:t>
              </w:r>
            </w:ins>
            <w:ins w:id="844" w:author="Wilko Quak" w:date="2023-11-28T10:54:00Z">
              <w:r w:rsidR="0089329D">
                <w:t>.</w:t>
              </w:r>
            </w:ins>
          </w:p>
          <w:p w14:paraId="4C56F594" w14:textId="2791A3C5" w:rsidR="00F31545" w:rsidRDefault="00AB542F" w:rsidP="00AB542F">
            <w:pPr>
              <w:pStyle w:val="Lijstalinea"/>
              <w:numPr>
                <w:ilvl w:val="0"/>
                <w:numId w:val="43"/>
              </w:numPr>
              <w:rPr>
                <w:ins w:id="845" w:author="Wilko Quak" w:date="2023-10-11T22:29:00Z"/>
              </w:rPr>
            </w:pPr>
            <w:ins w:id="846" w:author="Wilko Quak" w:date="2023-11-10T09:04:00Z">
              <w:r>
                <w:t xml:space="preserve">Diverse redactionele wijzigingen waaronder: </w:t>
              </w:r>
            </w:ins>
            <w:ins w:id="847" w:author="Wilko Quak" w:date="2023-11-28T10:53:00Z">
              <w:r w:rsidR="0089329D">
                <w:t xml:space="preserve">paragraaf </w:t>
              </w:r>
            </w:ins>
            <w:ins w:id="848" w:author="Wilko Quak" w:date="2023-10-05T23:19:00Z">
              <w:r w:rsidR="00752F83">
                <w:fldChar w:fldCharType="begin"/>
              </w:r>
              <w:r w:rsidR="00752F83">
                <w:instrText xml:space="preserve"> REF _Ref36460877 \w \h </w:instrText>
              </w:r>
            </w:ins>
            <w:r w:rsidR="00752F83">
              <w:fldChar w:fldCharType="separate"/>
            </w:r>
            <w:ins w:id="849" w:author="Wilko Quak" w:date="2023-10-05T23:19:00Z">
              <w:r w:rsidR="00752F83">
                <w:t>3.2.2</w:t>
              </w:r>
              <w:r w:rsidR="00752F83">
                <w:fldChar w:fldCharType="end"/>
              </w:r>
              <w:r w:rsidR="00752F83">
                <w:t xml:space="preserve">: </w:t>
              </w:r>
            </w:ins>
            <w:ins w:id="850" w:author="Wilko Quak" w:date="2023-10-05T23:17:00Z">
              <w:r w:rsidR="00F31545">
                <w:t>Uitleg van het st</w:t>
              </w:r>
            </w:ins>
            <w:ins w:id="851" w:author="Wilko Quak" w:date="2023-10-05T23:18:00Z">
              <w:r w:rsidR="00F31545">
                <w:t xml:space="preserve">atus veld </w:t>
              </w:r>
            </w:ins>
            <w:ins w:id="852" w:author="Wilko Quak" w:date="2023-10-05T23:20:00Z">
              <w:r w:rsidR="00752F83">
                <w:t>herschreven</w:t>
              </w:r>
            </w:ins>
            <w:ins w:id="853" w:author="Wilko Quak" w:date="2023-11-10T09:04:00Z">
              <w:r>
                <w:t xml:space="preserve"> </w:t>
              </w:r>
            </w:ins>
            <w:ins w:id="854" w:author="Wilko Quak" w:date="2023-11-28T10:53:00Z">
              <w:r w:rsidR="0089329D">
                <w:t xml:space="preserve">en paragraaf </w:t>
              </w:r>
            </w:ins>
            <w:ins w:id="855" w:author="Wilko Quak" w:date="2023-10-05T23:51:00Z">
              <w:r w:rsidR="00BB3B5F">
                <w:fldChar w:fldCharType="begin"/>
              </w:r>
              <w:r w:rsidR="00BB3B5F">
                <w:instrText xml:space="preserve"> REF _Ref147442293 \n \h </w:instrText>
              </w:r>
            </w:ins>
            <w:r w:rsidR="00BB3B5F">
              <w:fldChar w:fldCharType="separate"/>
            </w:r>
            <w:ins w:id="856" w:author="Wilko Quak" w:date="2023-10-05T23:51:00Z">
              <w:r w:rsidR="00BB3B5F">
                <w:t>3.2.3</w:t>
              </w:r>
              <w:r w:rsidR="00BB3B5F">
                <w:fldChar w:fldCharType="end"/>
              </w:r>
              <w:r w:rsidR="00BB3B5F">
                <w:t>: Uitleg over het veld procedurestatus herschreven</w:t>
              </w:r>
            </w:ins>
            <w:ins w:id="857" w:author="Wilko Quak" w:date="2023-11-10T09:04:00Z">
              <w:r>
                <w:t>.</w:t>
              </w:r>
            </w:ins>
          </w:p>
          <w:p w14:paraId="5F37E6C7" w14:textId="77777777" w:rsidR="00A24008" w:rsidRDefault="00A24008" w:rsidP="00B92FE1">
            <w:pPr>
              <w:pStyle w:val="Lijstalinea"/>
              <w:numPr>
                <w:ilvl w:val="0"/>
                <w:numId w:val="43"/>
              </w:numPr>
              <w:rPr>
                <w:ins w:id="858" w:author="Wilko Quak" w:date="2023-10-12T08:43:00Z"/>
              </w:rPr>
            </w:pPr>
            <w:ins w:id="859" w:author="Wilko Quak" w:date="2023-10-11T22:29:00Z">
              <w:r>
                <w:t xml:space="preserve">Verwijzing naar versie </w:t>
              </w:r>
              <w:proofErr w:type="spellStart"/>
              <w:r>
                <w:t>xsd</w:t>
              </w:r>
              <w:proofErr w:type="spellEnd"/>
              <w:r>
                <w:t xml:space="preserve"> opgenomen.</w:t>
              </w:r>
            </w:ins>
          </w:p>
          <w:p w14:paraId="378F3F1F" w14:textId="4A6AA476" w:rsidR="00957CA4" w:rsidRDefault="00957CA4" w:rsidP="00B92FE1">
            <w:pPr>
              <w:pStyle w:val="Lijstalinea"/>
              <w:numPr>
                <w:ilvl w:val="0"/>
                <w:numId w:val="43"/>
              </w:numPr>
            </w:pPr>
            <w:ins w:id="860" w:author="Wilko Quak" w:date="2023-11-01T16:49:00Z">
              <w:r>
                <w:t xml:space="preserve">WELT-274: </w:t>
              </w:r>
            </w:ins>
            <w:ins w:id="861" w:author="Wilko Quak" w:date="2023-11-28T10:53:00Z">
              <w:r w:rsidR="0089329D">
                <w:t xml:space="preserve">paragraaf </w:t>
              </w:r>
            </w:ins>
            <w:ins w:id="862" w:author="Wilko Quak" w:date="2023-11-01T16:50:00Z">
              <w:r>
                <w:fldChar w:fldCharType="begin"/>
              </w:r>
              <w:r>
                <w:instrText xml:space="preserve"> REF _Ref92188735 \r \h </w:instrText>
              </w:r>
            </w:ins>
            <w:r>
              <w:fldChar w:fldCharType="separate"/>
            </w:r>
            <w:ins w:id="863" w:author="Wilko Quak" w:date="2023-11-01T16:50:00Z">
              <w:r>
                <w:t>7.4</w:t>
              </w:r>
              <w:r>
                <w:fldChar w:fldCharType="end"/>
              </w:r>
              <w:r>
                <w:t xml:space="preserve"> noot toegevoegd dat directe mutaties </w:t>
              </w:r>
            </w:ins>
            <w:ins w:id="864" w:author="Wilko Quak" w:date="2023-11-01T16:51:00Z">
              <w:r>
                <w:t>alleen voor foutherstel via de</w:t>
              </w:r>
              <w:r w:rsidR="00466CB7">
                <w:t xml:space="preserve"> be</w:t>
              </w:r>
            </w:ins>
            <w:ins w:id="865" w:author="Wilko Quak" w:date="2023-11-01T16:52:00Z">
              <w:r w:rsidR="00466CB7">
                <w:t>heerders van het stelsel toegankelijk zijn.</w:t>
              </w:r>
            </w:ins>
          </w:p>
        </w:tc>
      </w:tr>
    </w:tbl>
    <w:p w14:paraId="2DD8E5BD" w14:textId="77777777" w:rsidR="00B92FE1" w:rsidRPr="00B92FE1" w:rsidRDefault="00B92FE1" w:rsidP="00B92FE1"/>
    <w:sectPr w:rsidR="00B92FE1" w:rsidRPr="00B92FE1" w:rsidSect="00372555">
      <w:headerReference w:type="default" r:id="rId47"/>
      <w:footerReference w:type="default" r:id="rId48"/>
      <w:headerReference w:type="first" r:id="rId49"/>
      <w:type w:val="continuous"/>
      <w:pgSz w:w="11906" w:h="16838" w:code="9"/>
      <w:pgMar w:top="1701" w:right="1418" w:bottom="1418" w:left="1843" w:header="567" w:footer="567"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DA3D480" w14:textId="77777777" w:rsidR="002835F1" w:rsidRDefault="002835F1" w:rsidP="00081E1C">
      <w:r>
        <w:separator/>
      </w:r>
    </w:p>
  </w:endnote>
  <w:endnote w:type="continuationSeparator" w:id="0">
    <w:p w14:paraId="3D234AFE" w14:textId="77777777" w:rsidR="002835F1" w:rsidRDefault="002835F1" w:rsidP="00081E1C">
      <w:r>
        <w:continuationSeparator/>
      </w:r>
    </w:p>
  </w:endnote>
  <w:endnote w:type="continuationNotice" w:id="1">
    <w:p w14:paraId="4E643490" w14:textId="77777777" w:rsidR="002835F1" w:rsidRDefault="002835F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DejaVu Sans">
    <w:altName w:val="Arial"/>
    <w:charset w:val="00"/>
    <w:family w:val="swiss"/>
    <w:pitch w:val="variable"/>
    <w:sig w:usb0="E7002EFF" w:usb1="D200FDFF" w:usb2="0A246029" w:usb3="00000000" w:csb0="000001FF" w:csb1="00000000"/>
  </w:font>
  <w:font w:name="Lohit Hindi">
    <w:altName w:val="Times New Roman"/>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8CB292" w14:textId="6D5DABAF" w:rsidR="000C59E7" w:rsidRPr="00022065" w:rsidRDefault="00D35BA1" w:rsidP="00022065">
    <w:r w:rsidRPr="00022065">
      <w:t xml:space="preserve">Pagina </w:t>
    </w:r>
    <w:r w:rsidRPr="00022065">
      <w:fldChar w:fldCharType="begin"/>
    </w:r>
    <w:r w:rsidRPr="00022065">
      <w:instrText xml:space="preserve"> PAGE   \* MERGEFORMAT </w:instrText>
    </w:r>
    <w:r w:rsidRPr="00022065">
      <w:fldChar w:fldCharType="separate"/>
    </w:r>
    <w:r w:rsidRPr="00022065">
      <w:t>1</w:t>
    </w:r>
    <w:r w:rsidRPr="00022065">
      <w:fldChar w:fldCharType="end"/>
    </w:r>
    <w:r w:rsidRPr="00022065">
      <w:t xml:space="preserve"> van </w:t>
    </w:r>
    <w:fldSimple w:instr=" NUMPAGES   \* MERGEFORMAT ">
      <w:r w:rsidRPr="00022065">
        <w:t>47</w:t>
      </w:r>
    </w:fldSimple>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3F5DBDB" w14:textId="77777777" w:rsidR="002835F1" w:rsidRDefault="002835F1" w:rsidP="00081E1C">
      <w:r>
        <w:separator/>
      </w:r>
    </w:p>
  </w:footnote>
  <w:footnote w:type="continuationSeparator" w:id="0">
    <w:p w14:paraId="508349A3" w14:textId="77777777" w:rsidR="002835F1" w:rsidRDefault="002835F1" w:rsidP="00081E1C">
      <w:r>
        <w:continuationSeparator/>
      </w:r>
    </w:p>
  </w:footnote>
  <w:footnote w:type="continuationNotice" w:id="1">
    <w:p w14:paraId="1E788017" w14:textId="77777777" w:rsidR="002835F1" w:rsidRDefault="002835F1"/>
  </w:footnote>
  <w:footnote w:id="2">
    <w:p w14:paraId="7375020A" w14:textId="5E8B8A69" w:rsidR="000C1AA3" w:rsidRDefault="000C1AA3">
      <w:pPr>
        <w:pStyle w:val="Voetnoottekst"/>
      </w:pPr>
      <w:r>
        <w:rPr>
          <w:rStyle w:val="Voetnootmarkering"/>
        </w:rPr>
        <w:footnoteRef/>
      </w:r>
      <w:r>
        <w:t xml:space="preserve"> </w:t>
      </w:r>
      <w:r w:rsidRPr="000C1AA3">
        <w:t>https://brk.basisregistraties.overheid.nl/bestuurlijke-grenzen-api</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6ECF96" w14:textId="421EB99C" w:rsidR="008C36F4" w:rsidRDefault="00C15B69" w:rsidP="004C1D05">
    <w:pPr>
      <w:pStyle w:val="Koptekst"/>
    </w:pPr>
    <w:r>
      <w:fldChar w:fldCharType="begin"/>
    </w:r>
    <w:r>
      <w:instrText>DOCVARIABLE  ID02</w:instrText>
    </w:r>
    <w:r>
      <w:fldChar w:fldCharType="separate"/>
    </w:r>
    <w:r w:rsidR="00F5100C">
      <w:t>Informatiemodel Omgevingswet</w:t>
    </w:r>
    <w:r>
      <w:fldChar w:fldCharType="end"/>
    </w:r>
    <w:r w:rsidR="001537A0">
      <w:t xml:space="preserve"> (</w:t>
    </w:r>
    <w:r>
      <w:fldChar w:fldCharType="begin"/>
    </w:r>
    <w:r>
      <w:instrText>DOCVARIABLE  ID0</w:instrText>
    </w:r>
    <w:r w:rsidR="004C1D05">
      <w:instrText>3</w:instrText>
    </w:r>
    <w:r>
      <w:fldChar w:fldCharType="separate"/>
    </w:r>
    <w:r w:rsidR="00F5100C">
      <w:t>IMOW</w:t>
    </w:r>
    <w:r>
      <w:fldChar w:fldCharType="end"/>
    </w:r>
    <w:r w:rsidR="001537A0">
      <w:t>)</w:t>
    </w:r>
    <w:r w:rsidR="001537A0" w:rsidRPr="002F3B2E">
      <w:t xml:space="preserve"> | </w:t>
    </w:r>
    <w:r w:rsidR="00DD13FD">
      <w:rPr>
        <w:noProof/>
      </w:rPr>
      <w:t>2.0.</w:t>
    </w:r>
    <w:r w:rsidR="008C36F4">
      <w:rPr>
        <w:noProof/>
      </w:rPr>
      <w:t>3</w:t>
    </w:r>
    <w:r w:rsidR="001537A0" w:rsidRPr="002F3B2E">
      <w:t xml:space="preserve"> |</w:t>
    </w:r>
    <w:r w:rsidR="008C36F4">
      <w:t>1 september 2023</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4074" w:type="pct"/>
      <w:tblLayout w:type="fixed"/>
      <w:tblCellMar>
        <w:left w:w="0" w:type="dxa"/>
        <w:right w:w="0" w:type="dxa"/>
      </w:tblCellMar>
      <w:tblLook w:val="0600" w:firstRow="0" w:lastRow="0" w:firstColumn="0" w:lastColumn="0" w:noHBand="1" w:noVBand="1"/>
    </w:tblPr>
    <w:tblGrid>
      <w:gridCol w:w="1650"/>
      <w:gridCol w:w="51"/>
      <w:gridCol w:w="4535"/>
      <w:gridCol w:w="808"/>
    </w:tblGrid>
    <w:tr w:rsidR="006A0FE3" w:rsidRPr="00022065" w14:paraId="68616748" w14:textId="77777777" w:rsidTr="007C7F0C">
      <w:trPr>
        <w:cantSplit/>
        <w:trHeight w:hRule="exact" w:val="3402"/>
      </w:trPr>
      <w:tc>
        <w:tcPr>
          <w:tcW w:w="7044" w:type="dxa"/>
          <w:gridSpan w:val="4"/>
          <w:shd w:val="clear" w:color="auto" w:fill="auto"/>
        </w:tcPr>
        <w:p w14:paraId="1A1D12A8" w14:textId="74F4CF09" w:rsidR="006A0FE3" w:rsidRPr="00022065" w:rsidRDefault="006A0FE3" w:rsidP="006A0FE3">
          <w:pPr>
            <w:ind w:hanging="1418"/>
          </w:pPr>
          <w:r>
            <w:rPr>
              <w:noProof/>
            </w:rPr>
            <w:drawing>
              <wp:anchor distT="0" distB="0" distL="114300" distR="114300" simplePos="0" relativeHeight="251658240" behindDoc="0" locked="1" layoutInCell="1" allowOverlap="1" wp14:anchorId="5440AE2B" wp14:editId="5066867B">
                <wp:simplePos x="0" y="0"/>
                <wp:positionH relativeFrom="margin">
                  <wp:posOffset>-1083945</wp:posOffset>
                </wp:positionH>
                <wp:positionV relativeFrom="margin">
                  <wp:posOffset>363855</wp:posOffset>
                </wp:positionV>
                <wp:extent cx="3041650" cy="925195"/>
                <wp:effectExtent l="0" t="0" r="6350" b="8255"/>
                <wp:wrapNone/>
                <wp:docPr id="7" name="Afbeelding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fbeelding 3"/>
                        <pic:cNvPicPr>
                          <a:picLocks noChangeAspect="1" noChangeArrowheads="1"/>
                        </pic:cNvPicPr>
                      </pic:nvPicPr>
                      <pic:blipFill>
                        <a:blip r:embed="rId1"/>
                        <a:srcRect l="1757" r="1757"/>
                        <a:stretch>
                          <a:fillRect/>
                        </a:stretch>
                      </pic:blipFill>
                      <pic:spPr bwMode="auto">
                        <a:xfrm>
                          <a:off x="0" y="0"/>
                          <a:ext cx="3041650" cy="925195"/>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6A0FE3" w:rsidRPr="00022065" w14:paraId="311D5DA6" w14:textId="77777777" w:rsidTr="007C7F0C">
      <w:trPr>
        <w:cantSplit/>
        <w:trHeight w:hRule="exact" w:val="1701"/>
      </w:trPr>
      <w:tc>
        <w:tcPr>
          <w:tcW w:w="7044" w:type="dxa"/>
          <w:gridSpan w:val="4"/>
          <w:shd w:val="clear" w:color="auto" w:fill="auto"/>
        </w:tcPr>
        <w:p w14:paraId="7BC43475" w14:textId="4D840446" w:rsidR="006A0FE3" w:rsidRPr="00B6668D" w:rsidRDefault="00875499" w:rsidP="006A0FE3">
          <w:pPr>
            <w:pStyle w:val="Titel"/>
            <w:rPr>
              <w:b w:val="0"/>
              <w:bCs/>
              <w:szCs w:val="24"/>
            </w:rPr>
          </w:pPr>
          <w:r w:rsidRPr="00B6668D">
            <w:rPr>
              <w:bCs/>
              <w:szCs w:val="24"/>
            </w:rPr>
            <w:t>Informatiemodel Omgevingswet (IMOW)</w:t>
          </w:r>
        </w:p>
      </w:tc>
    </w:tr>
    <w:tr w:rsidR="007C7F0C" w:rsidRPr="00022065" w14:paraId="237E9E2A" w14:textId="77777777" w:rsidTr="00372555">
      <w:trPr>
        <w:gridAfter w:val="1"/>
        <w:wAfter w:w="808" w:type="dxa"/>
        <w:cantSplit/>
        <w:trHeight w:hRule="exact" w:val="1701"/>
      </w:trPr>
      <w:tc>
        <w:tcPr>
          <w:tcW w:w="1701" w:type="dxa"/>
          <w:gridSpan w:val="2"/>
          <w:shd w:val="clear" w:color="auto" w:fill="auto"/>
        </w:tcPr>
        <w:p w14:paraId="621ED56C" w14:textId="77777777" w:rsidR="007C7F0C" w:rsidRPr="00022065" w:rsidRDefault="007C7F0C" w:rsidP="00022065">
          <w:r w:rsidRPr="00022065">
            <w:t>Versie</w:t>
          </w:r>
        </w:p>
        <w:p w14:paraId="2C416C64" w14:textId="2FB9A865" w:rsidR="007C7F0C" w:rsidRPr="00022065" w:rsidRDefault="007C7F0C" w:rsidP="00022065">
          <w:r w:rsidRPr="00022065">
            <w:t>Geonovum</w:t>
          </w:r>
        </w:p>
      </w:tc>
      <w:tc>
        <w:tcPr>
          <w:tcW w:w="4535" w:type="dxa"/>
          <w:shd w:val="clear" w:color="auto" w:fill="auto"/>
        </w:tcPr>
        <w:p w14:paraId="2DF823B5" w14:textId="02663035" w:rsidR="007C7F0C" w:rsidRPr="00022065" w:rsidRDefault="008A0AE0" w:rsidP="00022065">
          <w:r>
            <w:t>2.0.</w:t>
          </w:r>
          <w:r w:rsidR="008C36F4">
            <w:t>3</w:t>
          </w:r>
        </w:p>
      </w:tc>
    </w:tr>
    <w:tr w:rsidR="006A0FE3" w:rsidRPr="00022065" w14:paraId="03905CB1" w14:textId="77777777" w:rsidTr="004E50D8">
      <w:trPr>
        <w:gridAfter w:val="1"/>
        <w:wAfter w:w="808" w:type="dxa"/>
        <w:cantSplit/>
      </w:trPr>
      <w:tc>
        <w:tcPr>
          <w:tcW w:w="1650" w:type="dxa"/>
          <w:shd w:val="clear" w:color="auto" w:fill="auto"/>
        </w:tcPr>
        <w:p w14:paraId="4B8668B4" w14:textId="77777777" w:rsidR="006A0FE3" w:rsidRPr="00022065" w:rsidRDefault="006A0FE3" w:rsidP="00022065">
          <w:r w:rsidRPr="00022065">
            <w:t>Datum</w:t>
          </w:r>
        </w:p>
      </w:tc>
      <w:tc>
        <w:tcPr>
          <w:tcW w:w="4586" w:type="dxa"/>
          <w:gridSpan w:val="2"/>
          <w:shd w:val="clear" w:color="auto" w:fill="auto"/>
        </w:tcPr>
        <w:p w14:paraId="7E6BAB1C" w14:textId="4A0C1AE9" w:rsidR="006A0FE3" w:rsidRPr="00022065" w:rsidRDefault="008C36F4" w:rsidP="00022065">
          <w:r>
            <w:t>1 september</w:t>
          </w:r>
          <w:r w:rsidR="00354C61">
            <w:t xml:space="preserve"> 2023</w:t>
          </w:r>
        </w:p>
      </w:tc>
    </w:tr>
  </w:tbl>
  <w:p w14:paraId="3F9CF943" w14:textId="4C0296E5" w:rsidR="008127E1" w:rsidRDefault="008127E1">
    <w:pPr>
      <w:pStyle w:val="Kopteks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57606E16"/>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1B2CBC24"/>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7878F6E4"/>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D4CC3660"/>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8424D0D4"/>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823A7958"/>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2BA813CA"/>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92CADD16"/>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D446FEC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143A3DA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DC1898"/>
    <w:multiLevelType w:val="hybridMultilevel"/>
    <w:tmpl w:val="75000066"/>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1" w15:restartNumberingAfterBreak="0">
    <w:nsid w:val="05F77F23"/>
    <w:multiLevelType w:val="multilevel"/>
    <w:tmpl w:val="1BCA632C"/>
    <w:styleLink w:val="Nummering"/>
    <w:lvl w:ilvl="0">
      <w:start w:val="1"/>
      <w:numFmt w:val="decimal"/>
      <w:pStyle w:val="Opsommingnummers1"/>
      <w:lvlText w:val="%1"/>
      <w:lvlJc w:val="left"/>
      <w:pPr>
        <w:ind w:left="284" w:hanging="284"/>
      </w:pPr>
      <w:rPr>
        <w:color w:val="auto"/>
      </w:rPr>
    </w:lvl>
    <w:lvl w:ilvl="1">
      <w:start w:val="1"/>
      <w:numFmt w:val="bullet"/>
      <w:pStyle w:val="Opsommingtekens1"/>
      <w:lvlText w:val=""/>
      <w:lvlJc w:val="left"/>
      <w:pPr>
        <w:ind w:left="284" w:hanging="284"/>
      </w:pPr>
      <w:rPr>
        <w:rFonts w:ascii="Symbol" w:hAnsi="Symbol" w:hint="default"/>
        <w:color w:val="auto"/>
      </w:rPr>
    </w:lvl>
    <w:lvl w:ilvl="2">
      <w:start w:val="1"/>
      <w:numFmt w:val="lowerLetter"/>
      <w:pStyle w:val="Opsommingnummers2"/>
      <w:lvlText w:val="%3"/>
      <w:lvlJc w:val="left"/>
      <w:pPr>
        <w:ind w:left="567" w:hanging="283"/>
      </w:pPr>
    </w:lvl>
    <w:lvl w:ilvl="3">
      <w:start w:val="1"/>
      <w:numFmt w:val="bullet"/>
      <w:pStyle w:val="Opsommingtekens2"/>
      <w:lvlText w:val="–"/>
      <w:lvlJc w:val="left"/>
      <w:pPr>
        <w:ind w:left="567" w:hanging="283"/>
      </w:pPr>
      <w:rPr>
        <w:rFonts w:ascii="Calibri" w:hAnsi="Calibri" w:cs="Times New Roman" w:hint="default"/>
        <w:color w:val="auto"/>
      </w:rPr>
    </w:lvl>
    <w:lvl w:ilvl="4">
      <w:start w:val="1"/>
      <w:numFmt w:val="lowerRoman"/>
      <w:pStyle w:val="Opsommingnummers3"/>
      <w:lvlText w:val="%5"/>
      <w:lvlJc w:val="left"/>
      <w:pPr>
        <w:ind w:left="851" w:hanging="284"/>
      </w:pPr>
    </w:lvl>
    <w:lvl w:ilvl="5">
      <w:start w:val="1"/>
      <w:numFmt w:val="bullet"/>
      <w:pStyle w:val="Opsommingtekens3"/>
      <w:lvlText w:val="‒"/>
      <w:lvlJc w:val="left"/>
      <w:pPr>
        <w:tabs>
          <w:tab w:val="num" w:pos="567"/>
        </w:tabs>
        <w:ind w:left="851" w:hanging="284"/>
      </w:pPr>
      <w:rPr>
        <w:rFonts w:ascii="Calibri" w:hAnsi="Calibri" w:cs="Times New Roman" w:hint="default"/>
        <w:color w:val="auto"/>
      </w:rPr>
    </w:lvl>
    <w:lvl w:ilvl="6">
      <w:start w:val="1"/>
      <w:numFmt w:val="bullet"/>
      <w:pStyle w:val="Opsommingtekens4"/>
      <w:lvlText w:val="‒"/>
      <w:lvlJc w:val="left"/>
      <w:pPr>
        <w:ind w:left="1134" w:hanging="283"/>
      </w:pPr>
      <w:rPr>
        <w:rFonts w:ascii="Calibri" w:hAnsi="Calibri" w:cs="Times New Roman" w:hint="default"/>
        <w:color w:val="auto"/>
      </w:rPr>
    </w:lvl>
    <w:lvl w:ilvl="7">
      <w:start w:val="1"/>
      <w:numFmt w:val="none"/>
      <w:lvlText w:val=""/>
      <w:lvlJc w:val="left"/>
      <w:pPr>
        <w:ind w:left="227" w:hanging="227"/>
      </w:pPr>
    </w:lvl>
    <w:lvl w:ilvl="8">
      <w:start w:val="1"/>
      <w:numFmt w:val="none"/>
      <w:lvlText w:val=""/>
      <w:lvlJc w:val="left"/>
      <w:pPr>
        <w:ind w:left="227" w:hanging="227"/>
      </w:pPr>
    </w:lvl>
  </w:abstractNum>
  <w:abstractNum w:abstractNumId="12" w15:restartNumberingAfterBreak="0">
    <w:nsid w:val="0928017C"/>
    <w:multiLevelType w:val="multilevel"/>
    <w:tmpl w:val="5F64FB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E738B97"/>
    <w:multiLevelType w:val="multilevel"/>
    <w:tmpl w:val="00000001"/>
    <w:name w:val="HTML-List1"/>
    <w:lvl w:ilvl="0">
      <w:start w:val="1"/>
      <w:numFmt w:val="bullet"/>
      <w:lvlText w:val="·"/>
      <w:lvlJc w:val="left"/>
      <w:rPr>
        <w:rFonts w:ascii="Symbol" w:hAnsi="Symbol" w:cs="Symbol"/>
        <w:color w:val="000000"/>
        <w:sz w:val="20"/>
      </w:rPr>
    </w:lvl>
    <w:lvl w:ilvl="1">
      <w:start w:val="1"/>
      <w:numFmt w:val="bullet"/>
      <w:lvlText w:val="·"/>
      <w:lvlJc w:val="left"/>
      <w:rPr>
        <w:rFonts w:ascii="Symbol" w:hAnsi="Symbol" w:cs="Symbol"/>
        <w:color w:val="000000"/>
        <w:sz w:val="20"/>
      </w:rPr>
    </w:lvl>
    <w:lvl w:ilvl="2">
      <w:start w:val="1"/>
      <w:numFmt w:val="bullet"/>
      <w:lvlText w:val="·"/>
      <w:lvlJc w:val="left"/>
      <w:rPr>
        <w:rFonts w:ascii="Symbol" w:hAnsi="Symbol" w:cs="Symbol"/>
        <w:color w:val="000000"/>
        <w:sz w:val="20"/>
      </w:rPr>
    </w:lvl>
    <w:lvl w:ilvl="3">
      <w:start w:val="1"/>
      <w:numFmt w:val="bullet"/>
      <w:lvlText w:val="·"/>
      <w:lvlJc w:val="left"/>
      <w:rPr>
        <w:rFonts w:ascii="Symbol" w:hAnsi="Symbol" w:cs="Symbol"/>
        <w:color w:val="000000"/>
        <w:sz w:val="20"/>
      </w:rPr>
    </w:lvl>
    <w:lvl w:ilvl="4">
      <w:start w:val="1"/>
      <w:numFmt w:val="bullet"/>
      <w:lvlText w:val="·"/>
      <w:lvlJc w:val="left"/>
      <w:rPr>
        <w:rFonts w:ascii="Symbol" w:hAnsi="Symbol" w:cs="Symbol"/>
        <w:color w:val="000000"/>
        <w:sz w:val="20"/>
      </w:rPr>
    </w:lvl>
    <w:lvl w:ilvl="5">
      <w:start w:val="1"/>
      <w:numFmt w:val="bullet"/>
      <w:lvlText w:val="·"/>
      <w:lvlJc w:val="left"/>
      <w:rPr>
        <w:rFonts w:ascii="Symbol" w:hAnsi="Symbol" w:cs="Symbol"/>
        <w:color w:val="000000"/>
        <w:sz w:val="20"/>
      </w:rPr>
    </w:lvl>
    <w:lvl w:ilvl="6">
      <w:start w:val="1"/>
      <w:numFmt w:val="bullet"/>
      <w:lvlText w:val="·"/>
      <w:lvlJc w:val="left"/>
      <w:rPr>
        <w:rFonts w:ascii="Symbol" w:hAnsi="Symbol" w:cs="Symbol"/>
        <w:color w:val="000000"/>
        <w:sz w:val="20"/>
      </w:rPr>
    </w:lvl>
    <w:lvl w:ilvl="7">
      <w:start w:val="1"/>
      <w:numFmt w:val="decimal"/>
      <w:lvlText w:val="%1.%2.%3.%4.%5.%6.%7.%8"/>
      <w:lvlJc w:val="left"/>
    </w:lvl>
    <w:lvl w:ilvl="8">
      <w:start w:val="1"/>
      <w:numFmt w:val="decimal"/>
      <w:lvlText w:val="%1.%2.%3.%4.%5.%6.%7.%8.%9"/>
      <w:lvlJc w:val="left"/>
    </w:lvl>
  </w:abstractNum>
  <w:abstractNum w:abstractNumId="14" w15:restartNumberingAfterBreak="0">
    <w:nsid w:val="0E738B98"/>
    <w:multiLevelType w:val="multilevel"/>
    <w:tmpl w:val="00000002"/>
    <w:name w:val="HTML-List2"/>
    <w:lvl w:ilvl="0">
      <w:start w:val="1"/>
      <w:numFmt w:val="bullet"/>
      <w:lvlText w:val="·"/>
      <w:lvlJc w:val="left"/>
      <w:rPr>
        <w:rFonts w:ascii="Symbol" w:hAnsi="Symbol" w:cs="Symbol"/>
        <w:color w:val="000000"/>
        <w:sz w:val="20"/>
      </w:rPr>
    </w:lvl>
    <w:lvl w:ilvl="1">
      <w:start w:val="1"/>
      <w:numFmt w:val="bullet"/>
      <w:lvlText w:val="·"/>
      <w:lvlJc w:val="left"/>
      <w:rPr>
        <w:rFonts w:ascii="Symbol" w:hAnsi="Symbol" w:cs="Symbol"/>
        <w:color w:val="000000"/>
        <w:sz w:val="20"/>
      </w:rPr>
    </w:lvl>
    <w:lvl w:ilvl="2">
      <w:start w:val="1"/>
      <w:numFmt w:val="bullet"/>
      <w:lvlText w:val="·"/>
      <w:lvlJc w:val="left"/>
      <w:rPr>
        <w:rFonts w:ascii="Symbol" w:hAnsi="Symbol" w:cs="Symbol"/>
        <w:color w:val="000000"/>
        <w:sz w:val="20"/>
      </w:rPr>
    </w:lvl>
    <w:lvl w:ilvl="3">
      <w:start w:val="1"/>
      <w:numFmt w:val="bullet"/>
      <w:lvlText w:val="·"/>
      <w:lvlJc w:val="left"/>
      <w:rPr>
        <w:rFonts w:ascii="Symbol" w:hAnsi="Symbol" w:cs="Symbol"/>
        <w:color w:val="000000"/>
        <w:sz w:val="20"/>
      </w:rPr>
    </w:lvl>
    <w:lvl w:ilvl="4">
      <w:start w:val="1"/>
      <w:numFmt w:val="bullet"/>
      <w:lvlText w:val="·"/>
      <w:lvlJc w:val="left"/>
      <w:rPr>
        <w:rFonts w:ascii="Symbol" w:hAnsi="Symbol" w:cs="Symbol"/>
        <w:color w:val="000000"/>
        <w:sz w:val="20"/>
      </w:rPr>
    </w:lvl>
    <w:lvl w:ilvl="5">
      <w:start w:val="1"/>
      <w:numFmt w:val="bullet"/>
      <w:lvlText w:val="·"/>
      <w:lvlJc w:val="left"/>
      <w:rPr>
        <w:rFonts w:ascii="Symbol" w:hAnsi="Symbol" w:cs="Symbol"/>
        <w:color w:val="000000"/>
        <w:sz w:val="20"/>
      </w:rPr>
    </w:lvl>
    <w:lvl w:ilvl="6">
      <w:start w:val="1"/>
      <w:numFmt w:val="bullet"/>
      <w:lvlText w:val="·"/>
      <w:lvlJc w:val="left"/>
      <w:rPr>
        <w:rFonts w:ascii="Symbol" w:hAnsi="Symbol" w:cs="Symbol"/>
        <w:color w:val="000000"/>
        <w:sz w:val="20"/>
      </w:rPr>
    </w:lvl>
    <w:lvl w:ilvl="7">
      <w:start w:val="1"/>
      <w:numFmt w:val="decimal"/>
      <w:lvlText w:val="%1.%2.%3.%4.%5.%6.%7.%8"/>
      <w:lvlJc w:val="left"/>
    </w:lvl>
    <w:lvl w:ilvl="8">
      <w:start w:val="1"/>
      <w:numFmt w:val="decimal"/>
      <w:lvlText w:val="%1.%2.%3.%4.%5.%6.%7.%8.%9"/>
      <w:lvlJc w:val="left"/>
    </w:lvl>
  </w:abstractNum>
  <w:abstractNum w:abstractNumId="15" w15:restartNumberingAfterBreak="0">
    <w:nsid w:val="122C4388"/>
    <w:multiLevelType w:val="hybridMultilevel"/>
    <w:tmpl w:val="0E4E45D6"/>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6" w15:restartNumberingAfterBreak="0">
    <w:nsid w:val="15615FD6"/>
    <w:multiLevelType w:val="hybridMultilevel"/>
    <w:tmpl w:val="9D82059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7" w15:restartNumberingAfterBreak="0">
    <w:nsid w:val="15837FF3"/>
    <w:multiLevelType w:val="hybridMultilevel"/>
    <w:tmpl w:val="E188D5EA"/>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8" w15:restartNumberingAfterBreak="0">
    <w:nsid w:val="18006C8E"/>
    <w:multiLevelType w:val="hybridMultilevel"/>
    <w:tmpl w:val="27BCB6D4"/>
    <w:lvl w:ilvl="0" w:tplc="65481AD8">
      <w:start w:val="1"/>
      <w:numFmt w:val="bullet"/>
      <w:lvlText w:val=""/>
      <w:lvlJc w:val="left"/>
      <w:pPr>
        <w:ind w:left="190" w:hanging="360"/>
      </w:pPr>
      <w:rPr>
        <w:rFonts w:ascii="Symbol" w:hAnsi="Symbol" w:hint="default"/>
        <w:vanish/>
        <w:color w:val="FFFFFF" w:themeColor="background1"/>
        <w:spacing w:val="0"/>
        <w:w w:val="100"/>
        <w:kern w:val="16"/>
        <w:position w:val="0"/>
        <w:u w:color="FFFFFF" w:themeColor="background1"/>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9" w15:restartNumberingAfterBreak="0">
    <w:nsid w:val="18790601"/>
    <w:multiLevelType w:val="hybridMultilevel"/>
    <w:tmpl w:val="EAD22656"/>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0" w15:restartNumberingAfterBreak="0">
    <w:nsid w:val="1EEB5D85"/>
    <w:multiLevelType w:val="hybridMultilevel"/>
    <w:tmpl w:val="E0C2F424"/>
    <w:lvl w:ilvl="0" w:tplc="04130001">
      <w:start w:val="1"/>
      <w:numFmt w:val="bullet"/>
      <w:lvlText w:val=""/>
      <w:lvlJc w:val="left"/>
      <w:pPr>
        <w:ind w:left="772" w:hanging="360"/>
      </w:pPr>
      <w:rPr>
        <w:rFonts w:ascii="Symbol" w:hAnsi="Symbol" w:hint="default"/>
      </w:rPr>
    </w:lvl>
    <w:lvl w:ilvl="1" w:tplc="04130003">
      <w:start w:val="1"/>
      <w:numFmt w:val="bullet"/>
      <w:lvlText w:val="o"/>
      <w:lvlJc w:val="left"/>
      <w:pPr>
        <w:ind w:left="1492" w:hanging="360"/>
      </w:pPr>
      <w:rPr>
        <w:rFonts w:ascii="Courier New" w:hAnsi="Courier New" w:cs="Courier New" w:hint="default"/>
      </w:rPr>
    </w:lvl>
    <w:lvl w:ilvl="2" w:tplc="04130005" w:tentative="1">
      <w:start w:val="1"/>
      <w:numFmt w:val="bullet"/>
      <w:lvlText w:val=""/>
      <w:lvlJc w:val="left"/>
      <w:pPr>
        <w:ind w:left="2212" w:hanging="360"/>
      </w:pPr>
      <w:rPr>
        <w:rFonts w:ascii="Wingdings" w:hAnsi="Wingdings" w:hint="default"/>
      </w:rPr>
    </w:lvl>
    <w:lvl w:ilvl="3" w:tplc="04130001" w:tentative="1">
      <w:start w:val="1"/>
      <w:numFmt w:val="bullet"/>
      <w:lvlText w:val=""/>
      <w:lvlJc w:val="left"/>
      <w:pPr>
        <w:ind w:left="2932" w:hanging="360"/>
      </w:pPr>
      <w:rPr>
        <w:rFonts w:ascii="Symbol" w:hAnsi="Symbol" w:hint="default"/>
      </w:rPr>
    </w:lvl>
    <w:lvl w:ilvl="4" w:tplc="04130003" w:tentative="1">
      <w:start w:val="1"/>
      <w:numFmt w:val="bullet"/>
      <w:lvlText w:val="o"/>
      <w:lvlJc w:val="left"/>
      <w:pPr>
        <w:ind w:left="3652" w:hanging="360"/>
      </w:pPr>
      <w:rPr>
        <w:rFonts w:ascii="Courier New" w:hAnsi="Courier New" w:cs="Courier New" w:hint="default"/>
      </w:rPr>
    </w:lvl>
    <w:lvl w:ilvl="5" w:tplc="04130005" w:tentative="1">
      <w:start w:val="1"/>
      <w:numFmt w:val="bullet"/>
      <w:lvlText w:val=""/>
      <w:lvlJc w:val="left"/>
      <w:pPr>
        <w:ind w:left="4372" w:hanging="360"/>
      </w:pPr>
      <w:rPr>
        <w:rFonts w:ascii="Wingdings" w:hAnsi="Wingdings" w:hint="default"/>
      </w:rPr>
    </w:lvl>
    <w:lvl w:ilvl="6" w:tplc="04130001" w:tentative="1">
      <w:start w:val="1"/>
      <w:numFmt w:val="bullet"/>
      <w:lvlText w:val=""/>
      <w:lvlJc w:val="left"/>
      <w:pPr>
        <w:ind w:left="5092" w:hanging="360"/>
      </w:pPr>
      <w:rPr>
        <w:rFonts w:ascii="Symbol" w:hAnsi="Symbol" w:hint="default"/>
      </w:rPr>
    </w:lvl>
    <w:lvl w:ilvl="7" w:tplc="04130003" w:tentative="1">
      <w:start w:val="1"/>
      <w:numFmt w:val="bullet"/>
      <w:lvlText w:val="o"/>
      <w:lvlJc w:val="left"/>
      <w:pPr>
        <w:ind w:left="5812" w:hanging="360"/>
      </w:pPr>
      <w:rPr>
        <w:rFonts w:ascii="Courier New" w:hAnsi="Courier New" w:cs="Courier New" w:hint="default"/>
      </w:rPr>
    </w:lvl>
    <w:lvl w:ilvl="8" w:tplc="04130005" w:tentative="1">
      <w:start w:val="1"/>
      <w:numFmt w:val="bullet"/>
      <w:lvlText w:val=""/>
      <w:lvlJc w:val="left"/>
      <w:pPr>
        <w:ind w:left="6532" w:hanging="360"/>
      </w:pPr>
      <w:rPr>
        <w:rFonts w:ascii="Wingdings" w:hAnsi="Wingdings" w:hint="default"/>
      </w:rPr>
    </w:lvl>
  </w:abstractNum>
  <w:abstractNum w:abstractNumId="21" w15:restartNumberingAfterBreak="0">
    <w:nsid w:val="21BD0D80"/>
    <w:multiLevelType w:val="multilevel"/>
    <w:tmpl w:val="32E02A0E"/>
    <w:name w:val="Tabelnummering"/>
    <w:lvl w:ilvl="0">
      <w:start w:val="1"/>
      <w:numFmt w:val="decimal"/>
      <w:lvlRestart w:val="0"/>
      <w:pStyle w:val="Tabeltitel"/>
      <w:lvlText w:val="Tabel %1"/>
      <w:lvlJc w:val="left"/>
      <w:pPr>
        <w:ind w:left="850" w:hanging="85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2" w15:restartNumberingAfterBreak="0">
    <w:nsid w:val="22A42B2A"/>
    <w:multiLevelType w:val="hybridMultilevel"/>
    <w:tmpl w:val="33D844A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3" w15:restartNumberingAfterBreak="0">
    <w:nsid w:val="22E97200"/>
    <w:multiLevelType w:val="hybridMultilevel"/>
    <w:tmpl w:val="308A83AA"/>
    <w:lvl w:ilvl="0" w:tplc="0413000F">
      <w:start w:val="1"/>
      <w:numFmt w:val="decimal"/>
      <w:lvlText w:val="%1."/>
      <w:lvlJc w:val="left"/>
      <w:pPr>
        <w:ind w:left="720" w:hanging="360"/>
      </w:pPr>
      <w:rPr>
        <w:rFonts w:cs="Times New Roman"/>
      </w:rPr>
    </w:lvl>
    <w:lvl w:ilvl="1" w:tplc="04130019" w:tentative="1">
      <w:start w:val="1"/>
      <w:numFmt w:val="lowerLetter"/>
      <w:lvlText w:val="%2."/>
      <w:lvlJc w:val="left"/>
      <w:pPr>
        <w:ind w:left="1440" w:hanging="360"/>
      </w:pPr>
      <w:rPr>
        <w:rFonts w:cs="Times New Roman"/>
      </w:rPr>
    </w:lvl>
    <w:lvl w:ilvl="2" w:tplc="0413001B" w:tentative="1">
      <w:start w:val="1"/>
      <w:numFmt w:val="lowerRoman"/>
      <w:lvlText w:val="%3."/>
      <w:lvlJc w:val="right"/>
      <w:pPr>
        <w:ind w:left="2160" w:hanging="180"/>
      </w:pPr>
      <w:rPr>
        <w:rFonts w:cs="Times New Roman"/>
      </w:rPr>
    </w:lvl>
    <w:lvl w:ilvl="3" w:tplc="0413000F" w:tentative="1">
      <w:start w:val="1"/>
      <w:numFmt w:val="decimal"/>
      <w:lvlText w:val="%4."/>
      <w:lvlJc w:val="left"/>
      <w:pPr>
        <w:ind w:left="2880" w:hanging="360"/>
      </w:pPr>
      <w:rPr>
        <w:rFonts w:cs="Times New Roman"/>
      </w:rPr>
    </w:lvl>
    <w:lvl w:ilvl="4" w:tplc="04130019" w:tentative="1">
      <w:start w:val="1"/>
      <w:numFmt w:val="lowerLetter"/>
      <w:lvlText w:val="%5."/>
      <w:lvlJc w:val="left"/>
      <w:pPr>
        <w:ind w:left="3600" w:hanging="360"/>
      </w:pPr>
      <w:rPr>
        <w:rFonts w:cs="Times New Roman"/>
      </w:rPr>
    </w:lvl>
    <w:lvl w:ilvl="5" w:tplc="0413001B" w:tentative="1">
      <w:start w:val="1"/>
      <w:numFmt w:val="lowerRoman"/>
      <w:lvlText w:val="%6."/>
      <w:lvlJc w:val="right"/>
      <w:pPr>
        <w:ind w:left="4320" w:hanging="180"/>
      </w:pPr>
      <w:rPr>
        <w:rFonts w:cs="Times New Roman"/>
      </w:rPr>
    </w:lvl>
    <w:lvl w:ilvl="6" w:tplc="0413000F" w:tentative="1">
      <w:start w:val="1"/>
      <w:numFmt w:val="decimal"/>
      <w:lvlText w:val="%7."/>
      <w:lvlJc w:val="left"/>
      <w:pPr>
        <w:ind w:left="5040" w:hanging="360"/>
      </w:pPr>
      <w:rPr>
        <w:rFonts w:cs="Times New Roman"/>
      </w:rPr>
    </w:lvl>
    <w:lvl w:ilvl="7" w:tplc="04130019" w:tentative="1">
      <w:start w:val="1"/>
      <w:numFmt w:val="lowerLetter"/>
      <w:lvlText w:val="%8."/>
      <w:lvlJc w:val="left"/>
      <w:pPr>
        <w:ind w:left="5760" w:hanging="360"/>
      </w:pPr>
      <w:rPr>
        <w:rFonts w:cs="Times New Roman"/>
      </w:rPr>
    </w:lvl>
    <w:lvl w:ilvl="8" w:tplc="0413001B" w:tentative="1">
      <w:start w:val="1"/>
      <w:numFmt w:val="lowerRoman"/>
      <w:lvlText w:val="%9."/>
      <w:lvlJc w:val="right"/>
      <w:pPr>
        <w:ind w:left="6480" w:hanging="180"/>
      </w:pPr>
      <w:rPr>
        <w:rFonts w:cs="Times New Roman"/>
      </w:rPr>
    </w:lvl>
  </w:abstractNum>
  <w:abstractNum w:abstractNumId="24" w15:restartNumberingAfterBreak="0">
    <w:nsid w:val="23982FF8"/>
    <w:multiLevelType w:val="hybridMultilevel"/>
    <w:tmpl w:val="EF28894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5" w15:restartNumberingAfterBreak="0">
    <w:nsid w:val="293636BB"/>
    <w:multiLevelType w:val="singleLevel"/>
    <w:tmpl w:val="04130001"/>
    <w:lvl w:ilvl="0">
      <w:start w:val="1"/>
      <w:numFmt w:val="bullet"/>
      <w:lvlText w:val=""/>
      <w:lvlJc w:val="left"/>
      <w:pPr>
        <w:ind w:left="720" w:hanging="360"/>
      </w:pPr>
      <w:rPr>
        <w:rFonts w:ascii="Symbol" w:hAnsi="Symbol" w:hint="default"/>
      </w:rPr>
    </w:lvl>
  </w:abstractNum>
  <w:abstractNum w:abstractNumId="26" w15:restartNumberingAfterBreak="0">
    <w:nsid w:val="2AE251CD"/>
    <w:multiLevelType w:val="hybridMultilevel"/>
    <w:tmpl w:val="CAFCBBD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7" w15:restartNumberingAfterBreak="0">
    <w:nsid w:val="2E035952"/>
    <w:multiLevelType w:val="hybridMultilevel"/>
    <w:tmpl w:val="C0D0758E"/>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8" w15:restartNumberingAfterBreak="0">
    <w:nsid w:val="2ECC0DB4"/>
    <w:multiLevelType w:val="hybridMultilevel"/>
    <w:tmpl w:val="BD0AA41E"/>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9" w15:restartNumberingAfterBreak="0">
    <w:nsid w:val="3CFE27EF"/>
    <w:multiLevelType w:val="hybridMultilevel"/>
    <w:tmpl w:val="4628C18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0" w15:restartNumberingAfterBreak="0">
    <w:nsid w:val="439152B1"/>
    <w:multiLevelType w:val="multilevel"/>
    <w:tmpl w:val="FF4C9172"/>
    <w:name w:val="Figuurnummering"/>
    <w:lvl w:ilvl="0">
      <w:start w:val="1"/>
      <w:numFmt w:val="decimal"/>
      <w:lvlRestart w:val="0"/>
      <w:pStyle w:val="Figuurbijschrift"/>
      <w:lvlText w:val="Figuur %1"/>
      <w:lvlJc w:val="left"/>
      <w:pPr>
        <w:ind w:left="992" w:hanging="992"/>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1" w15:restartNumberingAfterBreak="0">
    <w:nsid w:val="47460C28"/>
    <w:multiLevelType w:val="hybridMultilevel"/>
    <w:tmpl w:val="39A61C9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2" w15:restartNumberingAfterBreak="0">
    <w:nsid w:val="47BB1F56"/>
    <w:multiLevelType w:val="hybridMultilevel"/>
    <w:tmpl w:val="A5040F7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3" w15:restartNumberingAfterBreak="0">
    <w:nsid w:val="48FF3522"/>
    <w:multiLevelType w:val="singleLevel"/>
    <w:tmpl w:val="04130001"/>
    <w:lvl w:ilvl="0">
      <w:start w:val="1"/>
      <w:numFmt w:val="bullet"/>
      <w:lvlText w:val=""/>
      <w:lvlJc w:val="left"/>
      <w:pPr>
        <w:ind w:left="720" w:hanging="360"/>
      </w:pPr>
      <w:rPr>
        <w:rFonts w:ascii="Symbol" w:hAnsi="Symbol" w:hint="default"/>
      </w:rPr>
    </w:lvl>
  </w:abstractNum>
  <w:abstractNum w:abstractNumId="34" w15:restartNumberingAfterBreak="0">
    <w:nsid w:val="4CAA5A43"/>
    <w:multiLevelType w:val="hybridMultilevel"/>
    <w:tmpl w:val="0ACCB944"/>
    <w:lvl w:ilvl="0" w:tplc="04130001">
      <w:start w:val="1"/>
      <w:numFmt w:val="bullet"/>
      <w:lvlText w:val=""/>
      <w:lvlJc w:val="left"/>
      <w:pPr>
        <w:ind w:left="1068" w:hanging="360"/>
      </w:pPr>
      <w:rPr>
        <w:rFonts w:ascii="Symbol" w:hAnsi="Symbol" w:hint="default"/>
      </w:rPr>
    </w:lvl>
    <w:lvl w:ilvl="1" w:tplc="04130003" w:tentative="1">
      <w:start w:val="1"/>
      <w:numFmt w:val="bullet"/>
      <w:lvlText w:val="o"/>
      <w:lvlJc w:val="left"/>
      <w:pPr>
        <w:ind w:left="1788" w:hanging="360"/>
      </w:pPr>
      <w:rPr>
        <w:rFonts w:ascii="Courier New" w:hAnsi="Courier New" w:cs="Courier New" w:hint="default"/>
      </w:rPr>
    </w:lvl>
    <w:lvl w:ilvl="2" w:tplc="04130005" w:tentative="1">
      <w:start w:val="1"/>
      <w:numFmt w:val="bullet"/>
      <w:lvlText w:val=""/>
      <w:lvlJc w:val="left"/>
      <w:pPr>
        <w:ind w:left="2508" w:hanging="360"/>
      </w:pPr>
      <w:rPr>
        <w:rFonts w:ascii="Wingdings" w:hAnsi="Wingdings" w:hint="default"/>
      </w:rPr>
    </w:lvl>
    <w:lvl w:ilvl="3" w:tplc="04130001" w:tentative="1">
      <w:start w:val="1"/>
      <w:numFmt w:val="bullet"/>
      <w:lvlText w:val=""/>
      <w:lvlJc w:val="left"/>
      <w:pPr>
        <w:ind w:left="3228" w:hanging="360"/>
      </w:pPr>
      <w:rPr>
        <w:rFonts w:ascii="Symbol" w:hAnsi="Symbol" w:hint="default"/>
      </w:rPr>
    </w:lvl>
    <w:lvl w:ilvl="4" w:tplc="04130003" w:tentative="1">
      <w:start w:val="1"/>
      <w:numFmt w:val="bullet"/>
      <w:lvlText w:val="o"/>
      <w:lvlJc w:val="left"/>
      <w:pPr>
        <w:ind w:left="3948" w:hanging="360"/>
      </w:pPr>
      <w:rPr>
        <w:rFonts w:ascii="Courier New" w:hAnsi="Courier New" w:cs="Courier New" w:hint="default"/>
      </w:rPr>
    </w:lvl>
    <w:lvl w:ilvl="5" w:tplc="04130005" w:tentative="1">
      <w:start w:val="1"/>
      <w:numFmt w:val="bullet"/>
      <w:lvlText w:val=""/>
      <w:lvlJc w:val="left"/>
      <w:pPr>
        <w:ind w:left="4668" w:hanging="360"/>
      </w:pPr>
      <w:rPr>
        <w:rFonts w:ascii="Wingdings" w:hAnsi="Wingdings" w:hint="default"/>
      </w:rPr>
    </w:lvl>
    <w:lvl w:ilvl="6" w:tplc="04130001" w:tentative="1">
      <w:start w:val="1"/>
      <w:numFmt w:val="bullet"/>
      <w:lvlText w:val=""/>
      <w:lvlJc w:val="left"/>
      <w:pPr>
        <w:ind w:left="5388" w:hanging="360"/>
      </w:pPr>
      <w:rPr>
        <w:rFonts w:ascii="Symbol" w:hAnsi="Symbol" w:hint="default"/>
      </w:rPr>
    </w:lvl>
    <w:lvl w:ilvl="7" w:tplc="04130003" w:tentative="1">
      <w:start w:val="1"/>
      <w:numFmt w:val="bullet"/>
      <w:lvlText w:val="o"/>
      <w:lvlJc w:val="left"/>
      <w:pPr>
        <w:ind w:left="6108" w:hanging="360"/>
      </w:pPr>
      <w:rPr>
        <w:rFonts w:ascii="Courier New" w:hAnsi="Courier New" w:cs="Courier New" w:hint="default"/>
      </w:rPr>
    </w:lvl>
    <w:lvl w:ilvl="8" w:tplc="04130005" w:tentative="1">
      <w:start w:val="1"/>
      <w:numFmt w:val="bullet"/>
      <w:lvlText w:val=""/>
      <w:lvlJc w:val="left"/>
      <w:pPr>
        <w:ind w:left="6828" w:hanging="360"/>
      </w:pPr>
      <w:rPr>
        <w:rFonts w:ascii="Wingdings" w:hAnsi="Wingdings" w:hint="default"/>
      </w:rPr>
    </w:lvl>
  </w:abstractNum>
  <w:abstractNum w:abstractNumId="35" w15:restartNumberingAfterBreak="0">
    <w:nsid w:val="4DA60BA8"/>
    <w:multiLevelType w:val="hybridMultilevel"/>
    <w:tmpl w:val="D35039B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6" w15:restartNumberingAfterBreak="0">
    <w:nsid w:val="4F121FF1"/>
    <w:multiLevelType w:val="multilevel"/>
    <w:tmpl w:val="2E7250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FE54806"/>
    <w:multiLevelType w:val="singleLevel"/>
    <w:tmpl w:val="04130001"/>
    <w:lvl w:ilvl="0">
      <w:start w:val="1"/>
      <w:numFmt w:val="bullet"/>
      <w:lvlText w:val=""/>
      <w:lvlJc w:val="left"/>
      <w:pPr>
        <w:ind w:left="720" w:hanging="360"/>
      </w:pPr>
      <w:rPr>
        <w:rFonts w:ascii="Symbol" w:hAnsi="Symbol" w:hint="default"/>
      </w:rPr>
    </w:lvl>
  </w:abstractNum>
  <w:abstractNum w:abstractNumId="38" w15:restartNumberingAfterBreak="0">
    <w:nsid w:val="524E4477"/>
    <w:multiLevelType w:val="multilevel"/>
    <w:tmpl w:val="763E86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5B25321"/>
    <w:multiLevelType w:val="hybridMultilevel"/>
    <w:tmpl w:val="B0D08AC6"/>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0" w15:restartNumberingAfterBreak="0">
    <w:nsid w:val="580861E9"/>
    <w:multiLevelType w:val="multilevel"/>
    <w:tmpl w:val="5D3ADB92"/>
    <w:name w:val="Koppenstructuur"/>
    <w:lvl w:ilvl="0">
      <w:start w:val="1"/>
      <w:numFmt w:val="decimal"/>
      <w:lvlRestart w:val="0"/>
      <w:lvlText w:val="%1"/>
      <w:lvlJc w:val="left"/>
      <w:pPr>
        <w:tabs>
          <w:tab w:val="num" w:pos="0"/>
        </w:tabs>
        <w:ind w:left="0" w:hanging="1134"/>
      </w:pPr>
    </w:lvl>
    <w:lvl w:ilvl="1">
      <w:start w:val="1"/>
      <w:numFmt w:val="decimal"/>
      <w:lvlText w:val="%1.%2"/>
      <w:lvlJc w:val="left"/>
      <w:pPr>
        <w:tabs>
          <w:tab w:val="num" w:pos="0"/>
        </w:tabs>
        <w:ind w:left="0" w:hanging="1134"/>
      </w:pPr>
    </w:lvl>
    <w:lvl w:ilvl="2">
      <w:start w:val="1"/>
      <w:numFmt w:val="decimal"/>
      <w:lvlText w:val="%1.%2.%3"/>
      <w:lvlJc w:val="left"/>
      <w:pPr>
        <w:tabs>
          <w:tab w:val="num" w:pos="0"/>
        </w:tabs>
        <w:ind w:left="0" w:hanging="1134"/>
      </w:pPr>
    </w:lvl>
    <w:lvl w:ilvl="3">
      <w:start w:val="1"/>
      <w:numFmt w:val="decimal"/>
      <w:lvlText w:val="%1.%2.%3.%4"/>
      <w:lvlJc w:val="left"/>
      <w:pPr>
        <w:tabs>
          <w:tab w:val="num" w:pos="0"/>
        </w:tabs>
        <w:ind w:left="0" w:hanging="1134"/>
      </w:pPr>
    </w:lvl>
    <w:lvl w:ilvl="4">
      <w:start w:val="1"/>
      <w:numFmt w:val="decimal"/>
      <w:pStyle w:val="Kop5"/>
      <w:lvlText w:val="%1.%2.%3.%4.%5"/>
      <w:lvlJc w:val="left"/>
      <w:pPr>
        <w:tabs>
          <w:tab w:val="num" w:pos="0"/>
        </w:tabs>
        <w:ind w:left="0" w:hanging="1134"/>
      </w:pPr>
    </w:lvl>
    <w:lvl w:ilvl="5">
      <w:start w:val="1"/>
      <w:numFmt w:val="decimal"/>
      <w:pStyle w:val="Kop6"/>
      <w:lvlText w:val="%1.%2.%3.%4.%5.%6"/>
      <w:lvlJc w:val="left"/>
      <w:pPr>
        <w:tabs>
          <w:tab w:val="num" w:pos="0"/>
        </w:tabs>
        <w:ind w:left="0" w:hanging="1134"/>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41" w15:restartNumberingAfterBreak="0">
    <w:nsid w:val="5987541A"/>
    <w:multiLevelType w:val="hybridMultilevel"/>
    <w:tmpl w:val="68E8EEFA"/>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2" w15:restartNumberingAfterBreak="0">
    <w:nsid w:val="626F7F91"/>
    <w:multiLevelType w:val="hybridMultilevel"/>
    <w:tmpl w:val="53CE597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3" w15:restartNumberingAfterBreak="0">
    <w:nsid w:val="64474607"/>
    <w:multiLevelType w:val="hybridMultilevel"/>
    <w:tmpl w:val="4FA28372"/>
    <w:lvl w:ilvl="0" w:tplc="04130001">
      <w:start w:val="1"/>
      <w:numFmt w:val="bullet"/>
      <w:lvlText w:val=""/>
      <w:lvlJc w:val="left"/>
      <w:pPr>
        <w:ind w:left="720" w:hanging="360"/>
      </w:pPr>
      <w:rPr>
        <w:rFonts w:ascii="Symbol" w:hAnsi="Symbol" w:hint="default"/>
      </w:rPr>
    </w:lvl>
    <w:lvl w:ilvl="1" w:tplc="35542D4C">
      <w:numFmt w:val="bullet"/>
      <w:lvlText w:val="•"/>
      <w:lvlJc w:val="left"/>
      <w:pPr>
        <w:ind w:left="1788" w:hanging="708"/>
      </w:pPr>
      <w:rPr>
        <w:rFonts w:ascii="Calibri" w:eastAsiaTheme="minorHAnsi" w:hAnsi="Calibri" w:cs="Calibri"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4" w15:restartNumberingAfterBreak="0">
    <w:nsid w:val="65E96C46"/>
    <w:multiLevelType w:val="multilevel"/>
    <w:tmpl w:val="4D8C5AB8"/>
    <w:styleLink w:val="Koppenstructuur"/>
    <w:lvl w:ilvl="0">
      <w:start w:val="1"/>
      <w:numFmt w:val="decimal"/>
      <w:pStyle w:val="Kop1"/>
      <w:lvlText w:val="%1"/>
      <w:lvlJc w:val="left"/>
      <w:pPr>
        <w:tabs>
          <w:tab w:val="num" w:pos="851"/>
        </w:tabs>
        <w:ind w:left="851" w:hanging="851"/>
      </w:pPr>
      <w:rPr>
        <w:rFonts w:hint="default"/>
      </w:rPr>
    </w:lvl>
    <w:lvl w:ilvl="1">
      <w:start w:val="1"/>
      <w:numFmt w:val="decimal"/>
      <w:pStyle w:val="Kop2"/>
      <w:lvlText w:val="%1.%2"/>
      <w:lvlJc w:val="left"/>
      <w:pPr>
        <w:tabs>
          <w:tab w:val="num" w:pos="851"/>
        </w:tabs>
        <w:ind w:left="851" w:hanging="851"/>
      </w:pPr>
      <w:rPr>
        <w:rFonts w:hint="default"/>
      </w:rPr>
    </w:lvl>
    <w:lvl w:ilvl="2">
      <w:start w:val="1"/>
      <w:numFmt w:val="decimal"/>
      <w:pStyle w:val="Kop3"/>
      <w:lvlText w:val="%1.%2.%3"/>
      <w:lvlJc w:val="left"/>
      <w:pPr>
        <w:tabs>
          <w:tab w:val="num" w:pos="851"/>
        </w:tabs>
        <w:ind w:left="851" w:hanging="851"/>
      </w:pPr>
      <w:rPr>
        <w:rFonts w:hint="default"/>
      </w:rPr>
    </w:lvl>
    <w:lvl w:ilvl="3">
      <w:start w:val="1"/>
      <w:numFmt w:val="decimal"/>
      <w:pStyle w:val="Kop4"/>
      <w:lvlText w:val="%1.%2.%3.%4"/>
      <w:lvlJc w:val="left"/>
      <w:pPr>
        <w:tabs>
          <w:tab w:val="num" w:pos="851"/>
        </w:tabs>
        <w:ind w:left="851" w:hanging="851"/>
      </w:pPr>
      <w:rPr>
        <w:rFonts w:hint="default"/>
      </w:rPr>
    </w:lvl>
    <w:lvl w:ilvl="4">
      <w:start w:val="1"/>
      <w:numFmt w:val="none"/>
      <w:suff w:val="nothing"/>
      <w:lvlText w:val="%5"/>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45" w15:restartNumberingAfterBreak="0">
    <w:nsid w:val="67433D6C"/>
    <w:multiLevelType w:val="multilevel"/>
    <w:tmpl w:val="2DC08D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67C95F59"/>
    <w:multiLevelType w:val="hybridMultilevel"/>
    <w:tmpl w:val="B322D6EE"/>
    <w:lvl w:ilvl="0" w:tplc="04130001">
      <w:start w:val="1"/>
      <w:numFmt w:val="bullet"/>
      <w:lvlText w:val=""/>
      <w:lvlJc w:val="left"/>
      <w:pPr>
        <w:ind w:left="720" w:hanging="360"/>
      </w:pPr>
      <w:rPr>
        <w:rFonts w:ascii="Symbol" w:hAnsi="Symbol" w:hint="default"/>
      </w:rPr>
    </w:lvl>
    <w:lvl w:ilvl="1" w:tplc="F29CF7D0">
      <w:numFmt w:val="bullet"/>
      <w:lvlText w:val="-"/>
      <w:lvlJc w:val="left"/>
      <w:pPr>
        <w:ind w:left="1440" w:hanging="360"/>
      </w:pPr>
      <w:rPr>
        <w:rFonts w:ascii="Calibri" w:eastAsiaTheme="minorHAnsi" w:hAnsi="Calibri" w:cs="Calibri"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7" w15:restartNumberingAfterBreak="0">
    <w:nsid w:val="6A934A0E"/>
    <w:multiLevelType w:val="hybridMultilevel"/>
    <w:tmpl w:val="6A720006"/>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8" w15:restartNumberingAfterBreak="0">
    <w:nsid w:val="6ABD1735"/>
    <w:multiLevelType w:val="hybridMultilevel"/>
    <w:tmpl w:val="C49AFA3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9" w15:restartNumberingAfterBreak="0">
    <w:nsid w:val="6BF55DB7"/>
    <w:multiLevelType w:val="hybridMultilevel"/>
    <w:tmpl w:val="0C78ABCE"/>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50" w15:restartNumberingAfterBreak="0">
    <w:nsid w:val="6D3138CA"/>
    <w:multiLevelType w:val="singleLevel"/>
    <w:tmpl w:val="04130001"/>
    <w:lvl w:ilvl="0">
      <w:start w:val="1"/>
      <w:numFmt w:val="bullet"/>
      <w:lvlText w:val=""/>
      <w:lvlJc w:val="left"/>
      <w:pPr>
        <w:ind w:left="720" w:hanging="360"/>
      </w:pPr>
      <w:rPr>
        <w:rFonts w:ascii="Symbol" w:hAnsi="Symbol" w:hint="default"/>
      </w:rPr>
    </w:lvl>
  </w:abstractNum>
  <w:abstractNum w:abstractNumId="51" w15:restartNumberingAfterBreak="0">
    <w:nsid w:val="6D6A54DC"/>
    <w:multiLevelType w:val="singleLevel"/>
    <w:tmpl w:val="04130001"/>
    <w:lvl w:ilvl="0">
      <w:start w:val="1"/>
      <w:numFmt w:val="bullet"/>
      <w:lvlText w:val=""/>
      <w:lvlJc w:val="left"/>
      <w:pPr>
        <w:ind w:left="720" w:hanging="360"/>
      </w:pPr>
      <w:rPr>
        <w:rFonts w:ascii="Symbol" w:hAnsi="Symbol" w:hint="default"/>
      </w:rPr>
    </w:lvl>
  </w:abstractNum>
  <w:abstractNum w:abstractNumId="52" w15:restartNumberingAfterBreak="0">
    <w:nsid w:val="6F793A78"/>
    <w:multiLevelType w:val="hybridMultilevel"/>
    <w:tmpl w:val="9B9668E6"/>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53" w15:restartNumberingAfterBreak="0">
    <w:nsid w:val="6F8804DF"/>
    <w:multiLevelType w:val="hybridMultilevel"/>
    <w:tmpl w:val="179E4C5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54" w15:restartNumberingAfterBreak="0">
    <w:nsid w:val="709C5B8F"/>
    <w:multiLevelType w:val="hybridMultilevel"/>
    <w:tmpl w:val="ABA20FA6"/>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55" w15:restartNumberingAfterBreak="0">
    <w:nsid w:val="78011069"/>
    <w:multiLevelType w:val="hybridMultilevel"/>
    <w:tmpl w:val="749E2B2E"/>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56" w15:restartNumberingAfterBreak="0">
    <w:nsid w:val="7F177990"/>
    <w:multiLevelType w:val="hybridMultilevel"/>
    <w:tmpl w:val="A7C48614"/>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57" w15:restartNumberingAfterBreak="0">
    <w:nsid w:val="7FFB0B49"/>
    <w:multiLevelType w:val="hybridMultilevel"/>
    <w:tmpl w:val="2C5C37C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num w:numId="1" w16cid:durableId="1844930890">
    <w:abstractNumId w:val="18"/>
  </w:num>
  <w:num w:numId="2" w16cid:durableId="1917283235">
    <w:abstractNumId w:val="46"/>
  </w:num>
  <w:num w:numId="3" w16cid:durableId="1969045517">
    <w:abstractNumId w:val="48"/>
  </w:num>
  <w:num w:numId="4" w16cid:durableId="1405420662">
    <w:abstractNumId w:val="28"/>
  </w:num>
  <w:num w:numId="5" w16cid:durableId="181163623">
    <w:abstractNumId w:val="20"/>
  </w:num>
  <w:num w:numId="6" w16cid:durableId="1570653724">
    <w:abstractNumId w:val="11"/>
  </w:num>
  <w:num w:numId="7" w16cid:durableId="1284844904">
    <w:abstractNumId w:val="55"/>
  </w:num>
  <w:num w:numId="8" w16cid:durableId="1219054101">
    <w:abstractNumId w:val="11"/>
    <w:lvlOverride w:ilvl="0">
      <w:startOverride w:val="1"/>
    </w:lvlOverride>
    <w:lvlOverride w:ilvl="1"/>
    <w:lvlOverride w:ilvl="2">
      <w:startOverride w:val="1"/>
    </w:lvlOverride>
    <w:lvlOverride w:ilvl="3"/>
    <w:lvlOverride w:ilvl="4">
      <w:startOverride w:val="1"/>
    </w:lvlOverride>
    <w:lvlOverride w:ilvl="5"/>
    <w:lvlOverride w:ilvl="6"/>
    <w:lvlOverride w:ilvl="7">
      <w:startOverride w:val="1"/>
    </w:lvlOverride>
    <w:lvlOverride w:ilvl="8">
      <w:startOverride w:val="1"/>
    </w:lvlOverride>
  </w:num>
  <w:num w:numId="9" w16cid:durableId="543176450">
    <w:abstractNumId w:val="23"/>
  </w:num>
  <w:num w:numId="10" w16cid:durableId="325284157">
    <w:abstractNumId w:val="10"/>
  </w:num>
  <w:num w:numId="11" w16cid:durableId="2133284941">
    <w:abstractNumId w:val="31"/>
  </w:num>
  <w:num w:numId="12" w16cid:durableId="1872448145">
    <w:abstractNumId w:val="44"/>
  </w:num>
  <w:num w:numId="13" w16cid:durableId="1986277181">
    <w:abstractNumId w:val="53"/>
  </w:num>
  <w:num w:numId="14" w16cid:durableId="1988046225">
    <w:abstractNumId w:val="57"/>
  </w:num>
  <w:num w:numId="15" w16cid:durableId="956722585">
    <w:abstractNumId w:val="35"/>
  </w:num>
  <w:num w:numId="16" w16cid:durableId="54738618">
    <w:abstractNumId w:val="22"/>
  </w:num>
  <w:num w:numId="17" w16cid:durableId="770274701">
    <w:abstractNumId w:val="47"/>
  </w:num>
  <w:num w:numId="18" w16cid:durableId="949438593">
    <w:abstractNumId w:val="41"/>
  </w:num>
  <w:num w:numId="19" w16cid:durableId="1585607998">
    <w:abstractNumId w:val="29"/>
  </w:num>
  <w:num w:numId="20" w16cid:durableId="1055006832">
    <w:abstractNumId w:val="39"/>
  </w:num>
  <w:num w:numId="21" w16cid:durableId="518006794">
    <w:abstractNumId w:val="27"/>
  </w:num>
  <w:num w:numId="22" w16cid:durableId="1334839333">
    <w:abstractNumId w:val="32"/>
  </w:num>
  <w:num w:numId="23" w16cid:durableId="288324142">
    <w:abstractNumId w:val="52"/>
  </w:num>
  <w:num w:numId="24" w16cid:durableId="1613318515">
    <w:abstractNumId w:val="49"/>
  </w:num>
  <w:num w:numId="25" w16cid:durableId="55009511">
    <w:abstractNumId w:val="24"/>
  </w:num>
  <w:num w:numId="26" w16cid:durableId="1608077887">
    <w:abstractNumId w:val="54"/>
  </w:num>
  <w:num w:numId="27" w16cid:durableId="180123778">
    <w:abstractNumId w:val="16"/>
  </w:num>
  <w:num w:numId="28" w16cid:durableId="242419377">
    <w:abstractNumId w:val="42"/>
  </w:num>
  <w:num w:numId="29" w16cid:durableId="653222394">
    <w:abstractNumId w:val="40"/>
  </w:num>
  <w:num w:numId="30" w16cid:durableId="681397278">
    <w:abstractNumId w:val="30"/>
  </w:num>
  <w:num w:numId="31" w16cid:durableId="164169228">
    <w:abstractNumId w:val="21"/>
  </w:num>
  <w:num w:numId="32" w16cid:durableId="1485005419">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196698807">
    <w:abstractNumId w:val="9"/>
  </w:num>
  <w:num w:numId="34" w16cid:durableId="190384093">
    <w:abstractNumId w:val="7"/>
  </w:num>
  <w:num w:numId="35" w16cid:durableId="619342074">
    <w:abstractNumId w:val="6"/>
  </w:num>
  <w:num w:numId="36" w16cid:durableId="148323859">
    <w:abstractNumId w:val="5"/>
  </w:num>
  <w:num w:numId="37" w16cid:durableId="147939746">
    <w:abstractNumId w:val="4"/>
  </w:num>
  <w:num w:numId="38" w16cid:durableId="908733357">
    <w:abstractNumId w:val="8"/>
  </w:num>
  <w:num w:numId="39" w16cid:durableId="64453133">
    <w:abstractNumId w:val="3"/>
  </w:num>
  <w:num w:numId="40" w16cid:durableId="23136588">
    <w:abstractNumId w:val="2"/>
  </w:num>
  <w:num w:numId="41" w16cid:durableId="444883824">
    <w:abstractNumId w:val="1"/>
  </w:num>
  <w:num w:numId="42" w16cid:durableId="1713535985">
    <w:abstractNumId w:val="0"/>
  </w:num>
  <w:num w:numId="43" w16cid:durableId="974605127">
    <w:abstractNumId w:val="17"/>
  </w:num>
  <w:num w:numId="44" w16cid:durableId="1715808850">
    <w:abstractNumId w:val="36"/>
  </w:num>
  <w:num w:numId="45" w16cid:durableId="1044863275">
    <w:abstractNumId w:val="12"/>
  </w:num>
  <w:num w:numId="46" w16cid:durableId="441345804">
    <w:abstractNumId w:val="38"/>
  </w:num>
  <w:num w:numId="47" w16cid:durableId="1242713969">
    <w:abstractNumId w:val="43"/>
  </w:num>
  <w:num w:numId="48" w16cid:durableId="505171524">
    <w:abstractNumId w:val="45"/>
  </w:num>
  <w:num w:numId="49" w16cid:durableId="1907064544">
    <w:abstractNumId w:val="25"/>
  </w:num>
  <w:num w:numId="50" w16cid:durableId="1119840007">
    <w:abstractNumId w:val="33"/>
  </w:num>
  <w:num w:numId="51" w16cid:durableId="729765031">
    <w:abstractNumId w:val="34"/>
  </w:num>
  <w:num w:numId="52" w16cid:durableId="361974354">
    <w:abstractNumId w:val="56"/>
  </w:num>
  <w:num w:numId="53" w16cid:durableId="1864517714">
    <w:abstractNumId w:val="26"/>
  </w:num>
  <w:num w:numId="54" w16cid:durableId="1517957482">
    <w:abstractNumId w:val="51"/>
  </w:num>
  <w:num w:numId="55" w16cid:durableId="1155609202">
    <w:abstractNumId w:val="50"/>
  </w:num>
  <w:num w:numId="56" w16cid:durableId="472521664">
    <w:abstractNumId w:val="37"/>
  </w:num>
  <w:num w:numId="57" w16cid:durableId="1111128889">
    <w:abstractNumId w:val="15"/>
  </w:num>
  <w:num w:numId="58" w16cid:durableId="779305194">
    <w:abstractNumId w:val="19"/>
  </w:num>
  <w:numIdMacAtCleanup w:val="53"/>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Wilko Quak">
    <w15:presenceInfo w15:providerId="AD" w15:userId="S::w.quak@geonovum.nl::ed56a0c5-f6e3-4b66-9d93-20459a339eb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attachedTemplate r:id="rId1"/>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stylePaneSortMethod w:val="0000"/>
  <w:trackRevisions/>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docVars>
    <w:docVar w:name="ID001" w:val="Informatiemodel Omgevingswet (IMOW)"/>
    <w:docVar w:name="ID002" w:val=" "/>
    <w:docVar w:name="ID003" w:val="IMOW"/>
    <w:docVar w:name="ID004" w:val="ow"/>
    <w:docVar w:name="ID005" w:val="wv"/>
    <w:docVar w:name="ID006" w:val="im"/>
    <w:docVar w:name="ID007" w:val="cc-by-nd"/>
    <w:docVar w:name="ID008" w:val="2023-09-01"/>
    <w:docVar w:name="ID01" w:val="DSO-PR33"/>
    <w:docVar w:name="ID010" w:val="geen"/>
    <w:docVar w:name="ID011" w:val="Waar"/>
    <w:docVar w:name="ID012" w:val="1"/>
    <w:docVar w:name="ID012_001" w:val="TPOD-team|Geonovum|www.geonovum.nl"/>
    <w:docVar w:name="ID01201" w:val="Richard de Graaf|Geonovum|https://www.geonovum.nl"/>
    <w:docVar w:name="ID01202" w:val="Nienke Jansen|Geonovum|https://www.geonovum.nl"/>
    <w:docVar w:name="ID01203" w:val="Wilko Quak|Geonovum|"/>
    <w:docVar w:name="ID013" w:val="1"/>
    <w:docVar w:name="ID013_001" w:val="TPOD-team|Geonovum|www.geonovum.nl"/>
    <w:docVar w:name="ID01301" w:val="Wilko Quak|Geonovum|https://www.geonovum.nl"/>
    <w:docVar w:name="ID01302" w:val="Wilko Quak|Geonovum|https://www.geonovum.nl"/>
    <w:docVar w:name="ID014" w:val="0"/>
    <w:docVar w:name="ID015" w:val="Onwaar"/>
    <w:docVar w:name="ID016" w:val="7"/>
    <w:docVar w:name="ID016_11A0CF11" w:val="11A0CF11|7|chapter|geen|A Bijlage: versiehistorie"/>
    <w:docVar w:name="ID016_126CC8D0" w:val="126CC8D0|4|chapter|geen|Verschillen tussen IMOW en CIMOW"/>
    <w:docVar w:name="ID016_210F8E1C" w:val="210F8E1C|6|chapter|geen|Muteren met het IMOW"/>
    <w:docVar w:name="ID016_2577D13E" w:val="2577D13E|5|chapter|geen|OP-aspecten relevant voor IMOW"/>
    <w:docVar w:name="ID016_320F8A13" w:val="320F8A13|1|chapter|geen|Informatiemodel Omgevingswet"/>
    <w:docVar w:name="ID016_3F5FA62D" w:val="3F5FA62D|2|chapter|geen|Technische implementatie IMOW"/>
    <w:docVar w:name="ID016_3FE27A0C" w:val="3FE27A0C|0|chapter|geen|Inleiding"/>
    <w:docVar w:name="ID016_6A4F7086" w:val="6A4F7086|3|chapter|geen|XML-omschrijving"/>
    <w:docVar w:name="ID017" w:val="3"/>
    <w:docVar w:name="ID017_000" w:val="sotd|Status van dit document|Onwaar"/>
    <w:docVar w:name="ID017_001" w:val="conformance|Conformiteit|Onwaar"/>
    <w:docVar w:name="ID017_002" w:val="tof|Lijst van figuren|Onwaar"/>
    <w:docVar w:name="ID017_003" w:val="index|Register|Onwaar"/>
    <w:docVar w:name="ID02" w:val="Informatiemodel Omgevingswet"/>
    <w:docVar w:name="ID03" w:val="IMOW"/>
    <w:docVar w:name="ID04" w:val="2.0.1"/>
    <w:docVar w:name="ID05" w:val="STandaard Officiële Publicaties met ToepassingsProfielen voor OmgevingsDocumenten (STOP/TPOD)"/>
    <w:docVar w:name="ID06" w:val="PR33"/>
    <w:docVar w:name="ID07" w:val="Wilko Quak"/>
    <w:docVar w:name="ID08" w:val="DSO project 33"/>
    <w:docVar w:name="ID09" w:val="7 januari 2022"/>
    <w:docVar w:name="ID1001" w:val="Richard de Graaf|Geonovum|https://www.geonovum.nl/"/>
    <w:docVar w:name="ID101" w:val="2.0.3"/>
    <w:docVar w:name="ID1101" w:val="Gerard Wolbers|Geonovum|https://www.geonovum.nl/"/>
  </w:docVars>
  <w:rsids>
    <w:rsidRoot w:val="00FB731C"/>
    <w:rsid w:val="00000EF7"/>
    <w:rsid w:val="00000F57"/>
    <w:rsid w:val="00000FE3"/>
    <w:rsid w:val="00001AC7"/>
    <w:rsid w:val="00001B16"/>
    <w:rsid w:val="00001D61"/>
    <w:rsid w:val="00002618"/>
    <w:rsid w:val="00002D38"/>
    <w:rsid w:val="00002F89"/>
    <w:rsid w:val="000033E9"/>
    <w:rsid w:val="000033F6"/>
    <w:rsid w:val="0000342B"/>
    <w:rsid w:val="00003462"/>
    <w:rsid w:val="00003A23"/>
    <w:rsid w:val="00003B83"/>
    <w:rsid w:val="00004139"/>
    <w:rsid w:val="00004597"/>
    <w:rsid w:val="000055E9"/>
    <w:rsid w:val="00005C43"/>
    <w:rsid w:val="000062CC"/>
    <w:rsid w:val="0000632B"/>
    <w:rsid w:val="00006931"/>
    <w:rsid w:val="00006A9D"/>
    <w:rsid w:val="00006DE7"/>
    <w:rsid w:val="00007170"/>
    <w:rsid w:val="0000795F"/>
    <w:rsid w:val="00007A65"/>
    <w:rsid w:val="00007DF5"/>
    <w:rsid w:val="00007F88"/>
    <w:rsid w:val="000100EC"/>
    <w:rsid w:val="000108F4"/>
    <w:rsid w:val="00010A44"/>
    <w:rsid w:val="00010D9F"/>
    <w:rsid w:val="00010E55"/>
    <w:rsid w:val="0001144D"/>
    <w:rsid w:val="0001169E"/>
    <w:rsid w:val="000125A9"/>
    <w:rsid w:val="0001265A"/>
    <w:rsid w:val="00012BE1"/>
    <w:rsid w:val="000137F9"/>
    <w:rsid w:val="00013C19"/>
    <w:rsid w:val="00013EC1"/>
    <w:rsid w:val="000143E4"/>
    <w:rsid w:val="000147A6"/>
    <w:rsid w:val="00014862"/>
    <w:rsid w:val="00014865"/>
    <w:rsid w:val="0001514F"/>
    <w:rsid w:val="00015890"/>
    <w:rsid w:val="00015C4C"/>
    <w:rsid w:val="00015F61"/>
    <w:rsid w:val="000165FF"/>
    <w:rsid w:val="00016973"/>
    <w:rsid w:val="00016C93"/>
    <w:rsid w:val="0001713B"/>
    <w:rsid w:val="00020532"/>
    <w:rsid w:val="000208C3"/>
    <w:rsid w:val="00020929"/>
    <w:rsid w:val="00020E7A"/>
    <w:rsid w:val="000210AD"/>
    <w:rsid w:val="000212F8"/>
    <w:rsid w:val="00021532"/>
    <w:rsid w:val="00021534"/>
    <w:rsid w:val="00021939"/>
    <w:rsid w:val="000219AA"/>
    <w:rsid w:val="00021F32"/>
    <w:rsid w:val="00022065"/>
    <w:rsid w:val="00022078"/>
    <w:rsid w:val="000227F8"/>
    <w:rsid w:val="0002343F"/>
    <w:rsid w:val="00023460"/>
    <w:rsid w:val="00023530"/>
    <w:rsid w:val="00023A77"/>
    <w:rsid w:val="00023B7E"/>
    <w:rsid w:val="00023DAE"/>
    <w:rsid w:val="00024162"/>
    <w:rsid w:val="0002433E"/>
    <w:rsid w:val="00024426"/>
    <w:rsid w:val="00024932"/>
    <w:rsid w:val="000250D3"/>
    <w:rsid w:val="000251C2"/>
    <w:rsid w:val="00025206"/>
    <w:rsid w:val="000255D8"/>
    <w:rsid w:val="00025633"/>
    <w:rsid w:val="0002597B"/>
    <w:rsid w:val="00025B2F"/>
    <w:rsid w:val="00025D3C"/>
    <w:rsid w:val="0002601F"/>
    <w:rsid w:val="0002607B"/>
    <w:rsid w:val="0002647D"/>
    <w:rsid w:val="0002658B"/>
    <w:rsid w:val="00026E26"/>
    <w:rsid w:val="00027624"/>
    <w:rsid w:val="000304FC"/>
    <w:rsid w:val="000310B6"/>
    <w:rsid w:val="0003135C"/>
    <w:rsid w:val="0003168D"/>
    <w:rsid w:val="00031715"/>
    <w:rsid w:val="00032280"/>
    <w:rsid w:val="000327B2"/>
    <w:rsid w:val="00033427"/>
    <w:rsid w:val="0003350C"/>
    <w:rsid w:val="00033611"/>
    <w:rsid w:val="00033800"/>
    <w:rsid w:val="0003381B"/>
    <w:rsid w:val="00033880"/>
    <w:rsid w:val="00033932"/>
    <w:rsid w:val="000346E8"/>
    <w:rsid w:val="000354E9"/>
    <w:rsid w:val="000359DF"/>
    <w:rsid w:val="0003685B"/>
    <w:rsid w:val="0003700E"/>
    <w:rsid w:val="00037338"/>
    <w:rsid w:val="00037896"/>
    <w:rsid w:val="000401D8"/>
    <w:rsid w:val="0004093C"/>
    <w:rsid w:val="00040D3A"/>
    <w:rsid w:val="0004108A"/>
    <w:rsid w:val="0004116F"/>
    <w:rsid w:val="000413CE"/>
    <w:rsid w:val="00041502"/>
    <w:rsid w:val="00041D0D"/>
    <w:rsid w:val="000423E8"/>
    <w:rsid w:val="000424B5"/>
    <w:rsid w:val="00042FE0"/>
    <w:rsid w:val="000431F5"/>
    <w:rsid w:val="00043663"/>
    <w:rsid w:val="00044069"/>
    <w:rsid w:val="000441F1"/>
    <w:rsid w:val="0004422C"/>
    <w:rsid w:val="0004434E"/>
    <w:rsid w:val="00045305"/>
    <w:rsid w:val="0004560D"/>
    <w:rsid w:val="000456D2"/>
    <w:rsid w:val="0004590C"/>
    <w:rsid w:val="0004663F"/>
    <w:rsid w:val="00046CEF"/>
    <w:rsid w:val="00046E4D"/>
    <w:rsid w:val="00047C0D"/>
    <w:rsid w:val="00047ED1"/>
    <w:rsid w:val="0005007E"/>
    <w:rsid w:val="0005014C"/>
    <w:rsid w:val="00050B80"/>
    <w:rsid w:val="00050E45"/>
    <w:rsid w:val="00051A2C"/>
    <w:rsid w:val="00051B33"/>
    <w:rsid w:val="00051E18"/>
    <w:rsid w:val="0005272B"/>
    <w:rsid w:val="000527C0"/>
    <w:rsid w:val="00052D7B"/>
    <w:rsid w:val="00052DB8"/>
    <w:rsid w:val="00052F8E"/>
    <w:rsid w:val="00053351"/>
    <w:rsid w:val="00053A80"/>
    <w:rsid w:val="00053AA1"/>
    <w:rsid w:val="00053FA9"/>
    <w:rsid w:val="00054679"/>
    <w:rsid w:val="00054B7F"/>
    <w:rsid w:val="00054C95"/>
    <w:rsid w:val="00054FFD"/>
    <w:rsid w:val="00055197"/>
    <w:rsid w:val="00055495"/>
    <w:rsid w:val="000559C2"/>
    <w:rsid w:val="00055A5E"/>
    <w:rsid w:val="00055A82"/>
    <w:rsid w:val="00055B0D"/>
    <w:rsid w:val="00056DB5"/>
    <w:rsid w:val="000570E7"/>
    <w:rsid w:val="00057410"/>
    <w:rsid w:val="000575EC"/>
    <w:rsid w:val="00057674"/>
    <w:rsid w:val="00057814"/>
    <w:rsid w:val="000604BE"/>
    <w:rsid w:val="00060572"/>
    <w:rsid w:val="00060674"/>
    <w:rsid w:val="000617C2"/>
    <w:rsid w:val="000619DB"/>
    <w:rsid w:val="00062EF8"/>
    <w:rsid w:val="00063B26"/>
    <w:rsid w:val="00063E90"/>
    <w:rsid w:val="00063F5B"/>
    <w:rsid w:val="0006465D"/>
    <w:rsid w:val="00064C99"/>
    <w:rsid w:val="00064D5A"/>
    <w:rsid w:val="00064F4C"/>
    <w:rsid w:val="00064FC4"/>
    <w:rsid w:val="00065494"/>
    <w:rsid w:val="00065B1D"/>
    <w:rsid w:val="00065C54"/>
    <w:rsid w:val="0006674D"/>
    <w:rsid w:val="000667BE"/>
    <w:rsid w:val="00066850"/>
    <w:rsid w:val="00066B23"/>
    <w:rsid w:val="00067A89"/>
    <w:rsid w:val="00067D19"/>
    <w:rsid w:val="000703E0"/>
    <w:rsid w:val="0007041F"/>
    <w:rsid w:val="000704BD"/>
    <w:rsid w:val="00070723"/>
    <w:rsid w:val="00070B85"/>
    <w:rsid w:val="00071443"/>
    <w:rsid w:val="0007153A"/>
    <w:rsid w:val="00072113"/>
    <w:rsid w:val="00072308"/>
    <w:rsid w:val="00072754"/>
    <w:rsid w:val="00072D37"/>
    <w:rsid w:val="00073196"/>
    <w:rsid w:val="0007376B"/>
    <w:rsid w:val="00073CC2"/>
    <w:rsid w:val="00074042"/>
    <w:rsid w:val="00074116"/>
    <w:rsid w:val="00074260"/>
    <w:rsid w:val="0007481D"/>
    <w:rsid w:val="00074B6F"/>
    <w:rsid w:val="000750C2"/>
    <w:rsid w:val="00075382"/>
    <w:rsid w:val="000753CC"/>
    <w:rsid w:val="000754A7"/>
    <w:rsid w:val="00075720"/>
    <w:rsid w:val="0007579B"/>
    <w:rsid w:val="00075A5A"/>
    <w:rsid w:val="00075EB1"/>
    <w:rsid w:val="000763AC"/>
    <w:rsid w:val="000765E7"/>
    <w:rsid w:val="00076DB2"/>
    <w:rsid w:val="00076FC2"/>
    <w:rsid w:val="0007717B"/>
    <w:rsid w:val="000779E9"/>
    <w:rsid w:val="00077D87"/>
    <w:rsid w:val="00077DA8"/>
    <w:rsid w:val="00077DC4"/>
    <w:rsid w:val="00077FED"/>
    <w:rsid w:val="0008031A"/>
    <w:rsid w:val="000807F9"/>
    <w:rsid w:val="0008094B"/>
    <w:rsid w:val="00080B02"/>
    <w:rsid w:val="00080E6B"/>
    <w:rsid w:val="00080E7E"/>
    <w:rsid w:val="00080F4A"/>
    <w:rsid w:val="00081643"/>
    <w:rsid w:val="00081E1C"/>
    <w:rsid w:val="000828B7"/>
    <w:rsid w:val="00083321"/>
    <w:rsid w:val="00083325"/>
    <w:rsid w:val="000833D3"/>
    <w:rsid w:val="00083972"/>
    <w:rsid w:val="00083D56"/>
    <w:rsid w:val="00083E43"/>
    <w:rsid w:val="00083E84"/>
    <w:rsid w:val="00084141"/>
    <w:rsid w:val="0008445E"/>
    <w:rsid w:val="00084B47"/>
    <w:rsid w:val="00084FBD"/>
    <w:rsid w:val="00084FFA"/>
    <w:rsid w:val="00086123"/>
    <w:rsid w:val="000861D3"/>
    <w:rsid w:val="0008657E"/>
    <w:rsid w:val="00086A15"/>
    <w:rsid w:val="00086F63"/>
    <w:rsid w:val="0008776E"/>
    <w:rsid w:val="00087A03"/>
    <w:rsid w:val="00087EC5"/>
    <w:rsid w:val="00090449"/>
    <w:rsid w:val="000906E0"/>
    <w:rsid w:val="00090894"/>
    <w:rsid w:val="00090AC7"/>
    <w:rsid w:val="00090C5C"/>
    <w:rsid w:val="0009100B"/>
    <w:rsid w:val="00091232"/>
    <w:rsid w:val="00091346"/>
    <w:rsid w:val="00091D64"/>
    <w:rsid w:val="00091DD3"/>
    <w:rsid w:val="0009214F"/>
    <w:rsid w:val="00092F84"/>
    <w:rsid w:val="00093121"/>
    <w:rsid w:val="00093CFB"/>
    <w:rsid w:val="00093E96"/>
    <w:rsid w:val="000954B5"/>
    <w:rsid w:val="000956B4"/>
    <w:rsid w:val="0009577A"/>
    <w:rsid w:val="000959AD"/>
    <w:rsid w:val="000961DC"/>
    <w:rsid w:val="0009641C"/>
    <w:rsid w:val="0009643F"/>
    <w:rsid w:val="0009668D"/>
    <w:rsid w:val="00096AE3"/>
    <w:rsid w:val="00096C11"/>
    <w:rsid w:val="00097345"/>
    <w:rsid w:val="00097E83"/>
    <w:rsid w:val="000A0219"/>
    <w:rsid w:val="000A0A4D"/>
    <w:rsid w:val="000A11E2"/>
    <w:rsid w:val="000A1606"/>
    <w:rsid w:val="000A1F0B"/>
    <w:rsid w:val="000A1F0C"/>
    <w:rsid w:val="000A2246"/>
    <w:rsid w:val="000A2C4B"/>
    <w:rsid w:val="000A399C"/>
    <w:rsid w:val="000A3BC2"/>
    <w:rsid w:val="000A3EF5"/>
    <w:rsid w:val="000A48F7"/>
    <w:rsid w:val="000A495D"/>
    <w:rsid w:val="000A4B42"/>
    <w:rsid w:val="000A5157"/>
    <w:rsid w:val="000A5167"/>
    <w:rsid w:val="000A570D"/>
    <w:rsid w:val="000A5820"/>
    <w:rsid w:val="000A5C2C"/>
    <w:rsid w:val="000A5C6B"/>
    <w:rsid w:val="000A5D31"/>
    <w:rsid w:val="000A6473"/>
    <w:rsid w:val="000A6ECC"/>
    <w:rsid w:val="000A6F49"/>
    <w:rsid w:val="000A6F75"/>
    <w:rsid w:val="000A7387"/>
    <w:rsid w:val="000A78FC"/>
    <w:rsid w:val="000A7F1D"/>
    <w:rsid w:val="000B0D79"/>
    <w:rsid w:val="000B0F55"/>
    <w:rsid w:val="000B1155"/>
    <w:rsid w:val="000B1DA5"/>
    <w:rsid w:val="000B1FF4"/>
    <w:rsid w:val="000B2869"/>
    <w:rsid w:val="000B2A37"/>
    <w:rsid w:val="000B3085"/>
    <w:rsid w:val="000B313F"/>
    <w:rsid w:val="000B3497"/>
    <w:rsid w:val="000B359E"/>
    <w:rsid w:val="000B3B70"/>
    <w:rsid w:val="000B3D71"/>
    <w:rsid w:val="000B419F"/>
    <w:rsid w:val="000B4DEE"/>
    <w:rsid w:val="000B5499"/>
    <w:rsid w:val="000B54D2"/>
    <w:rsid w:val="000B5918"/>
    <w:rsid w:val="000B620E"/>
    <w:rsid w:val="000B6281"/>
    <w:rsid w:val="000B678E"/>
    <w:rsid w:val="000B69D8"/>
    <w:rsid w:val="000B69DF"/>
    <w:rsid w:val="000B6B20"/>
    <w:rsid w:val="000B6F58"/>
    <w:rsid w:val="000B72F1"/>
    <w:rsid w:val="000B7969"/>
    <w:rsid w:val="000B7C32"/>
    <w:rsid w:val="000B7DE6"/>
    <w:rsid w:val="000B7E7B"/>
    <w:rsid w:val="000C00C7"/>
    <w:rsid w:val="000C015F"/>
    <w:rsid w:val="000C03D0"/>
    <w:rsid w:val="000C06F5"/>
    <w:rsid w:val="000C0A06"/>
    <w:rsid w:val="000C0C80"/>
    <w:rsid w:val="000C0CDA"/>
    <w:rsid w:val="000C1A7B"/>
    <w:rsid w:val="000C1AA3"/>
    <w:rsid w:val="000C2F49"/>
    <w:rsid w:val="000C3231"/>
    <w:rsid w:val="000C34A6"/>
    <w:rsid w:val="000C38F4"/>
    <w:rsid w:val="000C3951"/>
    <w:rsid w:val="000C3AC6"/>
    <w:rsid w:val="000C3BCB"/>
    <w:rsid w:val="000C3DBA"/>
    <w:rsid w:val="000C43DB"/>
    <w:rsid w:val="000C4480"/>
    <w:rsid w:val="000C455C"/>
    <w:rsid w:val="000C459F"/>
    <w:rsid w:val="000C535E"/>
    <w:rsid w:val="000C56D7"/>
    <w:rsid w:val="000C59E7"/>
    <w:rsid w:val="000C5A3D"/>
    <w:rsid w:val="000C5F34"/>
    <w:rsid w:val="000C6197"/>
    <w:rsid w:val="000C6DF3"/>
    <w:rsid w:val="000D0717"/>
    <w:rsid w:val="000D1022"/>
    <w:rsid w:val="000D1104"/>
    <w:rsid w:val="000D11E6"/>
    <w:rsid w:val="000D11E8"/>
    <w:rsid w:val="000D13EB"/>
    <w:rsid w:val="000D16A2"/>
    <w:rsid w:val="000D1B04"/>
    <w:rsid w:val="000D1BCA"/>
    <w:rsid w:val="000D1CF7"/>
    <w:rsid w:val="000D1D61"/>
    <w:rsid w:val="000D1ED4"/>
    <w:rsid w:val="000D2971"/>
    <w:rsid w:val="000D2C4D"/>
    <w:rsid w:val="000D335F"/>
    <w:rsid w:val="000D367D"/>
    <w:rsid w:val="000D39FD"/>
    <w:rsid w:val="000D3AD2"/>
    <w:rsid w:val="000D3C6F"/>
    <w:rsid w:val="000D3CB5"/>
    <w:rsid w:val="000D4115"/>
    <w:rsid w:val="000D43C1"/>
    <w:rsid w:val="000D4437"/>
    <w:rsid w:val="000D4773"/>
    <w:rsid w:val="000D5303"/>
    <w:rsid w:val="000D5993"/>
    <w:rsid w:val="000D5A37"/>
    <w:rsid w:val="000D6732"/>
    <w:rsid w:val="000D6C27"/>
    <w:rsid w:val="000D7014"/>
    <w:rsid w:val="000D7D6E"/>
    <w:rsid w:val="000D7E72"/>
    <w:rsid w:val="000E02DA"/>
    <w:rsid w:val="000E0919"/>
    <w:rsid w:val="000E09C7"/>
    <w:rsid w:val="000E0B1F"/>
    <w:rsid w:val="000E11A7"/>
    <w:rsid w:val="000E1B8B"/>
    <w:rsid w:val="000E1BD3"/>
    <w:rsid w:val="000E1D21"/>
    <w:rsid w:val="000E251C"/>
    <w:rsid w:val="000E29FA"/>
    <w:rsid w:val="000E2A25"/>
    <w:rsid w:val="000E2FE2"/>
    <w:rsid w:val="000E32A7"/>
    <w:rsid w:val="000E35B7"/>
    <w:rsid w:val="000E387B"/>
    <w:rsid w:val="000E3BFD"/>
    <w:rsid w:val="000E3E66"/>
    <w:rsid w:val="000E413F"/>
    <w:rsid w:val="000E4482"/>
    <w:rsid w:val="000E5204"/>
    <w:rsid w:val="000E57BD"/>
    <w:rsid w:val="000E6132"/>
    <w:rsid w:val="000E64C9"/>
    <w:rsid w:val="000E652E"/>
    <w:rsid w:val="000E6884"/>
    <w:rsid w:val="000E68FA"/>
    <w:rsid w:val="000E6ABA"/>
    <w:rsid w:val="000E6AFF"/>
    <w:rsid w:val="000E6BE8"/>
    <w:rsid w:val="000E6EFC"/>
    <w:rsid w:val="000E704D"/>
    <w:rsid w:val="000E7333"/>
    <w:rsid w:val="000E75DC"/>
    <w:rsid w:val="000E7777"/>
    <w:rsid w:val="000E7B75"/>
    <w:rsid w:val="000F01B5"/>
    <w:rsid w:val="000F0626"/>
    <w:rsid w:val="000F0F7E"/>
    <w:rsid w:val="000F1253"/>
    <w:rsid w:val="000F1A51"/>
    <w:rsid w:val="000F1BF3"/>
    <w:rsid w:val="000F25E1"/>
    <w:rsid w:val="000F3977"/>
    <w:rsid w:val="000F3D6F"/>
    <w:rsid w:val="000F3E17"/>
    <w:rsid w:val="000F47AE"/>
    <w:rsid w:val="000F4BE7"/>
    <w:rsid w:val="000F4F3F"/>
    <w:rsid w:val="000F5467"/>
    <w:rsid w:val="000F5468"/>
    <w:rsid w:val="000F58DC"/>
    <w:rsid w:val="000F58F7"/>
    <w:rsid w:val="000F5F7F"/>
    <w:rsid w:val="000F606F"/>
    <w:rsid w:val="000F60FB"/>
    <w:rsid w:val="000F61A1"/>
    <w:rsid w:val="000F6341"/>
    <w:rsid w:val="000F66FE"/>
    <w:rsid w:val="000F6AC4"/>
    <w:rsid w:val="000F6AD8"/>
    <w:rsid w:val="000F6BC0"/>
    <w:rsid w:val="000F6E22"/>
    <w:rsid w:val="000F6EE7"/>
    <w:rsid w:val="000F6FD0"/>
    <w:rsid w:val="000F7124"/>
    <w:rsid w:val="000F7172"/>
    <w:rsid w:val="000F748E"/>
    <w:rsid w:val="000F792A"/>
    <w:rsid w:val="000F797C"/>
    <w:rsid w:val="000F7D0B"/>
    <w:rsid w:val="001002A7"/>
    <w:rsid w:val="001013A9"/>
    <w:rsid w:val="00101532"/>
    <w:rsid w:val="00101A24"/>
    <w:rsid w:val="00101ADE"/>
    <w:rsid w:val="0010222B"/>
    <w:rsid w:val="0010259B"/>
    <w:rsid w:val="0010265B"/>
    <w:rsid w:val="001026C0"/>
    <w:rsid w:val="001027D9"/>
    <w:rsid w:val="00102C39"/>
    <w:rsid w:val="00103086"/>
    <w:rsid w:val="001031EF"/>
    <w:rsid w:val="00103555"/>
    <w:rsid w:val="0010379D"/>
    <w:rsid w:val="00103A8E"/>
    <w:rsid w:val="00103EB5"/>
    <w:rsid w:val="00103F48"/>
    <w:rsid w:val="0010438C"/>
    <w:rsid w:val="00104AC5"/>
    <w:rsid w:val="00105764"/>
    <w:rsid w:val="001059E8"/>
    <w:rsid w:val="00105DD6"/>
    <w:rsid w:val="00107221"/>
    <w:rsid w:val="00107540"/>
    <w:rsid w:val="00107CAA"/>
    <w:rsid w:val="00107FC5"/>
    <w:rsid w:val="001102A8"/>
    <w:rsid w:val="0011053A"/>
    <w:rsid w:val="00110939"/>
    <w:rsid w:val="00110B60"/>
    <w:rsid w:val="00110E8F"/>
    <w:rsid w:val="00111047"/>
    <w:rsid w:val="001111A1"/>
    <w:rsid w:val="00111244"/>
    <w:rsid w:val="001112E5"/>
    <w:rsid w:val="00111BBE"/>
    <w:rsid w:val="00112502"/>
    <w:rsid w:val="0011256E"/>
    <w:rsid w:val="00112E1B"/>
    <w:rsid w:val="001136A5"/>
    <w:rsid w:val="001137A4"/>
    <w:rsid w:val="00113B95"/>
    <w:rsid w:val="00113D73"/>
    <w:rsid w:val="00113E8C"/>
    <w:rsid w:val="001146BF"/>
    <w:rsid w:val="00115E0E"/>
    <w:rsid w:val="001160F1"/>
    <w:rsid w:val="001163A5"/>
    <w:rsid w:val="001165BB"/>
    <w:rsid w:val="001165EB"/>
    <w:rsid w:val="001166F5"/>
    <w:rsid w:val="00116F84"/>
    <w:rsid w:val="001175B9"/>
    <w:rsid w:val="0011778D"/>
    <w:rsid w:val="00117AE2"/>
    <w:rsid w:val="00117B71"/>
    <w:rsid w:val="00117CB3"/>
    <w:rsid w:val="00117CF6"/>
    <w:rsid w:val="001205BD"/>
    <w:rsid w:val="0012163C"/>
    <w:rsid w:val="0012267C"/>
    <w:rsid w:val="00122A24"/>
    <w:rsid w:val="00122BCB"/>
    <w:rsid w:val="00122EDE"/>
    <w:rsid w:val="00122F67"/>
    <w:rsid w:val="001230AA"/>
    <w:rsid w:val="00123242"/>
    <w:rsid w:val="00123388"/>
    <w:rsid w:val="00123BD0"/>
    <w:rsid w:val="00123DDF"/>
    <w:rsid w:val="001241EF"/>
    <w:rsid w:val="00125C32"/>
    <w:rsid w:val="00126099"/>
    <w:rsid w:val="00126924"/>
    <w:rsid w:val="00126ACE"/>
    <w:rsid w:val="001270BC"/>
    <w:rsid w:val="00127E1C"/>
    <w:rsid w:val="001300D0"/>
    <w:rsid w:val="001303B4"/>
    <w:rsid w:val="0013041E"/>
    <w:rsid w:val="00130732"/>
    <w:rsid w:val="0013081C"/>
    <w:rsid w:val="001309A7"/>
    <w:rsid w:val="00130D04"/>
    <w:rsid w:val="00130E7B"/>
    <w:rsid w:val="00130F7A"/>
    <w:rsid w:val="0013176F"/>
    <w:rsid w:val="0013352A"/>
    <w:rsid w:val="001337FF"/>
    <w:rsid w:val="00134183"/>
    <w:rsid w:val="001344E4"/>
    <w:rsid w:val="001347EB"/>
    <w:rsid w:val="001347F3"/>
    <w:rsid w:val="00134ACA"/>
    <w:rsid w:val="00134D0F"/>
    <w:rsid w:val="00134DF7"/>
    <w:rsid w:val="00134E91"/>
    <w:rsid w:val="001350C6"/>
    <w:rsid w:val="00135119"/>
    <w:rsid w:val="00135359"/>
    <w:rsid w:val="001361FE"/>
    <w:rsid w:val="001368D3"/>
    <w:rsid w:val="0013696E"/>
    <w:rsid w:val="00136A54"/>
    <w:rsid w:val="001371B7"/>
    <w:rsid w:val="00137490"/>
    <w:rsid w:val="0013771C"/>
    <w:rsid w:val="0013797E"/>
    <w:rsid w:val="00137C1D"/>
    <w:rsid w:val="001402CC"/>
    <w:rsid w:val="00140419"/>
    <w:rsid w:val="00140908"/>
    <w:rsid w:val="00140B3F"/>
    <w:rsid w:val="00141145"/>
    <w:rsid w:val="001413AC"/>
    <w:rsid w:val="00141578"/>
    <w:rsid w:val="00141D38"/>
    <w:rsid w:val="00141D70"/>
    <w:rsid w:val="0014211F"/>
    <w:rsid w:val="001428CA"/>
    <w:rsid w:val="00142A09"/>
    <w:rsid w:val="00143108"/>
    <w:rsid w:val="00144365"/>
    <w:rsid w:val="0014498F"/>
    <w:rsid w:val="00144B0D"/>
    <w:rsid w:val="001450DD"/>
    <w:rsid w:val="001452EF"/>
    <w:rsid w:val="001453BA"/>
    <w:rsid w:val="001453DD"/>
    <w:rsid w:val="001459AB"/>
    <w:rsid w:val="001459DF"/>
    <w:rsid w:val="00145D7B"/>
    <w:rsid w:val="00146952"/>
    <w:rsid w:val="00146AC3"/>
    <w:rsid w:val="001470E1"/>
    <w:rsid w:val="0014740C"/>
    <w:rsid w:val="0015006C"/>
    <w:rsid w:val="001502AB"/>
    <w:rsid w:val="001503F7"/>
    <w:rsid w:val="0015052D"/>
    <w:rsid w:val="001505FD"/>
    <w:rsid w:val="00150681"/>
    <w:rsid w:val="0015089B"/>
    <w:rsid w:val="00150E80"/>
    <w:rsid w:val="00150F40"/>
    <w:rsid w:val="001511F0"/>
    <w:rsid w:val="0015138E"/>
    <w:rsid w:val="001517DD"/>
    <w:rsid w:val="00151C9F"/>
    <w:rsid w:val="00151DBF"/>
    <w:rsid w:val="00151DE7"/>
    <w:rsid w:val="00151F20"/>
    <w:rsid w:val="00152A81"/>
    <w:rsid w:val="00152B2B"/>
    <w:rsid w:val="00152CA5"/>
    <w:rsid w:val="00152D0F"/>
    <w:rsid w:val="00152E02"/>
    <w:rsid w:val="00152E05"/>
    <w:rsid w:val="00153123"/>
    <w:rsid w:val="00153279"/>
    <w:rsid w:val="001537A0"/>
    <w:rsid w:val="00153A6E"/>
    <w:rsid w:val="0015413C"/>
    <w:rsid w:val="001541BC"/>
    <w:rsid w:val="00154528"/>
    <w:rsid w:val="00154A3B"/>
    <w:rsid w:val="00154A52"/>
    <w:rsid w:val="00154D99"/>
    <w:rsid w:val="00154E56"/>
    <w:rsid w:val="00154E5B"/>
    <w:rsid w:val="00154FC7"/>
    <w:rsid w:val="00154FEF"/>
    <w:rsid w:val="0015524F"/>
    <w:rsid w:val="001556C4"/>
    <w:rsid w:val="00155A5D"/>
    <w:rsid w:val="00155C38"/>
    <w:rsid w:val="00156013"/>
    <w:rsid w:val="00156867"/>
    <w:rsid w:val="001572B2"/>
    <w:rsid w:val="001577C7"/>
    <w:rsid w:val="0015785A"/>
    <w:rsid w:val="00157CE8"/>
    <w:rsid w:val="00157D57"/>
    <w:rsid w:val="00157F03"/>
    <w:rsid w:val="00160A80"/>
    <w:rsid w:val="00160B1B"/>
    <w:rsid w:val="00160C71"/>
    <w:rsid w:val="00161636"/>
    <w:rsid w:val="00162134"/>
    <w:rsid w:val="001626CA"/>
    <w:rsid w:val="00162BEE"/>
    <w:rsid w:val="00163217"/>
    <w:rsid w:val="001632B4"/>
    <w:rsid w:val="00163BD4"/>
    <w:rsid w:val="00163E4E"/>
    <w:rsid w:val="00163EDB"/>
    <w:rsid w:val="00164C0E"/>
    <w:rsid w:val="00164D66"/>
    <w:rsid w:val="00164E08"/>
    <w:rsid w:val="001653F2"/>
    <w:rsid w:val="00165E62"/>
    <w:rsid w:val="00166287"/>
    <w:rsid w:val="001662EF"/>
    <w:rsid w:val="001667A2"/>
    <w:rsid w:val="00166916"/>
    <w:rsid w:val="00166C61"/>
    <w:rsid w:val="00166CAA"/>
    <w:rsid w:val="00166D2E"/>
    <w:rsid w:val="0016748F"/>
    <w:rsid w:val="00167737"/>
    <w:rsid w:val="00167A2E"/>
    <w:rsid w:val="00167AB8"/>
    <w:rsid w:val="001706F2"/>
    <w:rsid w:val="0017179D"/>
    <w:rsid w:val="0017192F"/>
    <w:rsid w:val="00171ACF"/>
    <w:rsid w:val="00171B27"/>
    <w:rsid w:val="00171BBB"/>
    <w:rsid w:val="0017220B"/>
    <w:rsid w:val="00172520"/>
    <w:rsid w:val="00172D4E"/>
    <w:rsid w:val="00173025"/>
    <w:rsid w:val="00173B18"/>
    <w:rsid w:val="00173FF0"/>
    <w:rsid w:val="0017413A"/>
    <w:rsid w:val="00174146"/>
    <w:rsid w:val="001742F3"/>
    <w:rsid w:val="0017435B"/>
    <w:rsid w:val="0017436A"/>
    <w:rsid w:val="00174991"/>
    <w:rsid w:val="00174BF8"/>
    <w:rsid w:val="00174C96"/>
    <w:rsid w:val="00176145"/>
    <w:rsid w:val="0017617D"/>
    <w:rsid w:val="00176592"/>
    <w:rsid w:val="00176AC2"/>
    <w:rsid w:val="00176E0B"/>
    <w:rsid w:val="00176F82"/>
    <w:rsid w:val="001774B9"/>
    <w:rsid w:val="001779A2"/>
    <w:rsid w:val="001808F5"/>
    <w:rsid w:val="00180CF7"/>
    <w:rsid w:val="001811AC"/>
    <w:rsid w:val="00181277"/>
    <w:rsid w:val="00181571"/>
    <w:rsid w:val="00181AEA"/>
    <w:rsid w:val="00181D20"/>
    <w:rsid w:val="00181F7B"/>
    <w:rsid w:val="00182852"/>
    <w:rsid w:val="00182F8C"/>
    <w:rsid w:val="00183321"/>
    <w:rsid w:val="00183973"/>
    <w:rsid w:val="00183D56"/>
    <w:rsid w:val="00183E71"/>
    <w:rsid w:val="00184C68"/>
    <w:rsid w:val="00184F0E"/>
    <w:rsid w:val="00185034"/>
    <w:rsid w:val="00185129"/>
    <w:rsid w:val="00185326"/>
    <w:rsid w:val="0018583F"/>
    <w:rsid w:val="00185B10"/>
    <w:rsid w:val="00185EDD"/>
    <w:rsid w:val="00186CE0"/>
    <w:rsid w:val="00186EE1"/>
    <w:rsid w:val="00187476"/>
    <w:rsid w:val="00187972"/>
    <w:rsid w:val="001879FD"/>
    <w:rsid w:val="00187E54"/>
    <w:rsid w:val="001904D6"/>
    <w:rsid w:val="001907B2"/>
    <w:rsid w:val="00190F3F"/>
    <w:rsid w:val="00190FAD"/>
    <w:rsid w:val="001913F6"/>
    <w:rsid w:val="0019145F"/>
    <w:rsid w:val="00192BEF"/>
    <w:rsid w:val="00192E48"/>
    <w:rsid w:val="0019308A"/>
    <w:rsid w:val="001932A8"/>
    <w:rsid w:val="00193360"/>
    <w:rsid w:val="00193607"/>
    <w:rsid w:val="0019397D"/>
    <w:rsid w:val="00193C0E"/>
    <w:rsid w:val="00193FDA"/>
    <w:rsid w:val="001943D3"/>
    <w:rsid w:val="0019441B"/>
    <w:rsid w:val="0019456D"/>
    <w:rsid w:val="0019460D"/>
    <w:rsid w:val="00194D02"/>
    <w:rsid w:val="00194D12"/>
    <w:rsid w:val="00194D59"/>
    <w:rsid w:val="0019582C"/>
    <w:rsid w:val="00195D52"/>
    <w:rsid w:val="00196091"/>
    <w:rsid w:val="001968C2"/>
    <w:rsid w:val="00196914"/>
    <w:rsid w:val="00196E10"/>
    <w:rsid w:val="00197100"/>
    <w:rsid w:val="0019733E"/>
    <w:rsid w:val="001975F8"/>
    <w:rsid w:val="00197613"/>
    <w:rsid w:val="00197897"/>
    <w:rsid w:val="00197AA5"/>
    <w:rsid w:val="001A0154"/>
    <w:rsid w:val="001A0671"/>
    <w:rsid w:val="001A0C74"/>
    <w:rsid w:val="001A0FAE"/>
    <w:rsid w:val="001A1373"/>
    <w:rsid w:val="001A1824"/>
    <w:rsid w:val="001A1C89"/>
    <w:rsid w:val="001A1F5C"/>
    <w:rsid w:val="001A21B1"/>
    <w:rsid w:val="001A2601"/>
    <w:rsid w:val="001A325A"/>
    <w:rsid w:val="001A3964"/>
    <w:rsid w:val="001A3C04"/>
    <w:rsid w:val="001A3EA1"/>
    <w:rsid w:val="001A3F0C"/>
    <w:rsid w:val="001A489A"/>
    <w:rsid w:val="001A49E5"/>
    <w:rsid w:val="001A4FBD"/>
    <w:rsid w:val="001A503B"/>
    <w:rsid w:val="001A549D"/>
    <w:rsid w:val="001A5637"/>
    <w:rsid w:val="001A57F1"/>
    <w:rsid w:val="001A601B"/>
    <w:rsid w:val="001A6720"/>
    <w:rsid w:val="001A6AB5"/>
    <w:rsid w:val="001A7097"/>
    <w:rsid w:val="001A764D"/>
    <w:rsid w:val="001A7A59"/>
    <w:rsid w:val="001B0386"/>
    <w:rsid w:val="001B0665"/>
    <w:rsid w:val="001B0DBE"/>
    <w:rsid w:val="001B114E"/>
    <w:rsid w:val="001B1256"/>
    <w:rsid w:val="001B12FE"/>
    <w:rsid w:val="001B13D2"/>
    <w:rsid w:val="001B14E4"/>
    <w:rsid w:val="001B1B4F"/>
    <w:rsid w:val="001B1E34"/>
    <w:rsid w:val="001B23C1"/>
    <w:rsid w:val="001B2977"/>
    <w:rsid w:val="001B2995"/>
    <w:rsid w:val="001B29DD"/>
    <w:rsid w:val="001B3002"/>
    <w:rsid w:val="001B352C"/>
    <w:rsid w:val="001B397F"/>
    <w:rsid w:val="001B3D74"/>
    <w:rsid w:val="001B4942"/>
    <w:rsid w:val="001B4B82"/>
    <w:rsid w:val="001B529E"/>
    <w:rsid w:val="001B58FC"/>
    <w:rsid w:val="001B601B"/>
    <w:rsid w:val="001B608C"/>
    <w:rsid w:val="001B6A0B"/>
    <w:rsid w:val="001B6E2F"/>
    <w:rsid w:val="001B7684"/>
    <w:rsid w:val="001C0157"/>
    <w:rsid w:val="001C12E0"/>
    <w:rsid w:val="001C1C8A"/>
    <w:rsid w:val="001C1E67"/>
    <w:rsid w:val="001C293D"/>
    <w:rsid w:val="001C2D0D"/>
    <w:rsid w:val="001C3029"/>
    <w:rsid w:val="001C3065"/>
    <w:rsid w:val="001C3067"/>
    <w:rsid w:val="001C33DD"/>
    <w:rsid w:val="001C37A9"/>
    <w:rsid w:val="001C399B"/>
    <w:rsid w:val="001C3ADC"/>
    <w:rsid w:val="001C3EA0"/>
    <w:rsid w:val="001C44B5"/>
    <w:rsid w:val="001C45DA"/>
    <w:rsid w:val="001C4656"/>
    <w:rsid w:val="001C5384"/>
    <w:rsid w:val="001C5740"/>
    <w:rsid w:val="001C5784"/>
    <w:rsid w:val="001C5D79"/>
    <w:rsid w:val="001C6101"/>
    <w:rsid w:val="001C6510"/>
    <w:rsid w:val="001C653C"/>
    <w:rsid w:val="001C679B"/>
    <w:rsid w:val="001C6A3C"/>
    <w:rsid w:val="001C7040"/>
    <w:rsid w:val="001C7413"/>
    <w:rsid w:val="001C74A2"/>
    <w:rsid w:val="001C756D"/>
    <w:rsid w:val="001C77FD"/>
    <w:rsid w:val="001C7BA5"/>
    <w:rsid w:val="001D0306"/>
    <w:rsid w:val="001D09DA"/>
    <w:rsid w:val="001D1267"/>
    <w:rsid w:val="001D1268"/>
    <w:rsid w:val="001D153B"/>
    <w:rsid w:val="001D19D1"/>
    <w:rsid w:val="001D1A75"/>
    <w:rsid w:val="001D24DC"/>
    <w:rsid w:val="001D2571"/>
    <w:rsid w:val="001D2651"/>
    <w:rsid w:val="001D2A5F"/>
    <w:rsid w:val="001D3539"/>
    <w:rsid w:val="001D3829"/>
    <w:rsid w:val="001D3974"/>
    <w:rsid w:val="001D3F3E"/>
    <w:rsid w:val="001D4251"/>
    <w:rsid w:val="001D49CF"/>
    <w:rsid w:val="001D4ED0"/>
    <w:rsid w:val="001D54B6"/>
    <w:rsid w:val="001D5646"/>
    <w:rsid w:val="001D5A5E"/>
    <w:rsid w:val="001D5A79"/>
    <w:rsid w:val="001D5FB5"/>
    <w:rsid w:val="001D6440"/>
    <w:rsid w:val="001D659B"/>
    <w:rsid w:val="001D6B52"/>
    <w:rsid w:val="001D7A63"/>
    <w:rsid w:val="001D7B92"/>
    <w:rsid w:val="001D7C57"/>
    <w:rsid w:val="001D7CA0"/>
    <w:rsid w:val="001D7D2F"/>
    <w:rsid w:val="001E06F6"/>
    <w:rsid w:val="001E07EA"/>
    <w:rsid w:val="001E08C0"/>
    <w:rsid w:val="001E0AA6"/>
    <w:rsid w:val="001E0AAA"/>
    <w:rsid w:val="001E1275"/>
    <w:rsid w:val="001E169D"/>
    <w:rsid w:val="001E1AB5"/>
    <w:rsid w:val="001E1C72"/>
    <w:rsid w:val="001E2AD8"/>
    <w:rsid w:val="001E2D24"/>
    <w:rsid w:val="001E3461"/>
    <w:rsid w:val="001E3486"/>
    <w:rsid w:val="001E3663"/>
    <w:rsid w:val="001E3A17"/>
    <w:rsid w:val="001E426F"/>
    <w:rsid w:val="001E43B6"/>
    <w:rsid w:val="001E4E35"/>
    <w:rsid w:val="001E5699"/>
    <w:rsid w:val="001E56DB"/>
    <w:rsid w:val="001E58BF"/>
    <w:rsid w:val="001E5A38"/>
    <w:rsid w:val="001E5AAA"/>
    <w:rsid w:val="001E5E04"/>
    <w:rsid w:val="001E6415"/>
    <w:rsid w:val="001E7520"/>
    <w:rsid w:val="001E758C"/>
    <w:rsid w:val="001E77CA"/>
    <w:rsid w:val="001E7F3C"/>
    <w:rsid w:val="001F0142"/>
    <w:rsid w:val="001F0340"/>
    <w:rsid w:val="001F0356"/>
    <w:rsid w:val="001F0C63"/>
    <w:rsid w:val="001F1287"/>
    <w:rsid w:val="001F1618"/>
    <w:rsid w:val="001F16B9"/>
    <w:rsid w:val="001F1DB9"/>
    <w:rsid w:val="001F245C"/>
    <w:rsid w:val="001F25FB"/>
    <w:rsid w:val="001F27C0"/>
    <w:rsid w:val="001F2AE6"/>
    <w:rsid w:val="001F2C8B"/>
    <w:rsid w:val="001F2D52"/>
    <w:rsid w:val="001F3071"/>
    <w:rsid w:val="001F3B18"/>
    <w:rsid w:val="001F3CF6"/>
    <w:rsid w:val="001F3ED2"/>
    <w:rsid w:val="001F474F"/>
    <w:rsid w:val="001F4A87"/>
    <w:rsid w:val="001F4C1D"/>
    <w:rsid w:val="001F5089"/>
    <w:rsid w:val="001F571B"/>
    <w:rsid w:val="001F5B80"/>
    <w:rsid w:val="001F5CC7"/>
    <w:rsid w:val="001F6851"/>
    <w:rsid w:val="001F6B69"/>
    <w:rsid w:val="001F6CC6"/>
    <w:rsid w:val="001F6D24"/>
    <w:rsid w:val="001F7223"/>
    <w:rsid w:val="001F7879"/>
    <w:rsid w:val="001F7F41"/>
    <w:rsid w:val="00200196"/>
    <w:rsid w:val="002004C5"/>
    <w:rsid w:val="0020083D"/>
    <w:rsid w:val="00201831"/>
    <w:rsid w:val="00201D76"/>
    <w:rsid w:val="00201EDF"/>
    <w:rsid w:val="0020390D"/>
    <w:rsid w:val="00203DE7"/>
    <w:rsid w:val="00204117"/>
    <w:rsid w:val="00204700"/>
    <w:rsid w:val="0020479E"/>
    <w:rsid w:val="00204BCB"/>
    <w:rsid w:val="00204E26"/>
    <w:rsid w:val="002050AC"/>
    <w:rsid w:val="00205408"/>
    <w:rsid w:val="00205710"/>
    <w:rsid w:val="002057F6"/>
    <w:rsid w:val="00205AF4"/>
    <w:rsid w:val="0020625A"/>
    <w:rsid w:val="00206403"/>
    <w:rsid w:val="002068FB"/>
    <w:rsid w:val="00206AB5"/>
    <w:rsid w:val="00206FAE"/>
    <w:rsid w:val="00207718"/>
    <w:rsid w:val="00207F8A"/>
    <w:rsid w:val="00210048"/>
    <w:rsid w:val="00210104"/>
    <w:rsid w:val="00210443"/>
    <w:rsid w:val="00210696"/>
    <w:rsid w:val="002106BA"/>
    <w:rsid w:val="00210F7F"/>
    <w:rsid w:val="00210FD2"/>
    <w:rsid w:val="002113E4"/>
    <w:rsid w:val="002119E8"/>
    <w:rsid w:val="00211A02"/>
    <w:rsid w:val="00211CDB"/>
    <w:rsid w:val="002120E4"/>
    <w:rsid w:val="00212A6C"/>
    <w:rsid w:val="00212D77"/>
    <w:rsid w:val="00213AFA"/>
    <w:rsid w:val="0021535F"/>
    <w:rsid w:val="00215C77"/>
    <w:rsid w:val="00216133"/>
    <w:rsid w:val="00216148"/>
    <w:rsid w:val="0021630A"/>
    <w:rsid w:val="0021642A"/>
    <w:rsid w:val="0021683B"/>
    <w:rsid w:val="00216A96"/>
    <w:rsid w:val="00216D80"/>
    <w:rsid w:val="00217029"/>
    <w:rsid w:val="002173FA"/>
    <w:rsid w:val="0021759A"/>
    <w:rsid w:val="00217952"/>
    <w:rsid w:val="00217A6B"/>
    <w:rsid w:val="00217B77"/>
    <w:rsid w:val="00217C6B"/>
    <w:rsid w:val="00220039"/>
    <w:rsid w:val="00220162"/>
    <w:rsid w:val="00220894"/>
    <w:rsid w:val="00220B91"/>
    <w:rsid w:val="00220D58"/>
    <w:rsid w:val="00220FD2"/>
    <w:rsid w:val="0022137B"/>
    <w:rsid w:val="00221593"/>
    <w:rsid w:val="00222BFD"/>
    <w:rsid w:val="00222DAF"/>
    <w:rsid w:val="00222DFF"/>
    <w:rsid w:val="00222F36"/>
    <w:rsid w:val="0022377B"/>
    <w:rsid w:val="00224360"/>
    <w:rsid w:val="00224BF1"/>
    <w:rsid w:val="00224E62"/>
    <w:rsid w:val="00224ECF"/>
    <w:rsid w:val="00225236"/>
    <w:rsid w:val="00225AC6"/>
    <w:rsid w:val="00225C0A"/>
    <w:rsid w:val="002263C9"/>
    <w:rsid w:val="002264B8"/>
    <w:rsid w:val="0022700F"/>
    <w:rsid w:val="00227272"/>
    <w:rsid w:val="0022728C"/>
    <w:rsid w:val="0022736B"/>
    <w:rsid w:val="0022744D"/>
    <w:rsid w:val="00227D9B"/>
    <w:rsid w:val="0023023C"/>
    <w:rsid w:val="0023083B"/>
    <w:rsid w:val="00230A53"/>
    <w:rsid w:val="00230E4C"/>
    <w:rsid w:val="002312E9"/>
    <w:rsid w:val="00231950"/>
    <w:rsid w:val="002325C7"/>
    <w:rsid w:val="002327C9"/>
    <w:rsid w:val="00232AD2"/>
    <w:rsid w:val="00232F9C"/>
    <w:rsid w:val="002332AE"/>
    <w:rsid w:val="0023370A"/>
    <w:rsid w:val="0023395D"/>
    <w:rsid w:val="00233BAF"/>
    <w:rsid w:val="00233EFA"/>
    <w:rsid w:val="00234511"/>
    <w:rsid w:val="002348A0"/>
    <w:rsid w:val="00234F1A"/>
    <w:rsid w:val="002356D9"/>
    <w:rsid w:val="00235B3B"/>
    <w:rsid w:val="00235B66"/>
    <w:rsid w:val="00235B9A"/>
    <w:rsid w:val="00235CA7"/>
    <w:rsid w:val="00236045"/>
    <w:rsid w:val="0023648A"/>
    <w:rsid w:val="002368A1"/>
    <w:rsid w:val="0024008B"/>
    <w:rsid w:val="00240489"/>
    <w:rsid w:val="00240E94"/>
    <w:rsid w:val="0024121A"/>
    <w:rsid w:val="002414D8"/>
    <w:rsid w:val="002416FF"/>
    <w:rsid w:val="00242457"/>
    <w:rsid w:val="00242E6C"/>
    <w:rsid w:val="0024315F"/>
    <w:rsid w:val="00243317"/>
    <w:rsid w:val="002435F5"/>
    <w:rsid w:val="00243634"/>
    <w:rsid w:val="00243667"/>
    <w:rsid w:val="00244212"/>
    <w:rsid w:val="00244955"/>
    <w:rsid w:val="002450FA"/>
    <w:rsid w:val="00245159"/>
    <w:rsid w:val="002451B7"/>
    <w:rsid w:val="00245230"/>
    <w:rsid w:val="0024539C"/>
    <w:rsid w:val="002454FE"/>
    <w:rsid w:val="002455A0"/>
    <w:rsid w:val="002455C1"/>
    <w:rsid w:val="002457E4"/>
    <w:rsid w:val="002460F0"/>
    <w:rsid w:val="00246ACF"/>
    <w:rsid w:val="00246B64"/>
    <w:rsid w:val="00246DB4"/>
    <w:rsid w:val="002471DD"/>
    <w:rsid w:val="0024784D"/>
    <w:rsid w:val="00247A8A"/>
    <w:rsid w:val="00247BB5"/>
    <w:rsid w:val="00247C79"/>
    <w:rsid w:val="002505AD"/>
    <w:rsid w:val="00250AC8"/>
    <w:rsid w:val="00250FC4"/>
    <w:rsid w:val="00251358"/>
    <w:rsid w:val="002517F7"/>
    <w:rsid w:val="00251E3E"/>
    <w:rsid w:val="00252479"/>
    <w:rsid w:val="0025311C"/>
    <w:rsid w:val="00253411"/>
    <w:rsid w:val="00253811"/>
    <w:rsid w:val="00253905"/>
    <w:rsid w:val="00253BB9"/>
    <w:rsid w:val="00253C98"/>
    <w:rsid w:val="00253F6A"/>
    <w:rsid w:val="002543DF"/>
    <w:rsid w:val="00254CD7"/>
    <w:rsid w:val="00254E06"/>
    <w:rsid w:val="00255704"/>
    <w:rsid w:val="002557A4"/>
    <w:rsid w:val="002557AE"/>
    <w:rsid w:val="002557B5"/>
    <w:rsid w:val="00255865"/>
    <w:rsid w:val="002559E1"/>
    <w:rsid w:val="00255CCE"/>
    <w:rsid w:val="00256203"/>
    <w:rsid w:val="0025626B"/>
    <w:rsid w:val="00256522"/>
    <w:rsid w:val="00256825"/>
    <w:rsid w:val="00256FE1"/>
    <w:rsid w:val="0025706C"/>
    <w:rsid w:val="0025723E"/>
    <w:rsid w:val="00257B25"/>
    <w:rsid w:val="00257CED"/>
    <w:rsid w:val="00257FA7"/>
    <w:rsid w:val="002603AC"/>
    <w:rsid w:val="00260423"/>
    <w:rsid w:val="002608B6"/>
    <w:rsid w:val="0026093B"/>
    <w:rsid w:val="00260A9A"/>
    <w:rsid w:val="00260E77"/>
    <w:rsid w:val="00261D1E"/>
    <w:rsid w:val="0026205C"/>
    <w:rsid w:val="00262400"/>
    <w:rsid w:val="00262461"/>
    <w:rsid w:val="00262809"/>
    <w:rsid w:val="00262947"/>
    <w:rsid w:val="00262F13"/>
    <w:rsid w:val="00263500"/>
    <w:rsid w:val="002639E5"/>
    <w:rsid w:val="002639EB"/>
    <w:rsid w:val="00263B60"/>
    <w:rsid w:val="00263D20"/>
    <w:rsid w:val="002647E4"/>
    <w:rsid w:val="0026533F"/>
    <w:rsid w:val="00265604"/>
    <w:rsid w:val="002657CB"/>
    <w:rsid w:val="00265C37"/>
    <w:rsid w:val="00265EBC"/>
    <w:rsid w:val="00266045"/>
    <w:rsid w:val="002660AE"/>
    <w:rsid w:val="00266478"/>
    <w:rsid w:val="00266A69"/>
    <w:rsid w:val="00266DEF"/>
    <w:rsid w:val="0026705F"/>
    <w:rsid w:val="00267CBE"/>
    <w:rsid w:val="00267E06"/>
    <w:rsid w:val="00270BEF"/>
    <w:rsid w:val="00270D73"/>
    <w:rsid w:val="00270DB7"/>
    <w:rsid w:val="0027100E"/>
    <w:rsid w:val="00271027"/>
    <w:rsid w:val="0027134F"/>
    <w:rsid w:val="0027195C"/>
    <w:rsid w:val="00271A99"/>
    <w:rsid w:val="002721D6"/>
    <w:rsid w:val="002721FB"/>
    <w:rsid w:val="00272297"/>
    <w:rsid w:val="002723B1"/>
    <w:rsid w:val="002724B2"/>
    <w:rsid w:val="002725BD"/>
    <w:rsid w:val="002727B4"/>
    <w:rsid w:val="00272F61"/>
    <w:rsid w:val="0027374C"/>
    <w:rsid w:val="002745BF"/>
    <w:rsid w:val="00274AC6"/>
    <w:rsid w:val="00274DF4"/>
    <w:rsid w:val="0027517A"/>
    <w:rsid w:val="002752DE"/>
    <w:rsid w:val="00275607"/>
    <w:rsid w:val="0027592E"/>
    <w:rsid w:val="00275B99"/>
    <w:rsid w:val="00275DDD"/>
    <w:rsid w:val="00276446"/>
    <w:rsid w:val="002767F1"/>
    <w:rsid w:val="00276B49"/>
    <w:rsid w:val="00276D0F"/>
    <w:rsid w:val="00276D6D"/>
    <w:rsid w:val="00276E70"/>
    <w:rsid w:val="00277079"/>
    <w:rsid w:val="0027721A"/>
    <w:rsid w:val="002802E9"/>
    <w:rsid w:val="002803A7"/>
    <w:rsid w:val="00280E47"/>
    <w:rsid w:val="00280FCA"/>
    <w:rsid w:val="00281873"/>
    <w:rsid w:val="00281901"/>
    <w:rsid w:val="00281BD5"/>
    <w:rsid w:val="00282146"/>
    <w:rsid w:val="002823A7"/>
    <w:rsid w:val="002827A2"/>
    <w:rsid w:val="002827C3"/>
    <w:rsid w:val="002828DA"/>
    <w:rsid w:val="002829D7"/>
    <w:rsid w:val="00282B20"/>
    <w:rsid w:val="002835F1"/>
    <w:rsid w:val="00283C36"/>
    <w:rsid w:val="00283D71"/>
    <w:rsid w:val="00283F54"/>
    <w:rsid w:val="00285144"/>
    <w:rsid w:val="00285655"/>
    <w:rsid w:val="002858C4"/>
    <w:rsid w:val="002859AC"/>
    <w:rsid w:val="00285EC3"/>
    <w:rsid w:val="002864D8"/>
    <w:rsid w:val="00286722"/>
    <w:rsid w:val="0028676C"/>
    <w:rsid w:val="00286B61"/>
    <w:rsid w:val="00286FEE"/>
    <w:rsid w:val="00287064"/>
    <w:rsid w:val="00287127"/>
    <w:rsid w:val="00290122"/>
    <w:rsid w:val="00290161"/>
    <w:rsid w:val="00290270"/>
    <w:rsid w:val="002905C1"/>
    <w:rsid w:val="00290A77"/>
    <w:rsid w:val="00290C89"/>
    <w:rsid w:val="0029147E"/>
    <w:rsid w:val="00291482"/>
    <w:rsid w:val="00291E49"/>
    <w:rsid w:val="002923EB"/>
    <w:rsid w:val="00292624"/>
    <w:rsid w:val="002926FC"/>
    <w:rsid w:val="0029287A"/>
    <w:rsid w:val="00292B82"/>
    <w:rsid w:val="00292E22"/>
    <w:rsid w:val="0029304C"/>
    <w:rsid w:val="002930BC"/>
    <w:rsid w:val="002937F9"/>
    <w:rsid w:val="00293966"/>
    <w:rsid w:val="002943BF"/>
    <w:rsid w:val="002944D3"/>
    <w:rsid w:val="002947C7"/>
    <w:rsid w:val="00294996"/>
    <w:rsid w:val="00294D64"/>
    <w:rsid w:val="00294FBC"/>
    <w:rsid w:val="00295316"/>
    <w:rsid w:val="002954BE"/>
    <w:rsid w:val="00295659"/>
    <w:rsid w:val="0029631C"/>
    <w:rsid w:val="00296B50"/>
    <w:rsid w:val="00296D09"/>
    <w:rsid w:val="0029700E"/>
    <w:rsid w:val="002970F1"/>
    <w:rsid w:val="002A0157"/>
    <w:rsid w:val="002A01C8"/>
    <w:rsid w:val="002A056A"/>
    <w:rsid w:val="002A0A83"/>
    <w:rsid w:val="002A0D00"/>
    <w:rsid w:val="002A0D34"/>
    <w:rsid w:val="002A181E"/>
    <w:rsid w:val="002A1D23"/>
    <w:rsid w:val="002A264C"/>
    <w:rsid w:val="002A26D2"/>
    <w:rsid w:val="002A2AA3"/>
    <w:rsid w:val="002A2DDC"/>
    <w:rsid w:val="002A33B2"/>
    <w:rsid w:val="002A3B4C"/>
    <w:rsid w:val="002A4E48"/>
    <w:rsid w:val="002A4FEA"/>
    <w:rsid w:val="002A5131"/>
    <w:rsid w:val="002A5201"/>
    <w:rsid w:val="002A55D9"/>
    <w:rsid w:val="002A5788"/>
    <w:rsid w:val="002A5E14"/>
    <w:rsid w:val="002A5E30"/>
    <w:rsid w:val="002A6664"/>
    <w:rsid w:val="002A666C"/>
    <w:rsid w:val="002A6C5A"/>
    <w:rsid w:val="002B08B4"/>
    <w:rsid w:val="002B1089"/>
    <w:rsid w:val="002B10D8"/>
    <w:rsid w:val="002B13CB"/>
    <w:rsid w:val="002B1F78"/>
    <w:rsid w:val="002B2DAC"/>
    <w:rsid w:val="002B2DFE"/>
    <w:rsid w:val="002B3054"/>
    <w:rsid w:val="002B3062"/>
    <w:rsid w:val="002B314D"/>
    <w:rsid w:val="002B323F"/>
    <w:rsid w:val="002B3391"/>
    <w:rsid w:val="002B379B"/>
    <w:rsid w:val="002B39E2"/>
    <w:rsid w:val="002B418D"/>
    <w:rsid w:val="002B4911"/>
    <w:rsid w:val="002B4C7C"/>
    <w:rsid w:val="002B51B7"/>
    <w:rsid w:val="002B5430"/>
    <w:rsid w:val="002B5829"/>
    <w:rsid w:val="002B5BFE"/>
    <w:rsid w:val="002B612A"/>
    <w:rsid w:val="002B69BD"/>
    <w:rsid w:val="002B69D6"/>
    <w:rsid w:val="002B69FE"/>
    <w:rsid w:val="002B7121"/>
    <w:rsid w:val="002B7375"/>
    <w:rsid w:val="002B7A50"/>
    <w:rsid w:val="002B7B48"/>
    <w:rsid w:val="002B7C2C"/>
    <w:rsid w:val="002B7C6B"/>
    <w:rsid w:val="002C030E"/>
    <w:rsid w:val="002C18FB"/>
    <w:rsid w:val="002C1FFC"/>
    <w:rsid w:val="002C20CC"/>
    <w:rsid w:val="002C2BBD"/>
    <w:rsid w:val="002C3468"/>
    <w:rsid w:val="002C3563"/>
    <w:rsid w:val="002C3784"/>
    <w:rsid w:val="002C37DF"/>
    <w:rsid w:val="002C4427"/>
    <w:rsid w:val="002C46BA"/>
    <w:rsid w:val="002C470F"/>
    <w:rsid w:val="002C4BB2"/>
    <w:rsid w:val="002C5222"/>
    <w:rsid w:val="002C6290"/>
    <w:rsid w:val="002C650E"/>
    <w:rsid w:val="002C6AA1"/>
    <w:rsid w:val="002C6AF0"/>
    <w:rsid w:val="002C6EA3"/>
    <w:rsid w:val="002C7209"/>
    <w:rsid w:val="002C7376"/>
    <w:rsid w:val="002C755D"/>
    <w:rsid w:val="002C7761"/>
    <w:rsid w:val="002C77B9"/>
    <w:rsid w:val="002C7DB9"/>
    <w:rsid w:val="002C7F75"/>
    <w:rsid w:val="002D0205"/>
    <w:rsid w:val="002D1508"/>
    <w:rsid w:val="002D15D8"/>
    <w:rsid w:val="002D1774"/>
    <w:rsid w:val="002D19D9"/>
    <w:rsid w:val="002D1BB1"/>
    <w:rsid w:val="002D1BB4"/>
    <w:rsid w:val="002D2626"/>
    <w:rsid w:val="002D26A7"/>
    <w:rsid w:val="002D299B"/>
    <w:rsid w:val="002D29F8"/>
    <w:rsid w:val="002D30BE"/>
    <w:rsid w:val="002D328D"/>
    <w:rsid w:val="002D3B26"/>
    <w:rsid w:val="002D3FB0"/>
    <w:rsid w:val="002D3FC3"/>
    <w:rsid w:val="002D4285"/>
    <w:rsid w:val="002D478C"/>
    <w:rsid w:val="002D47DB"/>
    <w:rsid w:val="002D49BB"/>
    <w:rsid w:val="002D4A68"/>
    <w:rsid w:val="002D4FF7"/>
    <w:rsid w:val="002D5001"/>
    <w:rsid w:val="002D53D8"/>
    <w:rsid w:val="002D5BB9"/>
    <w:rsid w:val="002D5E57"/>
    <w:rsid w:val="002D6267"/>
    <w:rsid w:val="002D6278"/>
    <w:rsid w:val="002D685F"/>
    <w:rsid w:val="002D6A0E"/>
    <w:rsid w:val="002D6EA3"/>
    <w:rsid w:val="002D7521"/>
    <w:rsid w:val="002D7EB7"/>
    <w:rsid w:val="002E0467"/>
    <w:rsid w:val="002E04E7"/>
    <w:rsid w:val="002E064E"/>
    <w:rsid w:val="002E0AAD"/>
    <w:rsid w:val="002E0B60"/>
    <w:rsid w:val="002E1246"/>
    <w:rsid w:val="002E1655"/>
    <w:rsid w:val="002E1B1B"/>
    <w:rsid w:val="002E1C7D"/>
    <w:rsid w:val="002E1EA1"/>
    <w:rsid w:val="002E2327"/>
    <w:rsid w:val="002E254C"/>
    <w:rsid w:val="002E2A61"/>
    <w:rsid w:val="002E345F"/>
    <w:rsid w:val="002E3520"/>
    <w:rsid w:val="002E3579"/>
    <w:rsid w:val="002E3679"/>
    <w:rsid w:val="002E3F28"/>
    <w:rsid w:val="002E3FAE"/>
    <w:rsid w:val="002E4186"/>
    <w:rsid w:val="002E48C3"/>
    <w:rsid w:val="002E5E8E"/>
    <w:rsid w:val="002E6546"/>
    <w:rsid w:val="002E6776"/>
    <w:rsid w:val="002E678B"/>
    <w:rsid w:val="002E6812"/>
    <w:rsid w:val="002E6954"/>
    <w:rsid w:val="002E716E"/>
    <w:rsid w:val="002E7970"/>
    <w:rsid w:val="002E7F6B"/>
    <w:rsid w:val="002F0FD5"/>
    <w:rsid w:val="002F1165"/>
    <w:rsid w:val="002F1186"/>
    <w:rsid w:val="002F1458"/>
    <w:rsid w:val="002F16BD"/>
    <w:rsid w:val="002F1DD7"/>
    <w:rsid w:val="002F20CF"/>
    <w:rsid w:val="002F2A1D"/>
    <w:rsid w:val="002F2AE1"/>
    <w:rsid w:val="002F2DC8"/>
    <w:rsid w:val="002F381E"/>
    <w:rsid w:val="002F3D46"/>
    <w:rsid w:val="002F44AE"/>
    <w:rsid w:val="002F4536"/>
    <w:rsid w:val="002F4CBE"/>
    <w:rsid w:val="002F587F"/>
    <w:rsid w:val="002F5A4C"/>
    <w:rsid w:val="002F5AD1"/>
    <w:rsid w:val="002F69D4"/>
    <w:rsid w:val="002F69F7"/>
    <w:rsid w:val="002F7210"/>
    <w:rsid w:val="002F7C1A"/>
    <w:rsid w:val="002F7FE8"/>
    <w:rsid w:val="0030002D"/>
    <w:rsid w:val="003009BA"/>
    <w:rsid w:val="003011A8"/>
    <w:rsid w:val="00301324"/>
    <w:rsid w:val="00301EE8"/>
    <w:rsid w:val="003025BD"/>
    <w:rsid w:val="0030377B"/>
    <w:rsid w:val="00303A6F"/>
    <w:rsid w:val="00303B9F"/>
    <w:rsid w:val="00303C01"/>
    <w:rsid w:val="00303C49"/>
    <w:rsid w:val="00303CB4"/>
    <w:rsid w:val="0030469A"/>
    <w:rsid w:val="00304780"/>
    <w:rsid w:val="00304DD1"/>
    <w:rsid w:val="00304EFE"/>
    <w:rsid w:val="0030520C"/>
    <w:rsid w:val="003055D5"/>
    <w:rsid w:val="003056C2"/>
    <w:rsid w:val="00305ADB"/>
    <w:rsid w:val="00305E40"/>
    <w:rsid w:val="00305F94"/>
    <w:rsid w:val="003063C1"/>
    <w:rsid w:val="00306BD7"/>
    <w:rsid w:val="00306C03"/>
    <w:rsid w:val="00306C2B"/>
    <w:rsid w:val="0030710C"/>
    <w:rsid w:val="00307C16"/>
    <w:rsid w:val="00310439"/>
    <w:rsid w:val="00310D59"/>
    <w:rsid w:val="00310F98"/>
    <w:rsid w:val="00311477"/>
    <w:rsid w:val="0031169D"/>
    <w:rsid w:val="0031184B"/>
    <w:rsid w:val="0031231A"/>
    <w:rsid w:val="003126A1"/>
    <w:rsid w:val="003126F3"/>
    <w:rsid w:val="00312B3B"/>
    <w:rsid w:val="00313590"/>
    <w:rsid w:val="003136C4"/>
    <w:rsid w:val="0031415F"/>
    <w:rsid w:val="00314209"/>
    <w:rsid w:val="0031423D"/>
    <w:rsid w:val="003146D1"/>
    <w:rsid w:val="003147EB"/>
    <w:rsid w:val="00315258"/>
    <w:rsid w:val="00315797"/>
    <w:rsid w:val="003158A1"/>
    <w:rsid w:val="00315AD2"/>
    <w:rsid w:val="00315CD4"/>
    <w:rsid w:val="003168F3"/>
    <w:rsid w:val="00316C5A"/>
    <w:rsid w:val="00316CEC"/>
    <w:rsid w:val="00317D2F"/>
    <w:rsid w:val="00317DC9"/>
    <w:rsid w:val="003200ED"/>
    <w:rsid w:val="00320760"/>
    <w:rsid w:val="0032083E"/>
    <w:rsid w:val="003208A7"/>
    <w:rsid w:val="00320D97"/>
    <w:rsid w:val="00320E14"/>
    <w:rsid w:val="00321BBE"/>
    <w:rsid w:val="00321E7A"/>
    <w:rsid w:val="003223D0"/>
    <w:rsid w:val="00322754"/>
    <w:rsid w:val="00322C2C"/>
    <w:rsid w:val="00323028"/>
    <w:rsid w:val="00323049"/>
    <w:rsid w:val="003235B0"/>
    <w:rsid w:val="003239DA"/>
    <w:rsid w:val="003239FE"/>
    <w:rsid w:val="00323AA8"/>
    <w:rsid w:val="00323E4D"/>
    <w:rsid w:val="0032472E"/>
    <w:rsid w:val="00324732"/>
    <w:rsid w:val="00324A98"/>
    <w:rsid w:val="00324B11"/>
    <w:rsid w:val="00324D19"/>
    <w:rsid w:val="00324D67"/>
    <w:rsid w:val="00324FCB"/>
    <w:rsid w:val="00325565"/>
    <w:rsid w:val="003265BF"/>
    <w:rsid w:val="00326EE4"/>
    <w:rsid w:val="00327B16"/>
    <w:rsid w:val="00327B43"/>
    <w:rsid w:val="00330608"/>
    <w:rsid w:val="00330BB2"/>
    <w:rsid w:val="00330C2E"/>
    <w:rsid w:val="00330D1A"/>
    <w:rsid w:val="003318FD"/>
    <w:rsid w:val="0033209C"/>
    <w:rsid w:val="003328B5"/>
    <w:rsid w:val="00333AE2"/>
    <w:rsid w:val="00333C69"/>
    <w:rsid w:val="00333D3D"/>
    <w:rsid w:val="00333EDB"/>
    <w:rsid w:val="00334056"/>
    <w:rsid w:val="003342ED"/>
    <w:rsid w:val="003348A5"/>
    <w:rsid w:val="00334B36"/>
    <w:rsid w:val="00334BAD"/>
    <w:rsid w:val="00334FD1"/>
    <w:rsid w:val="00335899"/>
    <w:rsid w:val="00335BA8"/>
    <w:rsid w:val="00335DE9"/>
    <w:rsid w:val="0033631C"/>
    <w:rsid w:val="00336AD9"/>
    <w:rsid w:val="00336D0B"/>
    <w:rsid w:val="0033706A"/>
    <w:rsid w:val="0033758A"/>
    <w:rsid w:val="00337755"/>
    <w:rsid w:val="00337758"/>
    <w:rsid w:val="003409E9"/>
    <w:rsid w:val="00340AE7"/>
    <w:rsid w:val="00340DBE"/>
    <w:rsid w:val="00341676"/>
    <w:rsid w:val="00341A0D"/>
    <w:rsid w:val="00341C9A"/>
    <w:rsid w:val="0034232A"/>
    <w:rsid w:val="00342B75"/>
    <w:rsid w:val="0034345F"/>
    <w:rsid w:val="00343C75"/>
    <w:rsid w:val="003443B2"/>
    <w:rsid w:val="00345066"/>
    <w:rsid w:val="003455D2"/>
    <w:rsid w:val="0034591A"/>
    <w:rsid w:val="003459BC"/>
    <w:rsid w:val="00345B16"/>
    <w:rsid w:val="00345C08"/>
    <w:rsid w:val="00346321"/>
    <w:rsid w:val="0034686F"/>
    <w:rsid w:val="00346B17"/>
    <w:rsid w:val="00347196"/>
    <w:rsid w:val="0034726A"/>
    <w:rsid w:val="00347351"/>
    <w:rsid w:val="00347799"/>
    <w:rsid w:val="00347D30"/>
    <w:rsid w:val="00347E53"/>
    <w:rsid w:val="0035032B"/>
    <w:rsid w:val="0035041E"/>
    <w:rsid w:val="00351881"/>
    <w:rsid w:val="003519E1"/>
    <w:rsid w:val="00351B59"/>
    <w:rsid w:val="003524E9"/>
    <w:rsid w:val="003526DC"/>
    <w:rsid w:val="0035273D"/>
    <w:rsid w:val="00352788"/>
    <w:rsid w:val="003527A2"/>
    <w:rsid w:val="003527BC"/>
    <w:rsid w:val="00352ABE"/>
    <w:rsid w:val="00352F96"/>
    <w:rsid w:val="00353A41"/>
    <w:rsid w:val="00353C7E"/>
    <w:rsid w:val="00353E12"/>
    <w:rsid w:val="003548F4"/>
    <w:rsid w:val="0035490C"/>
    <w:rsid w:val="00354B39"/>
    <w:rsid w:val="00354BC8"/>
    <w:rsid w:val="00354C0D"/>
    <w:rsid w:val="00354C61"/>
    <w:rsid w:val="00354F2E"/>
    <w:rsid w:val="00354F4B"/>
    <w:rsid w:val="00355144"/>
    <w:rsid w:val="003553A3"/>
    <w:rsid w:val="0035593C"/>
    <w:rsid w:val="00355A05"/>
    <w:rsid w:val="00355A27"/>
    <w:rsid w:val="0035616F"/>
    <w:rsid w:val="00356424"/>
    <w:rsid w:val="00356771"/>
    <w:rsid w:val="00356869"/>
    <w:rsid w:val="00357623"/>
    <w:rsid w:val="00357771"/>
    <w:rsid w:val="00357AD8"/>
    <w:rsid w:val="0036027C"/>
    <w:rsid w:val="0036034C"/>
    <w:rsid w:val="00360453"/>
    <w:rsid w:val="0036074E"/>
    <w:rsid w:val="00361540"/>
    <w:rsid w:val="00361AE0"/>
    <w:rsid w:val="00361EA2"/>
    <w:rsid w:val="003626FE"/>
    <w:rsid w:val="00362C53"/>
    <w:rsid w:val="003633DA"/>
    <w:rsid w:val="00363421"/>
    <w:rsid w:val="003639C2"/>
    <w:rsid w:val="00363C22"/>
    <w:rsid w:val="0036440C"/>
    <w:rsid w:val="00364A59"/>
    <w:rsid w:val="00364B76"/>
    <w:rsid w:val="00364D3B"/>
    <w:rsid w:val="00365E82"/>
    <w:rsid w:val="00366485"/>
    <w:rsid w:val="00367E89"/>
    <w:rsid w:val="0037027C"/>
    <w:rsid w:val="00370888"/>
    <w:rsid w:val="00371638"/>
    <w:rsid w:val="00371791"/>
    <w:rsid w:val="003719D0"/>
    <w:rsid w:val="00371A84"/>
    <w:rsid w:val="00372084"/>
    <w:rsid w:val="003723D9"/>
    <w:rsid w:val="00372555"/>
    <w:rsid w:val="00372684"/>
    <w:rsid w:val="00372715"/>
    <w:rsid w:val="00372A73"/>
    <w:rsid w:val="00373E43"/>
    <w:rsid w:val="00373F68"/>
    <w:rsid w:val="00373FCE"/>
    <w:rsid w:val="00374105"/>
    <w:rsid w:val="00374233"/>
    <w:rsid w:val="0037427F"/>
    <w:rsid w:val="0037457C"/>
    <w:rsid w:val="00374A76"/>
    <w:rsid w:val="00374E28"/>
    <w:rsid w:val="00374EA0"/>
    <w:rsid w:val="0037520B"/>
    <w:rsid w:val="00375866"/>
    <w:rsid w:val="00375D45"/>
    <w:rsid w:val="003762E0"/>
    <w:rsid w:val="00376390"/>
    <w:rsid w:val="003766CA"/>
    <w:rsid w:val="00376957"/>
    <w:rsid w:val="00377750"/>
    <w:rsid w:val="003779FA"/>
    <w:rsid w:val="003800C1"/>
    <w:rsid w:val="003803F1"/>
    <w:rsid w:val="0038068E"/>
    <w:rsid w:val="00380778"/>
    <w:rsid w:val="0038086E"/>
    <w:rsid w:val="00380903"/>
    <w:rsid w:val="00380E3B"/>
    <w:rsid w:val="00380E7A"/>
    <w:rsid w:val="0038110A"/>
    <w:rsid w:val="00381F52"/>
    <w:rsid w:val="003820EE"/>
    <w:rsid w:val="00382768"/>
    <w:rsid w:val="00382781"/>
    <w:rsid w:val="003829B1"/>
    <w:rsid w:val="00382AC4"/>
    <w:rsid w:val="00383299"/>
    <w:rsid w:val="003839B5"/>
    <w:rsid w:val="00383AF7"/>
    <w:rsid w:val="00384898"/>
    <w:rsid w:val="00385059"/>
    <w:rsid w:val="00385641"/>
    <w:rsid w:val="00385A18"/>
    <w:rsid w:val="00385A22"/>
    <w:rsid w:val="00385C5C"/>
    <w:rsid w:val="00385C9C"/>
    <w:rsid w:val="00385DA6"/>
    <w:rsid w:val="0038613D"/>
    <w:rsid w:val="00386515"/>
    <w:rsid w:val="003869CC"/>
    <w:rsid w:val="00386BCA"/>
    <w:rsid w:val="00386EEB"/>
    <w:rsid w:val="0038708A"/>
    <w:rsid w:val="00387777"/>
    <w:rsid w:val="003877F9"/>
    <w:rsid w:val="00387B18"/>
    <w:rsid w:val="003906C2"/>
    <w:rsid w:val="003907D2"/>
    <w:rsid w:val="00391895"/>
    <w:rsid w:val="00391E02"/>
    <w:rsid w:val="003921E3"/>
    <w:rsid w:val="003921FD"/>
    <w:rsid w:val="00392694"/>
    <w:rsid w:val="003929E8"/>
    <w:rsid w:val="0039340E"/>
    <w:rsid w:val="00393B5D"/>
    <w:rsid w:val="0039427E"/>
    <w:rsid w:val="00394649"/>
    <w:rsid w:val="003955B5"/>
    <w:rsid w:val="00395E9B"/>
    <w:rsid w:val="00395F1D"/>
    <w:rsid w:val="00395F47"/>
    <w:rsid w:val="00396048"/>
    <w:rsid w:val="003960B2"/>
    <w:rsid w:val="00396452"/>
    <w:rsid w:val="003965C4"/>
    <w:rsid w:val="00396858"/>
    <w:rsid w:val="00396922"/>
    <w:rsid w:val="00396DE5"/>
    <w:rsid w:val="0039766E"/>
    <w:rsid w:val="00397AC0"/>
    <w:rsid w:val="00397BAF"/>
    <w:rsid w:val="003A01FE"/>
    <w:rsid w:val="003A020B"/>
    <w:rsid w:val="003A0669"/>
    <w:rsid w:val="003A0756"/>
    <w:rsid w:val="003A0BB4"/>
    <w:rsid w:val="003A147A"/>
    <w:rsid w:val="003A1637"/>
    <w:rsid w:val="003A181A"/>
    <w:rsid w:val="003A1D0A"/>
    <w:rsid w:val="003A1E11"/>
    <w:rsid w:val="003A1F4B"/>
    <w:rsid w:val="003A2530"/>
    <w:rsid w:val="003A2718"/>
    <w:rsid w:val="003A27BC"/>
    <w:rsid w:val="003A2984"/>
    <w:rsid w:val="003A29DB"/>
    <w:rsid w:val="003A2A15"/>
    <w:rsid w:val="003A2CFF"/>
    <w:rsid w:val="003A2FF4"/>
    <w:rsid w:val="003A35A9"/>
    <w:rsid w:val="003A36D9"/>
    <w:rsid w:val="003A376E"/>
    <w:rsid w:val="003A4642"/>
    <w:rsid w:val="003A493D"/>
    <w:rsid w:val="003A4EE2"/>
    <w:rsid w:val="003A519C"/>
    <w:rsid w:val="003A5692"/>
    <w:rsid w:val="003A5BAD"/>
    <w:rsid w:val="003A5BE2"/>
    <w:rsid w:val="003A6163"/>
    <w:rsid w:val="003A69CA"/>
    <w:rsid w:val="003A6A0A"/>
    <w:rsid w:val="003A7299"/>
    <w:rsid w:val="003A798A"/>
    <w:rsid w:val="003A7A7A"/>
    <w:rsid w:val="003B00E4"/>
    <w:rsid w:val="003B055F"/>
    <w:rsid w:val="003B0EC3"/>
    <w:rsid w:val="003B128B"/>
    <w:rsid w:val="003B1677"/>
    <w:rsid w:val="003B17CE"/>
    <w:rsid w:val="003B1EE4"/>
    <w:rsid w:val="003B228E"/>
    <w:rsid w:val="003B25AF"/>
    <w:rsid w:val="003B261D"/>
    <w:rsid w:val="003B2D61"/>
    <w:rsid w:val="003B2FC4"/>
    <w:rsid w:val="003B3705"/>
    <w:rsid w:val="003B3949"/>
    <w:rsid w:val="003B3990"/>
    <w:rsid w:val="003B3CF0"/>
    <w:rsid w:val="003B438B"/>
    <w:rsid w:val="003B47F9"/>
    <w:rsid w:val="003B4D90"/>
    <w:rsid w:val="003B4D93"/>
    <w:rsid w:val="003B4DC1"/>
    <w:rsid w:val="003B4F1D"/>
    <w:rsid w:val="003B5399"/>
    <w:rsid w:val="003B5C9F"/>
    <w:rsid w:val="003B5F8A"/>
    <w:rsid w:val="003B6131"/>
    <w:rsid w:val="003B6860"/>
    <w:rsid w:val="003B75F2"/>
    <w:rsid w:val="003B77DB"/>
    <w:rsid w:val="003B79D8"/>
    <w:rsid w:val="003B7E83"/>
    <w:rsid w:val="003B7EB4"/>
    <w:rsid w:val="003C006B"/>
    <w:rsid w:val="003C09E4"/>
    <w:rsid w:val="003C0A92"/>
    <w:rsid w:val="003C0E20"/>
    <w:rsid w:val="003C10BF"/>
    <w:rsid w:val="003C1A72"/>
    <w:rsid w:val="003C1A9E"/>
    <w:rsid w:val="003C1F24"/>
    <w:rsid w:val="003C2297"/>
    <w:rsid w:val="003C2433"/>
    <w:rsid w:val="003C2472"/>
    <w:rsid w:val="003C2642"/>
    <w:rsid w:val="003C2DA9"/>
    <w:rsid w:val="003C32BC"/>
    <w:rsid w:val="003C352B"/>
    <w:rsid w:val="003C3689"/>
    <w:rsid w:val="003C3B18"/>
    <w:rsid w:val="003C46F4"/>
    <w:rsid w:val="003C4C0F"/>
    <w:rsid w:val="003C4D7A"/>
    <w:rsid w:val="003C51E7"/>
    <w:rsid w:val="003C58EA"/>
    <w:rsid w:val="003C5AF7"/>
    <w:rsid w:val="003C617A"/>
    <w:rsid w:val="003C61AF"/>
    <w:rsid w:val="003C63BE"/>
    <w:rsid w:val="003C64D3"/>
    <w:rsid w:val="003C68D6"/>
    <w:rsid w:val="003C6A3B"/>
    <w:rsid w:val="003C6FA5"/>
    <w:rsid w:val="003C71E7"/>
    <w:rsid w:val="003C770D"/>
    <w:rsid w:val="003C7866"/>
    <w:rsid w:val="003C7FF1"/>
    <w:rsid w:val="003D0CE8"/>
    <w:rsid w:val="003D13F3"/>
    <w:rsid w:val="003D172C"/>
    <w:rsid w:val="003D1907"/>
    <w:rsid w:val="003D199C"/>
    <w:rsid w:val="003D270B"/>
    <w:rsid w:val="003D2E64"/>
    <w:rsid w:val="003D3AF1"/>
    <w:rsid w:val="003D3E65"/>
    <w:rsid w:val="003D3F67"/>
    <w:rsid w:val="003D4493"/>
    <w:rsid w:val="003D44DE"/>
    <w:rsid w:val="003D4865"/>
    <w:rsid w:val="003D4CE3"/>
    <w:rsid w:val="003D4FFD"/>
    <w:rsid w:val="003D538D"/>
    <w:rsid w:val="003D55FA"/>
    <w:rsid w:val="003D620D"/>
    <w:rsid w:val="003D6A2D"/>
    <w:rsid w:val="003D75B4"/>
    <w:rsid w:val="003D7BCC"/>
    <w:rsid w:val="003D7F20"/>
    <w:rsid w:val="003E04A0"/>
    <w:rsid w:val="003E0559"/>
    <w:rsid w:val="003E0F53"/>
    <w:rsid w:val="003E1506"/>
    <w:rsid w:val="003E1644"/>
    <w:rsid w:val="003E1758"/>
    <w:rsid w:val="003E1DBE"/>
    <w:rsid w:val="003E21AB"/>
    <w:rsid w:val="003E23C1"/>
    <w:rsid w:val="003E2534"/>
    <w:rsid w:val="003E3056"/>
    <w:rsid w:val="003E3805"/>
    <w:rsid w:val="003E3902"/>
    <w:rsid w:val="003E3965"/>
    <w:rsid w:val="003E3C1E"/>
    <w:rsid w:val="003E401C"/>
    <w:rsid w:val="003E4B2D"/>
    <w:rsid w:val="003E4B81"/>
    <w:rsid w:val="003E4CFF"/>
    <w:rsid w:val="003E50B2"/>
    <w:rsid w:val="003E51B2"/>
    <w:rsid w:val="003E51F1"/>
    <w:rsid w:val="003E522F"/>
    <w:rsid w:val="003E537F"/>
    <w:rsid w:val="003E567B"/>
    <w:rsid w:val="003E5CA3"/>
    <w:rsid w:val="003E5EED"/>
    <w:rsid w:val="003E5FA3"/>
    <w:rsid w:val="003E614E"/>
    <w:rsid w:val="003E61C8"/>
    <w:rsid w:val="003E6895"/>
    <w:rsid w:val="003E7C3E"/>
    <w:rsid w:val="003E7C63"/>
    <w:rsid w:val="003E7DA5"/>
    <w:rsid w:val="003F00B9"/>
    <w:rsid w:val="003F09E2"/>
    <w:rsid w:val="003F0CB1"/>
    <w:rsid w:val="003F0D23"/>
    <w:rsid w:val="003F0EE1"/>
    <w:rsid w:val="003F1B67"/>
    <w:rsid w:val="003F1C33"/>
    <w:rsid w:val="003F1F7A"/>
    <w:rsid w:val="003F28E9"/>
    <w:rsid w:val="003F2CE9"/>
    <w:rsid w:val="003F2D78"/>
    <w:rsid w:val="003F32B8"/>
    <w:rsid w:val="003F33F3"/>
    <w:rsid w:val="003F394E"/>
    <w:rsid w:val="003F3962"/>
    <w:rsid w:val="003F39E2"/>
    <w:rsid w:val="003F3C71"/>
    <w:rsid w:val="003F3DC8"/>
    <w:rsid w:val="003F4246"/>
    <w:rsid w:val="003F5480"/>
    <w:rsid w:val="003F5E32"/>
    <w:rsid w:val="003F658B"/>
    <w:rsid w:val="003F66AB"/>
    <w:rsid w:val="003F69F1"/>
    <w:rsid w:val="003F6A8A"/>
    <w:rsid w:val="003F6D4B"/>
    <w:rsid w:val="003F7017"/>
    <w:rsid w:val="003F71A5"/>
    <w:rsid w:val="003F7AB0"/>
    <w:rsid w:val="003F7BCF"/>
    <w:rsid w:val="003F7C7D"/>
    <w:rsid w:val="003F7E17"/>
    <w:rsid w:val="004001A7"/>
    <w:rsid w:val="004006D9"/>
    <w:rsid w:val="004007E3"/>
    <w:rsid w:val="004012E6"/>
    <w:rsid w:val="004015CD"/>
    <w:rsid w:val="00401E9D"/>
    <w:rsid w:val="00402399"/>
    <w:rsid w:val="004024D7"/>
    <w:rsid w:val="00402760"/>
    <w:rsid w:val="00402767"/>
    <w:rsid w:val="004027A1"/>
    <w:rsid w:val="004029BB"/>
    <w:rsid w:val="00402B9C"/>
    <w:rsid w:val="00402CEE"/>
    <w:rsid w:val="00402D5E"/>
    <w:rsid w:val="00403564"/>
    <w:rsid w:val="00403D44"/>
    <w:rsid w:val="00403D4E"/>
    <w:rsid w:val="00404046"/>
    <w:rsid w:val="004040B5"/>
    <w:rsid w:val="00404533"/>
    <w:rsid w:val="004045BA"/>
    <w:rsid w:val="00405CE1"/>
    <w:rsid w:val="00405DF4"/>
    <w:rsid w:val="00406687"/>
    <w:rsid w:val="00406937"/>
    <w:rsid w:val="004071D3"/>
    <w:rsid w:val="00407688"/>
    <w:rsid w:val="0040774E"/>
    <w:rsid w:val="00407E1B"/>
    <w:rsid w:val="00407E2F"/>
    <w:rsid w:val="00407EF1"/>
    <w:rsid w:val="00410569"/>
    <w:rsid w:val="004109A3"/>
    <w:rsid w:val="00410A7A"/>
    <w:rsid w:val="00410ED5"/>
    <w:rsid w:val="00411D6B"/>
    <w:rsid w:val="004123A9"/>
    <w:rsid w:val="00412450"/>
    <w:rsid w:val="00412925"/>
    <w:rsid w:val="00412A75"/>
    <w:rsid w:val="0041336C"/>
    <w:rsid w:val="0041370C"/>
    <w:rsid w:val="00413AAF"/>
    <w:rsid w:val="00414231"/>
    <w:rsid w:val="0041435D"/>
    <w:rsid w:val="0041492C"/>
    <w:rsid w:val="00414A21"/>
    <w:rsid w:val="00414C58"/>
    <w:rsid w:val="0041535F"/>
    <w:rsid w:val="0041610E"/>
    <w:rsid w:val="0041654B"/>
    <w:rsid w:val="00416C3F"/>
    <w:rsid w:val="00416CC2"/>
    <w:rsid w:val="00416F87"/>
    <w:rsid w:val="004170D2"/>
    <w:rsid w:val="004172FD"/>
    <w:rsid w:val="004177B2"/>
    <w:rsid w:val="0041782C"/>
    <w:rsid w:val="004214EE"/>
    <w:rsid w:val="00421583"/>
    <w:rsid w:val="00421AEC"/>
    <w:rsid w:val="00421BE8"/>
    <w:rsid w:val="00422062"/>
    <w:rsid w:val="00422385"/>
    <w:rsid w:val="0042280A"/>
    <w:rsid w:val="00423B68"/>
    <w:rsid w:val="00423CE9"/>
    <w:rsid w:val="00424369"/>
    <w:rsid w:val="00424380"/>
    <w:rsid w:val="00424578"/>
    <w:rsid w:val="0042473A"/>
    <w:rsid w:val="00424F48"/>
    <w:rsid w:val="0042548E"/>
    <w:rsid w:val="00425A70"/>
    <w:rsid w:val="00426026"/>
    <w:rsid w:val="0042662A"/>
    <w:rsid w:val="0042683A"/>
    <w:rsid w:val="00426CC8"/>
    <w:rsid w:val="00427676"/>
    <w:rsid w:val="004278EB"/>
    <w:rsid w:val="00427CB3"/>
    <w:rsid w:val="00430314"/>
    <w:rsid w:val="00430541"/>
    <w:rsid w:val="00430D6E"/>
    <w:rsid w:val="00430DC7"/>
    <w:rsid w:val="00430E65"/>
    <w:rsid w:val="00431493"/>
    <w:rsid w:val="004318C8"/>
    <w:rsid w:val="0043192A"/>
    <w:rsid w:val="0043193F"/>
    <w:rsid w:val="00431945"/>
    <w:rsid w:val="00431F82"/>
    <w:rsid w:val="00432583"/>
    <w:rsid w:val="00432A71"/>
    <w:rsid w:val="00432BEE"/>
    <w:rsid w:val="00432C3B"/>
    <w:rsid w:val="00432C93"/>
    <w:rsid w:val="00432D30"/>
    <w:rsid w:val="00432FFF"/>
    <w:rsid w:val="00433742"/>
    <w:rsid w:val="00433743"/>
    <w:rsid w:val="00433869"/>
    <w:rsid w:val="00433A1A"/>
    <w:rsid w:val="00433B1E"/>
    <w:rsid w:val="00433C9F"/>
    <w:rsid w:val="0043417E"/>
    <w:rsid w:val="00434331"/>
    <w:rsid w:val="004348D0"/>
    <w:rsid w:val="0043495E"/>
    <w:rsid w:val="004355B0"/>
    <w:rsid w:val="00436092"/>
    <w:rsid w:val="00436DBD"/>
    <w:rsid w:val="004378AA"/>
    <w:rsid w:val="00437CAF"/>
    <w:rsid w:val="004401EC"/>
    <w:rsid w:val="0044039A"/>
    <w:rsid w:val="00440468"/>
    <w:rsid w:val="0044047E"/>
    <w:rsid w:val="004404CF"/>
    <w:rsid w:val="004405EB"/>
    <w:rsid w:val="00440628"/>
    <w:rsid w:val="00440636"/>
    <w:rsid w:val="00440801"/>
    <w:rsid w:val="00440F58"/>
    <w:rsid w:val="00440FFE"/>
    <w:rsid w:val="004413EB"/>
    <w:rsid w:val="00441574"/>
    <w:rsid w:val="004415A7"/>
    <w:rsid w:val="004419F1"/>
    <w:rsid w:val="00441A70"/>
    <w:rsid w:val="004421AA"/>
    <w:rsid w:val="00442613"/>
    <w:rsid w:val="00442731"/>
    <w:rsid w:val="004429F4"/>
    <w:rsid w:val="00442A1B"/>
    <w:rsid w:val="00442B08"/>
    <w:rsid w:val="00442D9E"/>
    <w:rsid w:val="00442E00"/>
    <w:rsid w:val="0044303B"/>
    <w:rsid w:val="00443150"/>
    <w:rsid w:val="004436CF"/>
    <w:rsid w:val="00443747"/>
    <w:rsid w:val="00443832"/>
    <w:rsid w:val="00443DC6"/>
    <w:rsid w:val="004441C5"/>
    <w:rsid w:val="004442BD"/>
    <w:rsid w:val="004443E7"/>
    <w:rsid w:val="00444510"/>
    <w:rsid w:val="0044453A"/>
    <w:rsid w:val="00444555"/>
    <w:rsid w:val="004445FD"/>
    <w:rsid w:val="00444AA6"/>
    <w:rsid w:val="00444AA7"/>
    <w:rsid w:val="00445280"/>
    <w:rsid w:val="00445945"/>
    <w:rsid w:val="00445D52"/>
    <w:rsid w:val="00446532"/>
    <w:rsid w:val="004473D2"/>
    <w:rsid w:val="004476ED"/>
    <w:rsid w:val="00447BAD"/>
    <w:rsid w:val="00450D8F"/>
    <w:rsid w:val="00451245"/>
    <w:rsid w:val="004512B7"/>
    <w:rsid w:val="004512BA"/>
    <w:rsid w:val="00451412"/>
    <w:rsid w:val="0045154A"/>
    <w:rsid w:val="00451D92"/>
    <w:rsid w:val="00451F43"/>
    <w:rsid w:val="00452373"/>
    <w:rsid w:val="00452503"/>
    <w:rsid w:val="004530CF"/>
    <w:rsid w:val="004536F7"/>
    <w:rsid w:val="00453F59"/>
    <w:rsid w:val="0045464C"/>
    <w:rsid w:val="00454679"/>
    <w:rsid w:val="00454D2E"/>
    <w:rsid w:val="0045503C"/>
    <w:rsid w:val="004550DD"/>
    <w:rsid w:val="00455186"/>
    <w:rsid w:val="0045553F"/>
    <w:rsid w:val="00455826"/>
    <w:rsid w:val="00455939"/>
    <w:rsid w:val="00455DBD"/>
    <w:rsid w:val="00455E8B"/>
    <w:rsid w:val="004561B9"/>
    <w:rsid w:val="0045695A"/>
    <w:rsid w:val="00456A93"/>
    <w:rsid w:val="00456DAC"/>
    <w:rsid w:val="00456EAC"/>
    <w:rsid w:val="00457326"/>
    <w:rsid w:val="004574FA"/>
    <w:rsid w:val="00457948"/>
    <w:rsid w:val="00457B1A"/>
    <w:rsid w:val="00460A63"/>
    <w:rsid w:val="00460F71"/>
    <w:rsid w:val="00461003"/>
    <w:rsid w:val="00461286"/>
    <w:rsid w:val="004612C2"/>
    <w:rsid w:val="00461536"/>
    <w:rsid w:val="00461F1A"/>
    <w:rsid w:val="00462131"/>
    <w:rsid w:val="00462314"/>
    <w:rsid w:val="004626EA"/>
    <w:rsid w:val="0046281D"/>
    <w:rsid w:val="004634BE"/>
    <w:rsid w:val="00463FF2"/>
    <w:rsid w:val="00464AEF"/>
    <w:rsid w:val="00464B04"/>
    <w:rsid w:val="00464C23"/>
    <w:rsid w:val="00464F96"/>
    <w:rsid w:val="00465039"/>
    <w:rsid w:val="00466041"/>
    <w:rsid w:val="00466B0F"/>
    <w:rsid w:val="00466CB7"/>
    <w:rsid w:val="00467186"/>
    <w:rsid w:val="00467456"/>
    <w:rsid w:val="0046756C"/>
    <w:rsid w:val="004677B0"/>
    <w:rsid w:val="004707D7"/>
    <w:rsid w:val="00470B4B"/>
    <w:rsid w:val="00470D1B"/>
    <w:rsid w:val="00470D24"/>
    <w:rsid w:val="00471725"/>
    <w:rsid w:val="004719FF"/>
    <w:rsid w:val="00471E56"/>
    <w:rsid w:val="0047257E"/>
    <w:rsid w:val="004725D3"/>
    <w:rsid w:val="0047260D"/>
    <w:rsid w:val="0047303B"/>
    <w:rsid w:val="004733C5"/>
    <w:rsid w:val="00473B01"/>
    <w:rsid w:val="00473DAD"/>
    <w:rsid w:val="004742E7"/>
    <w:rsid w:val="00474800"/>
    <w:rsid w:val="00474833"/>
    <w:rsid w:val="00474D8D"/>
    <w:rsid w:val="0047526E"/>
    <w:rsid w:val="004753DB"/>
    <w:rsid w:val="004754FA"/>
    <w:rsid w:val="00475B24"/>
    <w:rsid w:val="00475C30"/>
    <w:rsid w:val="00475F77"/>
    <w:rsid w:val="004762F3"/>
    <w:rsid w:val="00476AC8"/>
    <w:rsid w:val="00476B9E"/>
    <w:rsid w:val="00476C91"/>
    <w:rsid w:val="00477601"/>
    <w:rsid w:val="00477BE6"/>
    <w:rsid w:val="00480048"/>
    <w:rsid w:val="004800A7"/>
    <w:rsid w:val="00480145"/>
    <w:rsid w:val="00480D5D"/>
    <w:rsid w:val="0048137D"/>
    <w:rsid w:val="00481702"/>
    <w:rsid w:val="004819BB"/>
    <w:rsid w:val="00481A72"/>
    <w:rsid w:val="00481C3F"/>
    <w:rsid w:val="00482037"/>
    <w:rsid w:val="00482D89"/>
    <w:rsid w:val="00483610"/>
    <w:rsid w:val="004836F9"/>
    <w:rsid w:val="00483DEB"/>
    <w:rsid w:val="00483EB9"/>
    <w:rsid w:val="00484167"/>
    <w:rsid w:val="00484231"/>
    <w:rsid w:val="00484F6F"/>
    <w:rsid w:val="004855BD"/>
    <w:rsid w:val="0048561B"/>
    <w:rsid w:val="00485D4B"/>
    <w:rsid w:val="004864CB"/>
    <w:rsid w:val="00486516"/>
    <w:rsid w:val="004870CD"/>
    <w:rsid w:val="00487760"/>
    <w:rsid w:val="00487949"/>
    <w:rsid w:val="00487BFA"/>
    <w:rsid w:val="00487DC6"/>
    <w:rsid w:val="00487E49"/>
    <w:rsid w:val="004903B4"/>
    <w:rsid w:val="004904E9"/>
    <w:rsid w:val="004908E9"/>
    <w:rsid w:val="00490C93"/>
    <w:rsid w:val="00490EB8"/>
    <w:rsid w:val="00490F76"/>
    <w:rsid w:val="0049101A"/>
    <w:rsid w:val="0049124F"/>
    <w:rsid w:val="004914C1"/>
    <w:rsid w:val="00491C24"/>
    <w:rsid w:val="00492728"/>
    <w:rsid w:val="004929C4"/>
    <w:rsid w:val="00492B29"/>
    <w:rsid w:val="00492D26"/>
    <w:rsid w:val="00493229"/>
    <w:rsid w:val="004933DF"/>
    <w:rsid w:val="00493D45"/>
    <w:rsid w:val="00494041"/>
    <w:rsid w:val="00494496"/>
    <w:rsid w:val="004948E1"/>
    <w:rsid w:val="004949B8"/>
    <w:rsid w:val="00494B3E"/>
    <w:rsid w:val="004954AA"/>
    <w:rsid w:val="00495688"/>
    <w:rsid w:val="00495CA2"/>
    <w:rsid w:val="0049627E"/>
    <w:rsid w:val="00496366"/>
    <w:rsid w:val="004963EE"/>
    <w:rsid w:val="004965B4"/>
    <w:rsid w:val="0049665D"/>
    <w:rsid w:val="004966FF"/>
    <w:rsid w:val="004971F1"/>
    <w:rsid w:val="00497375"/>
    <w:rsid w:val="00497719"/>
    <w:rsid w:val="00497858"/>
    <w:rsid w:val="00497CD8"/>
    <w:rsid w:val="004A00C1"/>
    <w:rsid w:val="004A0D8E"/>
    <w:rsid w:val="004A0D97"/>
    <w:rsid w:val="004A19E3"/>
    <w:rsid w:val="004A1F0A"/>
    <w:rsid w:val="004A2181"/>
    <w:rsid w:val="004A2255"/>
    <w:rsid w:val="004A29A5"/>
    <w:rsid w:val="004A2B1E"/>
    <w:rsid w:val="004A3AC5"/>
    <w:rsid w:val="004A4BCB"/>
    <w:rsid w:val="004A521A"/>
    <w:rsid w:val="004A5518"/>
    <w:rsid w:val="004A5543"/>
    <w:rsid w:val="004A596F"/>
    <w:rsid w:val="004A6160"/>
    <w:rsid w:val="004A634F"/>
    <w:rsid w:val="004A636B"/>
    <w:rsid w:val="004A6640"/>
    <w:rsid w:val="004A6AC7"/>
    <w:rsid w:val="004A7580"/>
    <w:rsid w:val="004A7763"/>
    <w:rsid w:val="004A7789"/>
    <w:rsid w:val="004A77A2"/>
    <w:rsid w:val="004A7A83"/>
    <w:rsid w:val="004A7B4C"/>
    <w:rsid w:val="004B002A"/>
    <w:rsid w:val="004B0370"/>
    <w:rsid w:val="004B04C2"/>
    <w:rsid w:val="004B082E"/>
    <w:rsid w:val="004B0970"/>
    <w:rsid w:val="004B0B52"/>
    <w:rsid w:val="004B0B9F"/>
    <w:rsid w:val="004B0C8D"/>
    <w:rsid w:val="004B12A3"/>
    <w:rsid w:val="004B158E"/>
    <w:rsid w:val="004B185E"/>
    <w:rsid w:val="004B1D67"/>
    <w:rsid w:val="004B1E76"/>
    <w:rsid w:val="004B1F3A"/>
    <w:rsid w:val="004B20BD"/>
    <w:rsid w:val="004B2274"/>
    <w:rsid w:val="004B22BB"/>
    <w:rsid w:val="004B2AA0"/>
    <w:rsid w:val="004B3BD6"/>
    <w:rsid w:val="004B3E06"/>
    <w:rsid w:val="004B4144"/>
    <w:rsid w:val="004B4613"/>
    <w:rsid w:val="004B4915"/>
    <w:rsid w:val="004B56D6"/>
    <w:rsid w:val="004B56DB"/>
    <w:rsid w:val="004B581C"/>
    <w:rsid w:val="004B5CD4"/>
    <w:rsid w:val="004B6A8F"/>
    <w:rsid w:val="004B6AEC"/>
    <w:rsid w:val="004B6E08"/>
    <w:rsid w:val="004B6F82"/>
    <w:rsid w:val="004B6FDC"/>
    <w:rsid w:val="004B70C8"/>
    <w:rsid w:val="004B7351"/>
    <w:rsid w:val="004B7434"/>
    <w:rsid w:val="004B753D"/>
    <w:rsid w:val="004B7FC4"/>
    <w:rsid w:val="004C02D7"/>
    <w:rsid w:val="004C0717"/>
    <w:rsid w:val="004C0A71"/>
    <w:rsid w:val="004C0F4C"/>
    <w:rsid w:val="004C1A59"/>
    <w:rsid w:val="004C1D05"/>
    <w:rsid w:val="004C1EAC"/>
    <w:rsid w:val="004C1EB4"/>
    <w:rsid w:val="004C22D9"/>
    <w:rsid w:val="004C2468"/>
    <w:rsid w:val="004C26DF"/>
    <w:rsid w:val="004C3037"/>
    <w:rsid w:val="004C3772"/>
    <w:rsid w:val="004C43B5"/>
    <w:rsid w:val="004C46EE"/>
    <w:rsid w:val="004C4B09"/>
    <w:rsid w:val="004C4EFB"/>
    <w:rsid w:val="004C4F68"/>
    <w:rsid w:val="004C57BD"/>
    <w:rsid w:val="004C5908"/>
    <w:rsid w:val="004C5AB8"/>
    <w:rsid w:val="004C5BF5"/>
    <w:rsid w:val="004C60DC"/>
    <w:rsid w:val="004C6273"/>
    <w:rsid w:val="004C66C0"/>
    <w:rsid w:val="004C672A"/>
    <w:rsid w:val="004C75F8"/>
    <w:rsid w:val="004C7873"/>
    <w:rsid w:val="004D09FB"/>
    <w:rsid w:val="004D0A14"/>
    <w:rsid w:val="004D0B46"/>
    <w:rsid w:val="004D109C"/>
    <w:rsid w:val="004D1C6F"/>
    <w:rsid w:val="004D1D5B"/>
    <w:rsid w:val="004D277B"/>
    <w:rsid w:val="004D2F68"/>
    <w:rsid w:val="004D2F7B"/>
    <w:rsid w:val="004D32F6"/>
    <w:rsid w:val="004D33FF"/>
    <w:rsid w:val="004D4075"/>
    <w:rsid w:val="004D4716"/>
    <w:rsid w:val="004D4F70"/>
    <w:rsid w:val="004D5169"/>
    <w:rsid w:val="004D52F3"/>
    <w:rsid w:val="004D545E"/>
    <w:rsid w:val="004D5594"/>
    <w:rsid w:val="004D589D"/>
    <w:rsid w:val="004D6062"/>
    <w:rsid w:val="004D606E"/>
    <w:rsid w:val="004D6151"/>
    <w:rsid w:val="004D6368"/>
    <w:rsid w:val="004D636B"/>
    <w:rsid w:val="004D6906"/>
    <w:rsid w:val="004D69E5"/>
    <w:rsid w:val="004D6A81"/>
    <w:rsid w:val="004D6E81"/>
    <w:rsid w:val="004D6FED"/>
    <w:rsid w:val="004D73E5"/>
    <w:rsid w:val="004D74E8"/>
    <w:rsid w:val="004D7803"/>
    <w:rsid w:val="004D7F1C"/>
    <w:rsid w:val="004E003C"/>
    <w:rsid w:val="004E093E"/>
    <w:rsid w:val="004E09CE"/>
    <w:rsid w:val="004E0A18"/>
    <w:rsid w:val="004E0D48"/>
    <w:rsid w:val="004E0F2D"/>
    <w:rsid w:val="004E125E"/>
    <w:rsid w:val="004E171E"/>
    <w:rsid w:val="004E17E4"/>
    <w:rsid w:val="004E17F0"/>
    <w:rsid w:val="004E1A92"/>
    <w:rsid w:val="004E1F1A"/>
    <w:rsid w:val="004E2396"/>
    <w:rsid w:val="004E299C"/>
    <w:rsid w:val="004E29F6"/>
    <w:rsid w:val="004E2AD4"/>
    <w:rsid w:val="004E31B7"/>
    <w:rsid w:val="004E441F"/>
    <w:rsid w:val="004E4AA1"/>
    <w:rsid w:val="004E4F5B"/>
    <w:rsid w:val="004E509B"/>
    <w:rsid w:val="004E50D8"/>
    <w:rsid w:val="004E53BE"/>
    <w:rsid w:val="004E5421"/>
    <w:rsid w:val="004E5894"/>
    <w:rsid w:val="004E5921"/>
    <w:rsid w:val="004E5ABF"/>
    <w:rsid w:val="004E5E23"/>
    <w:rsid w:val="004E6070"/>
    <w:rsid w:val="004E6768"/>
    <w:rsid w:val="004E68E1"/>
    <w:rsid w:val="004E6B88"/>
    <w:rsid w:val="004E6C05"/>
    <w:rsid w:val="004E6CE6"/>
    <w:rsid w:val="004E7320"/>
    <w:rsid w:val="004E7520"/>
    <w:rsid w:val="004E7E06"/>
    <w:rsid w:val="004F0233"/>
    <w:rsid w:val="004F02A3"/>
    <w:rsid w:val="004F06EC"/>
    <w:rsid w:val="004F0BC1"/>
    <w:rsid w:val="004F0D16"/>
    <w:rsid w:val="004F0F56"/>
    <w:rsid w:val="004F1A1D"/>
    <w:rsid w:val="004F1EC6"/>
    <w:rsid w:val="004F2726"/>
    <w:rsid w:val="004F3410"/>
    <w:rsid w:val="004F37A3"/>
    <w:rsid w:val="004F3B19"/>
    <w:rsid w:val="004F4452"/>
    <w:rsid w:val="004F4C2F"/>
    <w:rsid w:val="004F4CEF"/>
    <w:rsid w:val="004F4D47"/>
    <w:rsid w:val="004F4DBE"/>
    <w:rsid w:val="004F5136"/>
    <w:rsid w:val="004F5AB1"/>
    <w:rsid w:val="004F5E63"/>
    <w:rsid w:val="004F66FB"/>
    <w:rsid w:val="004F6787"/>
    <w:rsid w:val="004F67BA"/>
    <w:rsid w:val="004F6815"/>
    <w:rsid w:val="004F69AF"/>
    <w:rsid w:val="004F69E5"/>
    <w:rsid w:val="004F6CF2"/>
    <w:rsid w:val="004F7145"/>
    <w:rsid w:val="004F7D6E"/>
    <w:rsid w:val="00500173"/>
    <w:rsid w:val="00500228"/>
    <w:rsid w:val="005009D4"/>
    <w:rsid w:val="00500A9F"/>
    <w:rsid w:val="005018A9"/>
    <w:rsid w:val="00501B79"/>
    <w:rsid w:val="00501BC0"/>
    <w:rsid w:val="00501DBC"/>
    <w:rsid w:val="005024AC"/>
    <w:rsid w:val="00502A9A"/>
    <w:rsid w:val="00502C0D"/>
    <w:rsid w:val="00502CE1"/>
    <w:rsid w:val="005033E9"/>
    <w:rsid w:val="0050361C"/>
    <w:rsid w:val="00503DFE"/>
    <w:rsid w:val="0050467F"/>
    <w:rsid w:val="00504C59"/>
    <w:rsid w:val="00504CCB"/>
    <w:rsid w:val="00504E98"/>
    <w:rsid w:val="00505B60"/>
    <w:rsid w:val="00506103"/>
    <w:rsid w:val="00506162"/>
    <w:rsid w:val="0050672E"/>
    <w:rsid w:val="00506E6F"/>
    <w:rsid w:val="0050711C"/>
    <w:rsid w:val="005077C9"/>
    <w:rsid w:val="00507973"/>
    <w:rsid w:val="00507A78"/>
    <w:rsid w:val="00507F03"/>
    <w:rsid w:val="00510E07"/>
    <w:rsid w:val="005111B6"/>
    <w:rsid w:val="005112DB"/>
    <w:rsid w:val="005119E6"/>
    <w:rsid w:val="00511BB9"/>
    <w:rsid w:val="00511F2B"/>
    <w:rsid w:val="00512087"/>
    <w:rsid w:val="005126D1"/>
    <w:rsid w:val="00512A7C"/>
    <w:rsid w:val="00512E49"/>
    <w:rsid w:val="00512EE4"/>
    <w:rsid w:val="00513E1C"/>
    <w:rsid w:val="00513EBC"/>
    <w:rsid w:val="00514EA5"/>
    <w:rsid w:val="00515171"/>
    <w:rsid w:val="005154E6"/>
    <w:rsid w:val="00515529"/>
    <w:rsid w:val="00515D55"/>
    <w:rsid w:val="00515ECD"/>
    <w:rsid w:val="0051645A"/>
    <w:rsid w:val="005166B4"/>
    <w:rsid w:val="00516F7E"/>
    <w:rsid w:val="00517002"/>
    <w:rsid w:val="005171C7"/>
    <w:rsid w:val="005175D6"/>
    <w:rsid w:val="0051786D"/>
    <w:rsid w:val="00517C0E"/>
    <w:rsid w:val="00517E15"/>
    <w:rsid w:val="00517ECB"/>
    <w:rsid w:val="00520B2B"/>
    <w:rsid w:val="00520D5A"/>
    <w:rsid w:val="00520FB3"/>
    <w:rsid w:val="00521062"/>
    <w:rsid w:val="005214B8"/>
    <w:rsid w:val="005219AB"/>
    <w:rsid w:val="00521C39"/>
    <w:rsid w:val="0052237C"/>
    <w:rsid w:val="005224AC"/>
    <w:rsid w:val="00522DA7"/>
    <w:rsid w:val="00522DAD"/>
    <w:rsid w:val="0052300D"/>
    <w:rsid w:val="0052318B"/>
    <w:rsid w:val="0052375F"/>
    <w:rsid w:val="00523966"/>
    <w:rsid w:val="00523C0D"/>
    <w:rsid w:val="005245A9"/>
    <w:rsid w:val="00524666"/>
    <w:rsid w:val="005249C9"/>
    <w:rsid w:val="00524B9E"/>
    <w:rsid w:val="0052505A"/>
    <w:rsid w:val="00525164"/>
    <w:rsid w:val="00525452"/>
    <w:rsid w:val="005256BC"/>
    <w:rsid w:val="00525961"/>
    <w:rsid w:val="00525BE2"/>
    <w:rsid w:val="00525F0F"/>
    <w:rsid w:val="00526A7A"/>
    <w:rsid w:val="00526C03"/>
    <w:rsid w:val="0052744F"/>
    <w:rsid w:val="005274FB"/>
    <w:rsid w:val="005279F3"/>
    <w:rsid w:val="00527F27"/>
    <w:rsid w:val="00527FC8"/>
    <w:rsid w:val="00530316"/>
    <w:rsid w:val="00530348"/>
    <w:rsid w:val="0053072F"/>
    <w:rsid w:val="0053085C"/>
    <w:rsid w:val="005319B5"/>
    <w:rsid w:val="00531BAA"/>
    <w:rsid w:val="00531DC5"/>
    <w:rsid w:val="005322F5"/>
    <w:rsid w:val="005329BE"/>
    <w:rsid w:val="00533056"/>
    <w:rsid w:val="00533AA3"/>
    <w:rsid w:val="00533BD1"/>
    <w:rsid w:val="00533C06"/>
    <w:rsid w:val="00533C84"/>
    <w:rsid w:val="00533D7A"/>
    <w:rsid w:val="00533E4C"/>
    <w:rsid w:val="0053419B"/>
    <w:rsid w:val="005343F2"/>
    <w:rsid w:val="00534591"/>
    <w:rsid w:val="00534739"/>
    <w:rsid w:val="00534EE0"/>
    <w:rsid w:val="005350E4"/>
    <w:rsid w:val="00535234"/>
    <w:rsid w:val="00535703"/>
    <w:rsid w:val="00535A9F"/>
    <w:rsid w:val="00535BF0"/>
    <w:rsid w:val="00535CD7"/>
    <w:rsid w:val="00535DD5"/>
    <w:rsid w:val="00536372"/>
    <w:rsid w:val="005370C2"/>
    <w:rsid w:val="00537715"/>
    <w:rsid w:val="00537AAB"/>
    <w:rsid w:val="00537E37"/>
    <w:rsid w:val="00540192"/>
    <w:rsid w:val="00540273"/>
    <w:rsid w:val="0054034E"/>
    <w:rsid w:val="0054073B"/>
    <w:rsid w:val="0054086D"/>
    <w:rsid w:val="00540893"/>
    <w:rsid w:val="00540D75"/>
    <w:rsid w:val="00540DD8"/>
    <w:rsid w:val="005417AF"/>
    <w:rsid w:val="005419E7"/>
    <w:rsid w:val="00541DB4"/>
    <w:rsid w:val="00542237"/>
    <w:rsid w:val="00542C2B"/>
    <w:rsid w:val="00542D88"/>
    <w:rsid w:val="00543654"/>
    <w:rsid w:val="00543C2E"/>
    <w:rsid w:val="00543D93"/>
    <w:rsid w:val="005440C8"/>
    <w:rsid w:val="0054445F"/>
    <w:rsid w:val="005444F2"/>
    <w:rsid w:val="0054480E"/>
    <w:rsid w:val="00544DBA"/>
    <w:rsid w:val="00546542"/>
    <w:rsid w:val="00546B11"/>
    <w:rsid w:val="00546BA0"/>
    <w:rsid w:val="005472DE"/>
    <w:rsid w:val="00547372"/>
    <w:rsid w:val="00547459"/>
    <w:rsid w:val="00547762"/>
    <w:rsid w:val="00547D34"/>
    <w:rsid w:val="00547D48"/>
    <w:rsid w:val="00550335"/>
    <w:rsid w:val="00550656"/>
    <w:rsid w:val="005507D8"/>
    <w:rsid w:val="00550902"/>
    <w:rsid w:val="00551176"/>
    <w:rsid w:val="0055159E"/>
    <w:rsid w:val="005515ED"/>
    <w:rsid w:val="005515F1"/>
    <w:rsid w:val="00551604"/>
    <w:rsid w:val="00551840"/>
    <w:rsid w:val="00551FD4"/>
    <w:rsid w:val="0055265C"/>
    <w:rsid w:val="00553235"/>
    <w:rsid w:val="0055343B"/>
    <w:rsid w:val="005534B1"/>
    <w:rsid w:val="005534B4"/>
    <w:rsid w:val="005546E5"/>
    <w:rsid w:val="00554AF8"/>
    <w:rsid w:val="00554C6D"/>
    <w:rsid w:val="005557CA"/>
    <w:rsid w:val="00555B71"/>
    <w:rsid w:val="00555BFC"/>
    <w:rsid w:val="00555D73"/>
    <w:rsid w:val="00555ED0"/>
    <w:rsid w:val="00555F50"/>
    <w:rsid w:val="0055687A"/>
    <w:rsid w:val="0055696A"/>
    <w:rsid w:val="00556D2C"/>
    <w:rsid w:val="005574CA"/>
    <w:rsid w:val="005578D3"/>
    <w:rsid w:val="00557B3F"/>
    <w:rsid w:val="00560428"/>
    <w:rsid w:val="00560476"/>
    <w:rsid w:val="005607BF"/>
    <w:rsid w:val="0056084E"/>
    <w:rsid w:val="00561028"/>
    <w:rsid w:val="0056190A"/>
    <w:rsid w:val="00561F13"/>
    <w:rsid w:val="00562303"/>
    <w:rsid w:val="005623F9"/>
    <w:rsid w:val="0056285B"/>
    <w:rsid w:val="00563B5F"/>
    <w:rsid w:val="00564200"/>
    <w:rsid w:val="00564203"/>
    <w:rsid w:val="005647EE"/>
    <w:rsid w:val="00564E79"/>
    <w:rsid w:val="00565265"/>
    <w:rsid w:val="00565463"/>
    <w:rsid w:val="005657C9"/>
    <w:rsid w:val="005662E9"/>
    <w:rsid w:val="00566585"/>
    <w:rsid w:val="005665C2"/>
    <w:rsid w:val="00566789"/>
    <w:rsid w:val="005667ED"/>
    <w:rsid w:val="005667FF"/>
    <w:rsid w:val="005668FB"/>
    <w:rsid w:val="00566D24"/>
    <w:rsid w:val="005703B4"/>
    <w:rsid w:val="00570E9F"/>
    <w:rsid w:val="00571219"/>
    <w:rsid w:val="0057135E"/>
    <w:rsid w:val="00571567"/>
    <w:rsid w:val="00571EF2"/>
    <w:rsid w:val="00572516"/>
    <w:rsid w:val="00572C51"/>
    <w:rsid w:val="0057317A"/>
    <w:rsid w:val="00573C12"/>
    <w:rsid w:val="00573EB7"/>
    <w:rsid w:val="005742FB"/>
    <w:rsid w:val="005744A4"/>
    <w:rsid w:val="005748EC"/>
    <w:rsid w:val="00574ECA"/>
    <w:rsid w:val="005752CE"/>
    <w:rsid w:val="00575422"/>
    <w:rsid w:val="005755EB"/>
    <w:rsid w:val="00576055"/>
    <w:rsid w:val="0057616C"/>
    <w:rsid w:val="005764ED"/>
    <w:rsid w:val="005767D0"/>
    <w:rsid w:val="00576F36"/>
    <w:rsid w:val="00576FB9"/>
    <w:rsid w:val="00577270"/>
    <w:rsid w:val="00577817"/>
    <w:rsid w:val="00577C63"/>
    <w:rsid w:val="00580177"/>
    <w:rsid w:val="005802EB"/>
    <w:rsid w:val="005803F8"/>
    <w:rsid w:val="0058072C"/>
    <w:rsid w:val="00580C27"/>
    <w:rsid w:val="00580F2A"/>
    <w:rsid w:val="00581308"/>
    <w:rsid w:val="00581658"/>
    <w:rsid w:val="00581B03"/>
    <w:rsid w:val="005820C2"/>
    <w:rsid w:val="0058226F"/>
    <w:rsid w:val="005827C3"/>
    <w:rsid w:val="005829B6"/>
    <w:rsid w:val="00583286"/>
    <w:rsid w:val="0058336B"/>
    <w:rsid w:val="00583607"/>
    <w:rsid w:val="00583842"/>
    <w:rsid w:val="00583A33"/>
    <w:rsid w:val="00583AEC"/>
    <w:rsid w:val="00584329"/>
    <w:rsid w:val="00584DF4"/>
    <w:rsid w:val="00584EC7"/>
    <w:rsid w:val="0058556E"/>
    <w:rsid w:val="00585660"/>
    <w:rsid w:val="00585E4A"/>
    <w:rsid w:val="005865BA"/>
    <w:rsid w:val="005866BA"/>
    <w:rsid w:val="005869EA"/>
    <w:rsid w:val="00586B23"/>
    <w:rsid w:val="00587991"/>
    <w:rsid w:val="00590463"/>
    <w:rsid w:val="00590770"/>
    <w:rsid w:val="005907EA"/>
    <w:rsid w:val="005918E0"/>
    <w:rsid w:val="00591D0F"/>
    <w:rsid w:val="00591FF3"/>
    <w:rsid w:val="0059252B"/>
    <w:rsid w:val="00592A9C"/>
    <w:rsid w:val="00592C7C"/>
    <w:rsid w:val="005930C2"/>
    <w:rsid w:val="0059340F"/>
    <w:rsid w:val="00593AA0"/>
    <w:rsid w:val="00593D62"/>
    <w:rsid w:val="00593F00"/>
    <w:rsid w:val="005940FF"/>
    <w:rsid w:val="005943C3"/>
    <w:rsid w:val="00594C85"/>
    <w:rsid w:val="00594E59"/>
    <w:rsid w:val="0059554D"/>
    <w:rsid w:val="00595B37"/>
    <w:rsid w:val="00596E81"/>
    <w:rsid w:val="00597137"/>
    <w:rsid w:val="005974AC"/>
    <w:rsid w:val="005974D0"/>
    <w:rsid w:val="00597DF7"/>
    <w:rsid w:val="00597F97"/>
    <w:rsid w:val="005A0409"/>
    <w:rsid w:val="005A04DA"/>
    <w:rsid w:val="005A05FC"/>
    <w:rsid w:val="005A0BA5"/>
    <w:rsid w:val="005A1123"/>
    <w:rsid w:val="005A1C48"/>
    <w:rsid w:val="005A2638"/>
    <w:rsid w:val="005A2904"/>
    <w:rsid w:val="005A2CDC"/>
    <w:rsid w:val="005A2D17"/>
    <w:rsid w:val="005A2F3C"/>
    <w:rsid w:val="005A3151"/>
    <w:rsid w:val="005A3367"/>
    <w:rsid w:val="005A37C6"/>
    <w:rsid w:val="005A3909"/>
    <w:rsid w:val="005A3932"/>
    <w:rsid w:val="005A3D9C"/>
    <w:rsid w:val="005A4108"/>
    <w:rsid w:val="005A423E"/>
    <w:rsid w:val="005A43C6"/>
    <w:rsid w:val="005A43F1"/>
    <w:rsid w:val="005A465C"/>
    <w:rsid w:val="005A479D"/>
    <w:rsid w:val="005A50C6"/>
    <w:rsid w:val="005A5459"/>
    <w:rsid w:val="005A59A3"/>
    <w:rsid w:val="005A6022"/>
    <w:rsid w:val="005A62F4"/>
    <w:rsid w:val="005A66D6"/>
    <w:rsid w:val="005A7361"/>
    <w:rsid w:val="005A756F"/>
    <w:rsid w:val="005A7A52"/>
    <w:rsid w:val="005B01E0"/>
    <w:rsid w:val="005B08F5"/>
    <w:rsid w:val="005B0E11"/>
    <w:rsid w:val="005B1904"/>
    <w:rsid w:val="005B1E85"/>
    <w:rsid w:val="005B208E"/>
    <w:rsid w:val="005B24E4"/>
    <w:rsid w:val="005B258D"/>
    <w:rsid w:val="005B2710"/>
    <w:rsid w:val="005B275D"/>
    <w:rsid w:val="005B283A"/>
    <w:rsid w:val="005B2BDD"/>
    <w:rsid w:val="005B2ED6"/>
    <w:rsid w:val="005B2F48"/>
    <w:rsid w:val="005B2FCA"/>
    <w:rsid w:val="005B3263"/>
    <w:rsid w:val="005B3419"/>
    <w:rsid w:val="005B3C94"/>
    <w:rsid w:val="005B463B"/>
    <w:rsid w:val="005B4D61"/>
    <w:rsid w:val="005B5044"/>
    <w:rsid w:val="005B524A"/>
    <w:rsid w:val="005B5AAF"/>
    <w:rsid w:val="005B5E2F"/>
    <w:rsid w:val="005B5F46"/>
    <w:rsid w:val="005B654B"/>
    <w:rsid w:val="005B7757"/>
    <w:rsid w:val="005B7974"/>
    <w:rsid w:val="005B7D52"/>
    <w:rsid w:val="005B7E72"/>
    <w:rsid w:val="005C03E1"/>
    <w:rsid w:val="005C09EF"/>
    <w:rsid w:val="005C0CE2"/>
    <w:rsid w:val="005C158A"/>
    <w:rsid w:val="005C1A4C"/>
    <w:rsid w:val="005C1F5A"/>
    <w:rsid w:val="005C2654"/>
    <w:rsid w:val="005C2E69"/>
    <w:rsid w:val="005C308E"/>
    <w:rsid w:val="005C33E2"/>
    <w:rsid w:val="005C45CB"/>
    <w:rsid w:val="005C46B2"/>
    <w:rsid w:val="005C484C"/>
    <w:rsid w:val="005C4A5F"/>
    <w:rsid w:val="005C4E11"/>
    <w:rsid w:val="005C50AE"/>
    <w:rsid w:val="005C54AF"/>
    <w:rsid w:val="005C565D"/>
    <w:rsid w:val="005C56BA"/>
    <w:rsid w:val="005C588E"/>
    <w:rsid w:val="005C6766"/>
    <w:rsid w:val="005C6DE1"/>
    <w:rsid w:val="005C718B"/>
    <w:rsid w:val="005C71AA"/>
    <w:rsid w:val="005C75C2"/>
    <w:rsid w:val="005C7B1C"/>
    <w:rsid w:val="005C7B32"/>
    <w:rsid w:val="005C7C1C"/>
    <w:rsid w:val="005C7FBF"/>
    <w:rsid w:val="005D04C6"/>
    <w:rsid w:val="005D06F8"/>
    <w:rsid w:val="005D08ED"/>
    <w:rsid w:val="005D0CE9"/>
    <w:rsid w:val="005D11CE"/>
    <w:rsid w:val="005D141C"/>
    <w:rsid w:val="005D2815"/>
    <w:rsid w:val="005D29CB"/>
    <w:rsid w:val="005D2D16"/>
    <w:rsid w:val="005D3520"/>
    <w:rsid w:val="005D3628"/>
    <w:rsid w:val="005D3B85"/>
    <w:rsid w:val="005D3F07"/>
    <w:rsid w:val="005D4020"/>
    <w:rsid w:val="005D4096"/>
    <w:rsid w:val="005D4947"/>
    <w:rsid w:val="005D4CD0"/>
    <w:rsid w:val="005D5050"/>
    <w:rsid w:val="005D5EA5"/>
    <w:rsid w:val="005D65EA"/>
    <w:rsid w:val="005D6A68"/>
    <w:rsid w:val="005D7250"/>
    <w:rsid w:val="005D77C2"/>
    <w:rsid w:val="005D793F"/>
    <w:rsid w:val="005D7A6D"/>
    <w:rsid w:val="005D7BC7"/>
    <w:rsid w:val="005D7F72"/>
    <w:rsid w:val="005E02AB"/>
    <w:rsid w:val="005E0B4B"/>
    <w:rsid w:val="005E11FF"/>
    <w:rsid w:val="005E17A4"/>
    <w:rsid w:val="005E1AE6"/>
    <w:rsid w:val="005E2023"/>
    <w:rsid w:val="005E2152"/>
    <w:rsid w:val="005E2D9C"/>
    <w:rsid w:val="005E2F4D"/>
    <w:rsid w:val="005E3067"/>
    <w:rsid w:val="005E3779"/>
    <w:rsid w:val="005E39CD"/>
    <w:rsid w:val="005E3B61"/>
    <w:rsid w:val="005E4B26"/>
    <w:rsid w:val="005E4B6B"/>
    <w:rsid w:val="005E4E7E"/>
    <w:rsid w:val="005E5879"/>
    <w:rsid w:val="005E61ED"/>
    <w:rsid w:val="005E6502"/>
    <w:rsid w:val="005E65B1"/>
    <w:rsid w:val="005E6C24"/>
    <w:rsid w:val="005E6D30"/>
    <w:rsid w:val="005E72DA"/>
    <w:rsid w:val="005E7361"/>
    <w:rsid w:val="005E7513"/>
    <w:rsid w:val="005E77A0"/>
    <w:rsid w:val="005E77EC"/>
    <w:rsid w:val="005E7E4E"/>
    <w:rsid w:val="005E7F3D"/>
    <w:rsid w:val="005F00FF"/>
    <w:rsid w:val="005F0235"/>
    <w:rsid w:val="005F0279"/>
    <w:rsid w:val="005F0A91"/>
    <w:rsid w:val="005F0FB6"/>
    <w:rsid w:val="005F22E9"/>
    <w:rsid w:val="005F24F3"/>
    <w:rsid w:val="005F292D"/>
    <w:rsid w:val="005F2AB6"/>
    <w:rsid w:val="005F3251"/>
    <w:rsid w:val="005F33FB"/>
    <w:rsid w:val="005F3604"/>
    <w:rsid w:val="005F3CAD"/>
    <w:rsid w:val="005F3E4F"/>
    <w:rsid w:val="005F4288"/>
    <w:rsid w:val="005F45EC"/>
    <w:rsid w:val="005F4824"/>
    <w:rsid w:val="005F4A72"/>
    <w:rsid w:val="005F4ABB"/>
    <w:rsid w:val="005F4DE1"/>
    <w:rsid w:val="005F508F"/>
    <w:rsid w:val="005F52F5"/>
    <w:rsid w:val="005F5615"/>
    <w:rsid w:val="005F57FB"/>
    <w:rsid w:val="005F6073"/>
    <w:rsid w:val="005F7018"/>
    <w:rsid w:val="005F7334"/>
    <w:rsid w:val="005F7E52"/>
    <w:rsid w:val="00600508"/>
    <w:rsid w:val="00600907"/>
    <w:rsid w:val="0060119D"/>
    <w:rsid w:val="006013DE"/>
    <w:rsid w:val="006014CC"/>
    <w:rsid w:val="00602328"/>
    <w:rsid w:val="00602334"/>
    <w:rsid w:val="00602950"/>
    <w:rsid w:val="00602CBE"/>
    <w:rsid w:val="00602E22"/>
    <w:rsid w:val="00603275"/>
    <w:rsid w:val="00603A2F"/>
    <w:rsid w:val="00603A3C"/>
    <w:rsid w:val="00603F1D"/>
    <w:rsid w:val="00604670"/>
    <w:rsid w:val="00604903"/>
    <w:rsid w:val="00604C6D"/>
    <w:rsid w:val="00605699"/>
    <w:rsid w:val="0060600A"/>
    <w:rsid w:val="0060613B"/>
    <w:rsid w:val="00606D42"/>
    <w:rsid w:val="00606F61"/>
    <w:rsid w:val="00607071"/>
    <w:rsid w:val="006070C2"/>
    <w:rsid w:val="00607245"/>
    <w:rsid w:val="006075A2"/>
    <w:rsid w:val="0060768A"/>
    <w:rsid w:val="00607AA3"/>
    <w:rsid w:val="00610185"/>
    <w:rsid w:val="006105F6"/>
    <w:rsid w:val="0061080C"/>
    <w:rsid w:val="00610CC4"/>
    <w:rsid w:val="00611176"/>
    <w:rsid w:val="006111FE"/>
    <w:rsid w:val="006117DC"/>
    <w:rsid w:val="00611826"/>
    <w:rsid w:val="00613308"/>
    <w:rsid w:val="00613498"/>
    <w:rsid w:val="006138EC"/>
    <w:rsid w:val="00614105"/>
    <w:rsid w:val="00614174"/>
    <w:rsid w:val="0061570D"/>
    <w:rsid w:val="00615752"/>
    <w:rsid w:val="00615A56"/>
    <w:rsid w:val="00615DF9"/>
    <w:rsid w:val="006166AD"/>
    <w:rsid w:val="006167BC"/>
    <w:rsid w:val="006169C5"/>
    <w:rsid w:val="006177D8"/>
    <w:rsid w:val="00620331"/>
    <w:rsid w:val="00620923"/>
    <w:rsid w:val="00620C4D"/>
    <w:rsid w:val="0062102A"/>
    <w:rsid w:val="006212A9"/>
    <w:rsid w:val="0062168C"/>
    <w:rsid w:val="00621B3F"/>
    <w:rsid w:val="0062202C"/>
    <w:rsid w:val="0062237C"/>
    <w:rsid w:val="0062240D"/>
    <w:rsid w:val="00622697"/>
    <w:rsid w:val="0062269D"/>
    <w:rsid w:val="00622E57"/>
    <w:rsid w:val="00622EF6"/>
    <w:rsid w:val="0062376B"/>
    <w:rsid w:val="00623A14"/>
    <w:rsid w:val="00623CBB"/>
    <w:rsid w:val="00623ED1"/>
    <w:rsid w:val="00624245"/>
    <w:rsid w:val="006244E9"/>
    <w:rsid w:val="0062476B"/>
    <w:rsid w:val="00624868"/>
    <w:rsid w:val="0062492A"/>
    <w:rsid w:val="006252A2"/>
    <w:rsid w:val="006253DB"/>
    <w:rsid w:val="00625545"/>
    <w:rsid w:val="00625597"/>
    <w:rsid w:val="006255DE"/>
    <w:rsid w:val="006260B8"/>
    <w:rsid w:val="00626600"/>
    <w:rsid w:val="00626626"/>
    <w:rsid w:val="00626916"/>
    <w:rsid w:val="006269EA"/>
    <w:rsid w:val="00626AA0"/>
    <w:rsid w:val="00627795"/>
    <w:rsid w:val="00627796"/>
    <w:rsid w:val="0062783C"/>
    <w:rsid w:val="00627DEA"/>
    <w:rsid w:val="00627F7D"/>
    <w:rsid w:val="0063031B"/>
    <w:rsid w:val="00630385"/>
    <w:rsid w:val="00630463"/>
    <w:rsid w:val="00630770"/>
    <w:rsid w:val="006308FF"/>
    <w:rsid w:val="0063152A"/>
    <w:rsid w:val="00631767"/>
    <w:rsid w:val="00631E2D"/>
    <w:rsid w:val="00632A4E"/>
    <w:rsid w:val="00632B97"/>
    <w:rsid w:val="0063306C"/>
    <w:rsid w:val="00633468"/>
    <w:rsid w:val="0063382E"/>
    <w:rsid w:val="00634452"/>
    <w:rsid w:val="0063457C"/>
    <w:rsid w:val="006348D8"/>
    <w:rsid w:val="00634A60"/>
    <w:rsid w:val="00634A6F"/>
    <w:rsid w:val="00634D8C"/>
    <w:rsid w:val="0063532F"/>
    <w:rsid w:val="00635456"/>
    <w:rsid w:val="00635657"/>
    <w:rsid w:val="00636202"/>
    <w:rsid w:val="006363C5"/>
    <w:rsid w:val="00636839"/>
    <w:rsid w:val="00640E6D"/>
    <w:rsid w:val="006414C9"/>
    <w:rsid w:val="006419EB"/>
    <w:rsid w:val="00641EA9"/>
    <w:rsid w:val="006421D7"/>
    <w:rsid w:val="006421ED"/>
    <w:rsid w:val="00642858"/>
    <w:rsid w:val="00642B3F"/>
    <w:rsid w:val="00642C71"/>
    <w:rsid w:val="006430F9"/>
    <w:rsid w:val="006434B5"/>
    <w:rsid w:val="00643534"/>
    <w:rsid w:val="006436B1"/>
    <w:rsid w:val="00643F2F"/>
    <w:rsid w:val="0064473B"/>
    <w:rsid w:val="006447D8"/>
    <w:rsid w:val="00644E5C"/>
    <w:rsid w:val="00644EB6"/>
    <w:rsid w:val="006455C9"/>
    <w:rsid w:val="00645AFC"/>
    <w:rsid w:val="006461BE"/>
    <w:rsid w:val="006468FC"/>
    <w:rsid w:val="00646CAE"/>
    <w:rsid w:val="00646ED1"/>
    <w:rsid w:val="00647290"/>
    <w:rsid w:val="0064787E"/>
    <w:rsid w:val="00647A20"/>
    <w:rsid w:val="0065091A"/>
    <w:rsid w:val="00650A6B"/>
    <w:rsid w:val="00650EC0"/>
    <w:rsid w:val="00650F24"/>
    <w:rsid w:val="00651907"/>
    <w:rsid w:val="00652B83"/>
    <w:rsid w:val="00652F17"/>
    <w:rsid w:val="006534AA"/>
    <w:rsid w:val="00653CFB"/>
    <w:rsid w:val="00653F4B"/>
    <w:rsid w:val="00654056"/>
    <w:rsid w:val="006543DA"/>
    <w:rsid w:val="006548F6"/>
    <w:rsid w:val="00654A9F"/>
    <w:rsid w:val="00654C26"/>
    <w:rsid w:val="006552D1"/>
    <w:rsid w:val="00655D73"/>
    <w:rsid w:val="00655F1A"/>
    <w:rsid w:val="0065614D"/>
    <w:rsid w:val="006562B1"/>
    <w:rsid w:val="00656CF3"/>
    <w:rsid w:val="00656F28"/>
    <w:rsid w:val="00657FDF"/>
    <w:rsid w:val="006603E4"/>
    <w:rsid w:val="00660504"/>
    <w:rsid w:val="0066092C"/>
    <w:rsid w:val="00660D8D"/>
    <w:rsid w:val="00660E6F"/>
    <w:rsid w:val="006614EC"/>
    <w:rsid w:val="006617C6"/>
    <w:rsid w:val="00662052"/>
    <w:rsid w:val="006625E7"/>
    <w:rsid w:val="00662AFA"/>
    <w:rsid w:val="00662B0F"/>
    <w:rsid w:val="00662D0A"/>
    <w:rsid w:val="00662DAF"/>
    <w:rsid w:val="00662EBF"/>
    <w:rsid w:val="006638D8"/>
    <w:rsid w:val="00663CD1"/>
    <w:rsid w:val="00663F28"/>
    <w:rsid w:val="006640B8"/>
    <w:rsid w:val="00664158"/>
    <w:rsid w:val="00664227"/>
    <w:rsid w:val="00664376"/>
    <w:rsid w:val="006643CA"/>
    <w:rsid w:val="006645DA"/>
    <w:rsid w:val="00664A98"/>
    <w:rsid w:val="00664E27"/>
    <w:rsid w:val="006655BF"/>
    <w:rsid w:val="00665FB7"/>
    <w:rsid w:val="00665FE1"/>
    <w:rsid w:val="00666656"/>
    <w:rsid w:val="00666993"/>
    <w:rsid w:val="00666CDE"/>
    <w:rsid w:val="00666DB7"/>
    <w:rsid w:val="00666FB2"/>
    <w:rsid w:val="00667105"/>
    <w:rsid w:val="00667A2F"/>
    <w:rsid w:val="00667CC6"/>
    <w:rsid w:val="00667D68"/>
    <w:rsid w:val="00667DDB"/>
    <w:rsid w:val="00670D8F"/>
    <w:rsid w:val="0067196C"/>
    <w:rsid w:val="00672180"/>
    <w:rsid w:val="00672411"/>
    <w:rsid w:val="00672CD9"/>
    <w:rsid w:val="00672DD7"/>
    <w:rsid w:val="00672DE9"/>
    <w:rsid w:val="00672E39"/>
    <w:rsid w:val="00673411"/>
    <w:rsid w:val="00673500"/>
    <w:rsid w:val="00673CCF"/>
    <w:rsid w:val="00673D62"/>
    <w:rsid w:val="00674934"/>
    <w:rsid w:val="00674B8D"/>
    <w:rsid w:val="00674D5A"/>
    <w:rsid w:val="00674DAA"/>
    <w:rsid w:val="00675D8A"/>
    <w:rsid w:val="0067611C"/>
    <w:rsid w:val="006764DB"/>
    <w:rsid w:val="006765D3"/>
    <w:rsid w:val="0067661C"/>
    <w:rsid w:val="00676670"/>
    <w:rsid w:val="00676695"/>
    <w:rsid w:val="00676A98"/>
    <w:rsid w:val="00676F73"/>
    <w:rsid w:val="00677B47"/>
    <w:rsid w:val="006801BC"/>
    <w:rsid w:val="0068026A"/>
    <w:rsid w:val="00680592"/>
    <w:rsid w:val="00680649"/>
    <w:rsid w:val="00680E32"/>
    <w:rsid w:val="006814C9"/>
    <w:rsid w:val="00681879"/>
    <w:rsid w:val="00682972"/>
    <w:rsid w:val="00682CD1"/>
    <w:rsid w:val="00682EEE"/>
    <w:rsid w:val="0068312D"/>
    <w:rsid w:val="00683313"/>
    <w:rsid w:val="006844C1"/>
    <w:rsid w:val="006846CF"/>
    <w:rsid w:val="00684D5C"/>
    <w:rsid w:val="00685770"/>
    <w:rsid w:val="00685C95"/>
    <w:rsid w:val="00685E7E"/>
    <w:rsid w:val="0068601D"/>
    <w:rsid w:val="0068602D"/>
    <w:rsid w:val="00686C0D"/>
    <w:rsid w:val="00686E1D"/>
    <w:rsid w:val="006871A8"/>
    <w:rsid w:val="006876C6"/>
    <w:rsid w:val="006876D1"/>
    <w:rsid w:val="0068783F"/>
    <w:rsid w:val="006879D1"/>
    <w:rsid w:val="00687C33"/>
    <w:rsid w:val="00687C3D"/>
    <w:rsid w:val="0069087E"/>
    <w:rsid w:val="00691196"/>
    <w:rsid w:val="006913D8"/>
    <w:rsid w:val="006914AE"/>
    <w:rsid w:val="00691926"/>
    <w:rsid w:val="00691BF1"/>
    <w:rsid w:val="0069202C"/>
    <w:rsid w:val="00692397"/>
    <w:rsid w:val="006929CB"/>
    <w:rsid w:val="00692ACD"/>
    <w:rsid w:val="00692C88"/>
    <w:rsid w:val="006933E5"/>
    <w:rsid w:val="00693621"/>
    <w:rsid w:val="0069374F"/>
    <w:rsid w:val="006941A0"/>
    <w:rsid w:val="0069479A"/>
    <w:rsid w:val="00694956"/>
    <w:rsid w:val="00695222"/>
    <w:rsid w:val="0069532B"/>
    <w:rsid w:val="00695646"/>
    <w:rsid w:val="0069602C"/>
    <w:rsid w:val="00696165"/>
    <w:rsid w:val="006966C1"/>
    <w:rsid w:val="00696751"/>
    <w:rsid w:val="006976B0"/>
    <w:rsid w:val="0069782C"/>
    <w:rsid w:val="00697894"/>
    <w:rsid w:val="00697CFD"/>
    <w:rsid w:val="00697E25"/>
    <w:rsid w:val="00697ECC"/>
    <w:rsid w:val="006A0745"/>
    <w:rsid w:val="006A09B6"/>
    <w:rsid w:val="006A0D71"/>
    <w:rsid w:val="006A0DA3"/>
    <w:rsid w:val="006A0FE3"/>
    <w:rsid w:val="006A1AC7"/>
    <w:rsid w:val="006A1B87"/>
    <w:rsid w:val="006A2E0C"/>
    <w:rsid w:val="006A3083"/>
    <w:rsid w:val="006A44CD"/>
    <w:rsid w:val="006A58C9"/>
    <w:rsid w:val="006A5A0E"/>
    <w:rsid w:val="006A62B3"/>
    <w:rsid w:val="006A63AF"/>
    <w:rsid w:val="006A6615"/>
    <w:rsid w:val="006A6AE1"/>
    <w:rsid w:val="006A6B14"/>
    <w:rsid w:val="006A757A"/>
    <w:rsid w:val="006A78C9"/>
    <w:rsid w:val="006A78EB"/>
    <w:rsid w:val="006A7A0D"/>
    <w:rsid w:val="006A7A35"/>
    <w:rsid w:val="006A7CEA"/>
    <w:rsid w:val="006A7E29"/>
    <w:rsid w:val="006A7EB8"/>
    <w:rsid w:val="006A7F26"/>
    <w:rsid w:val="006A7FB1"/>
    <w:rsid w:val="006B0C12"/>
    <w:rsid w:val="006B1318"/>
    <w:rsid w:val="006B17C5"/>
    <w:rsid w:val="006B1C49"/>
    <w:rsid w:val="006B1C8A"/>
    <w:rsid w:val="006B2B9F"/>
    <w:rsid w:val="006B2D2F"/>
    <w:rsid w:val="006B2E10"/>
    <w:rsid w:val="006B2E70"/>
    <w:rsid w:val="006B3007"/>
    <w:rsid w:val="006B36E3"/>
    <w:rsid w:val="006B36FE"/>
    <w:rsid w:val="006B3854"/>
    <w:rsid w:val="006B3A32"/>
    <w:rsid w:val="006B3EAA"/>
    <w:rsid w:val="006B46AD"/>
    <w:rsid w:val="006B4884"/>
    <w:rsid w:val="006B560B"/>
    <w:rsid w:val="006B5A6C"/>
    <w:rsid w:val="006B68A3"/>
    <w:rsid w:val="006B6934"/>
    <w:rsid w:val="006B7D54"/>
    <w:rsid w:val="006C0AD6"/>
    <w:rsid w:val="006C0E78"/>
    <w:rsid w:val="006C1055"/>
    <w:rsid w:val="006C142F"/>
    <w:rsid w:val="006C1479"/>
    <w:rsid w:val="006C15F6"/>
    <w:rsid w:val="006C16D4"/>
    <w:rsid w:val="006C1825"/>
    <w:rsid w:val="006C1B39"/>
    <w:rsid w:val="006C1C5D"/>
    <w:rsid w:val="006C1FDF"/>
    <w:rsid w:val="006C212F"/>
    <w:rsid w:val="006C2650"/>
    <w:rsid w:val="006C2D6C"/>
    <w:rsid w:val="006C2DB7"/>
    <w:rsid w:val="006C31B7"/>
    <w:rsid w:val="006C3EA5"/>
    <w:rsid w:val="006C3FAA"/>
    <w:rsid w:val="006C4536"/>
    <w:rsid w:val="006C47D6"/>
    <w:rsid w:val="006C4B0B"/>
    <w:rsid w:val="006C4BA6"/>
    <w:rsid w:val="006C4D98"/>
    <w:rsid w:val="006C4E5D"/>
    <w:rsid w:val="006C541B"/>
    <w:rsid w:val="006C56F5"/>
    <w:rsid w:val="006C5828"/>
    <w:rsid w:val="006C5E52"/>
    <w:rsid w:val="006C60D8"/>
    <w:rsid w:val="006C63A1"/>
    <w:rsid w:val="006C672A"/>
    <w:rsid w:val="006C67F5"/>
    <w:rsid w:val="006C78B8"/>
    <w:rsid w:val="006C7B2C"/>
    <w:rsid w:val="006C7E1A"/>
    <w:rsid w:val="006D009E"/>
    <w:rsid w:val="006D0922"/>
    <w:rsid w:val="006D0958"/>
    <w:rsid w:val="006D0C21"/>
    <w:rsid w:val="006D0EA9"/>
    <w:rsid w:val="006D11B2"/>
    <w:rsid w:val="006D1CE6"/>
    <w:rsid w:val="006D1D40"/>
    <w:rsid w:val="006D1E5C"/>
    <w:rsid w:val="006D2045"/>
    <w:rsid w:val="006D211A"/>
    <w:rsid w:val="006D2C44"/>
    <w:rsid w:val="006D2F8D"/>
    <w:rsid w:val="006D3929"/>
    <w:rsid w:val="006D3938"/>
    <w:rsid w:val="006D3B8F"/>
    <w:rsid w:val="006D3D6D"/>
    <w:rsid w:val="006D3FE8"/>
    <w:rsid w:val="006D43BF"/>
    <w:rsid w:val="006D482E"/>
    <w:rsid w:val="006D4E52"/>
    <w:rsid w:val="006D4F10"/>
    <w:rsid w:val="006D53A9"/>
    <w:rsid w:val="006D55CC"/>
    <w:rsid w:val="006D58C4"/>
    <w:rsid w:val="006D5960"/>
    <w:rsid w:val="006D59D8"/>
    <w:rsid w:val="006D5AC6"/>
    <w:rsid w:val="006D5BA4"/>
    <w:rsid w:val="006D5C22"/>
    <w:rsid w:val="006D6547"/>
    <w:rsid w:val="006D6A3C"/>
    <w:rsid w:val="006D6E9E"/>
    <w:rsid w:val="006D7087"/>
    <w:rsid w:val="006D7331"/>
    <w:rsid w:val="006D7E88"/>
    <w:rsid w:val="006E0D53"/>
    <w:rsid w:val="006E113F"/>
    <w:rsid w:val="006E11EE"/>
    <w:rsid w:val="006E1595"/>
    <w:rsid w:val="006E1853"/>
    <w:rsid w:val="006E19C1"/>
    <w:rsid w:val="006E1C3E"/>
    <w:rsid w:val="006E1CB8"/>
    <w:rsid w:val="006E1D8B"/>
    <w:rsid w:val="006E1DB0"/>
    <w:rsid w:val="006E1F28"/>
    <w:rsid w:val="006E2459"/>
    <w:rsid w:val="006E2609"/>
    <w:rsid w:val="006E2CAC"/>
    <w:rsid w:val="006E353B"/>
    <w:rsid w:val="006E4056"/>
    <w:rsid w:val="006E464E"/>
    <w:rsid w:val="006E4886"/>
    <w:rsid w:val="006E4ADE"/>
    <w:rsid w:val="006E5401"/>
    <w:rsid w:val="006E5557"/>
    <w:rsid w:val="006E5FA5"/>
    <w:rsid w:val="006E62C6"/>
    <w:rsid w:val="006E63B1"/>
    <w:rsid w:val="006E647D"/>
    <w:rsid w:val="006E7A41"/>
    <w:rsid w:val="006E7C59"/>
    <w:rsid w:val="006F0C4E"/>
    <w:rsid w:val="006F1050"/>
    <w:rsid w:val="006F11D0"/>
    <w:rsid w:val="006F14AD"/>
    <w:rsid w:val="006F16E1"/>
    <w:rsid w:val="006F1A1C"/>
    <w:rsid w:val="006F1B37"/>
    <w:rsid w:val="006F1F9A"/>
    <w:rsid w:val="006F276F"/>
    <w:rsid w:val="006F289E"/>
    <w:rsid w:val="006F2ECB"/>
    <w:rsid w:val="006F2FA4"/>
    <w:rsid w:val="006F31B8"/>
    <w:rsid w:val="006F3680"/>
    <w:rsid w:val="006F372D"/>
    <w:rsid w:val="006F3934"/>
    <w:rsid w:val="006F3D15"/>
    <w:rsid w:val="006F3D9A"/>
    <w:rsid w:val="006F40C8"/>
    <w:rsid w:val="006F4AFE"/>
    <w:rsid w:val="006F4B53"/>
    <w:rsid w:val="006F4D02"/>
    <w:rsid w:val="006F4E39"/>
    <w:rsid w:val="006F4F8D"/>
    <w:rsid w:val="006F52AF"/>
    <w:rsid w:val="006F53EA"/>
    <w:rsid w:val="006F5658"/>
    <w:rsid w:val="006F5BC2"/>
    <w:rsid w:val="006F5F34"/>
    <w:rsid w:val="006F6CD7"/>
    <w:rsid w:val="006F73B9"/>
    <w:rsid w:val="006F7E77"/>
    <w:rsid w:val="00700003"/>
    <w:rsid w:val="00700416"/>
    <w:rsid w:val="007004E0"/>
    <w:rsid w:val="0070063C"/>
    <w:rsid w:val="00700E59"/>
    <w:rsid w:val="00701053"/>
    <w:rsid w:val="00701425"/>
    <w:rsid w:val="00701692"/>
    <w:rsid w:val="00701715"/>
    <w:rsid w:val="00702276"/>
    <w:rsid w:val="00702E1D"/>
    <w:rsid w:val="007033F0"/>
    <w:rsid w:val="00703623"/>
    <w:rsid w:val="007036B5"/>
    <w:rsid w:val="0070385E"/>
    <w:rsid w:val="00703A90"/>
    <w:rsid w:val="00703D76"/>
    <w:rsid w:val="00704042"/>
    <w:rsid w:val="00704F86"/>
    <w:rsid w:val="00705679"/>
    <w:rsid w:val="00705996"/>
    <w:rsid w:val="00705A67"/>
    <w:rsid w:val="00705B70"/>
    <w:rsid w:val="00705E76"/>
    <w:rsid w:val="00705EEE"/>
    <w:rsid w:val="007062BE"/>
    <w:rsid w:val="007069E0"/>
    <w:rsid w:val="0070794A"/>
    <w:rsid w:val="00707952"/>
    <w:rsid w:val="00707E36"/>
    <w:rsid w:val="00707E59"/>
    <w:rsid w:val="0071019F"/>
    <w:rsid w:val="007104F9"/>
    <w:rsid w:val="0071085C"/>
    <w:rsid w:val="00710F49"/>
    <w:rsid w:val="00711E4B"/>
    <w:rsid w:val="007120D2"/>
    <w:rsid w:val="00712165"/>
    <w:rsid w:val="007122CD"/>
    <w:rsid w:val="0071246D"/>
    <w:rsid w:val="00712D10"/>
    <w:rsid w:val="00713069"/>
    <w:rsid w:val="007132FC"/>
    <w:rsid w:val="0071368B"/>
    <w:rsid w:val="00713D2B"/>
    <w:rsid w:val="0071459C"/>
    <w:rsid w:val="007149DA"/>
    <w:rsid w:val="00714DF0"/>
    <w:rsid w:val="00714E14"/>
    <w:rsid w:val="0071504E"/>
    <w:rsid w:val="007152BA"/>
    <w:rsid w:val="0071536B"/>
    <w:rsid w:val="00715B34"/>
    <w:rsid w:val="00715B7B"/>
    <w:rsid w:val="007160B5"/>
    <w:rsid w:val="00716537"/>
    <w:rsid w:val="00716573"/>
    <w:rsid w:val="0071684E"/>
    <w:rsid w:val="00716D7D"/>
    <w:rsid w:val="007170B7"/>
    <w:rsid w:val="00717201"/>
    <w:rsid w:val="00717754"/>
    <w:rsid w:val="00717772"/>
    <w:rsid w:val="00717961"/>
    <w:rsid w:val="00720719"/>
    <w:rsid w:val="007210BC"/>
    <w:rsid w:val="0072120A"/>
    <w:rsid w:val="007220FD"/>
    <w:rsid w:val="0072226C"/>
    <w:rsid w:val="007224D8"/>
    <w:rsid w:val="007227F0"/>
    <w:rsid w:val="00722872"/>
    <w:rsid w:val="00722CE1"/>
    <w:rsid w:val="007230F1"/>
    <w:rsid w:val="00724178"/>
    <w:rsid w:val="007243CA"/>
    <w:rsid w:val="00725032"/>
    <w:rsid w:val="007252B1"/>
    <w:rsid w:val="0072534F"/>
    <w:rsid w:val="007258E6"/>
    <w:rsid w:val="00725A8C"/>
    <w:rsid w:val="00726054"/>
    <w:rsid w:val="00726807"/>
    <w:rsid w:val="00726A1A"/>
    <w:rsid w:val="00726AD2"/>
    <w:rsid w:val="00726D8F"/>
    <w:rsid w:val="00726EBC"/>
    <w:rsid w:val="00727727"/>
    <w:rsid w:val="007278B0"/>
    <w:rsid w:val="00727A8D"/>
    <w:rsid w:val="00727C5D"/>
    <w:rsid w:val="0073018C"/>
    <w:rsid w:val="00730A38"/>
    <w:rsid w:val="00730C22"/>
    <w:rsid w:val="00730C66"/>
    <w:rsid w:val="007310AF"/>
    <w:rsid w:val="0073166A"/>
    <w:rsid w:val="00731982"/>
    <w:rsid w:val="00731E40"/>
    <w:rsid w:val="00731EDE"/>
    <w:rsid w:val="00731F24"/>
    <w:rsid w:val="00732480"/>
    <w:rsid w:val="00732B42"/>
    <w:rsid w:val="00733315"/>
    <w:rsid w:val="007334B0"/>
    <w:rsid w:val="0073367B"/>
    <w:rsid w:val="00733942"/>
    <w:rsid w:val="00734189"/>
    <w:rsid w:val="0073437C"/>
    <w:rsid w:val="00734F29"/>
    <w:rsid w:val="00735005"/>
    <w:rsid w:val="007351A3"/>
    <w:rsid w:val="00735494"/>
    <w:rsid w:val="00735B1C"/>
    <w:rsid w:val="00735C0F"/>
    <w:rsid w:val="00736292"/>
    <w:rsid w:val="00736322"/>
    <w:rsid w:val="0073671D"/>
    <w:rsid w:val="00736AB0"/>
    <w:rsid w:val="00736B62"/>
    <w:rsid w:val="00736FBF"/>
    <w:rsid w:val="00737611"/>
    <w:rsid w:val="007376C8"/>
    <w:rsid w:val="007377ED"/>
    <w:rsid w:val="00737DA3"/>
    <w:rsid w:val="00740227"/>
    <w:rsid w:val="0074031B"/>
    <w:rsid w:val="007408F7"/>
    <w:rsid w:val="007409C7"/>
    <w:rsid w:val="00740A61"/>
    <w:rsid w:val="00740C34"/>
    <w:rsid w:val="00741A46"/>
    <w:rsid w:val="00742000"/>
    <w:rsid w:val="00742A3B"/>
    <w:rsid w:val="00742A41"/>
    <w:rsid w:val="007438A8"/>
    <w:rsid w:val="007439A9"/>
    <w:rsid w:val="00743D4C"/>
    <w:rsid w:val="00744310"/>
    <w:rsid w:val="0074445F"/>
    <w:rsid w:val="00744924"/>
    <w:rsid w:val="00744AEF"/>
    <w:rsid w:val="00744EAC"/>
    <w:rsid w:val="00744F77"/>
    <w:rsid w:val="0074515A"/>
    <w:rsid w:val="00746457"/>
    <w:rsid w:val="007471BB"/>
    <w:rsid w:val="0074759D"/>
    <w:rsid w:val="00747A37"/>
    <w:rsid w:val="00747FC2"/>
    <w:rsid w:val="00750298"/>
    <w:rsid w:val="00750C15"/>
    <w:rsid w:val="00750D38"/>
    <w:rsid w:val="00750E49"/>
    <w:rsid w:val="00750FE8"/>
    <w:rsid w:val="0075136A"/>
    <w:rsid w:val="007516FC"/>
    <w:rsid w:val="0075196F"/>
    <w:rsid w:val="00752798"/>
    <w:rsid w:val="007529CC"/>
    <w:rsid w:val="00752EF5"/>
    <w:rsid w:val="00752F83"/>
    <w:rsid w:val="00753264"/>
    <w:rsid w:val="007534E1"/>
    <w:rsid w:val="00753515"/>
    <w:rsid w:val="00753695"/>
    <w:rsid w:val="00753CD5"/>
    <w:rsid w:val="0075418F"/>
    <w:rsid w:val="007545A4"/>
    <w:rsid w:val="00754997"/>
    <w:rsid w:val="00754E0F"/>
    <w:rsid w:val="007553DB"/>
    <w:rsid w:val="00755850"/>
    <w:rsid w:val="007559D4"/>
    <w:rsid w:val="00755B50"/>
    <w:rsid w:val="00755C9A"/>
    <w:rsid w:val="00755D0B"/>
    <w:rsid w:val="00755E9D"/>
    <w:rsid w:val="007562AD"/>
    <w:rsid w:val="00756381"/>
    <w:rsid w:val="007567B5"/>
    <w:rsid w:val="007569DF"/>
    <w:rsid w:val="00756AF5"/>
    <w:rsid w:val="00756B4E"/>
    <w:rsid w:val="00756CB2"/>
    <w:rsid w:val="00756D22"/>
    <w:rsid w:val="00756FAD"/>
    <w:rsid w:val="007576A8"/>
    <w:rsid w:val="00757759"/>
    <w:rsid w:val="007600F2"/>
    <w:rsid w:val="0076086A"/>
    <w:rsid w:val="00760A31"/>
    <w:rsid w:val="00760D4F"/>
    <w:rsid w:val="007611EC"/>
    <w:rsid w:val="00761438"/>
    <w:rsid w:val="00761541"/>
    <w:rsid w:val="007617AD"/>
    <w:rsid w:val="00761924"/>
    <w:rsid w:val="00761B28"/>
    <w:rsid w:val="00761C82"/>
    <w:rsid w:val="00761F71"/>
    <w:rsid w:val="00762371"/>
    <w:rsid w:val="0076265E"/>
    <w:rsid w:val="007628E9"/>
    <w:rsid w:val="00762EDE"/>
    <w:rsid w:val="00763FD8"/>
    <w:rsid w:val="0076442D"/>
    <w:rsid w:val="007644CA"/>
    <w:rsid w:val="00764A2D"/>
    <w:rsid w:val="00764E1B"/>
    <w:rsid w:val="00765295"/>
    <w:rsid w:val="0076562A"/>
    <w:rsid w:val="00765983"/>
    <w:rsid w:val="007662CE"/>
    <w:rsid w:val="00766652"/>
    <w:rsid w:val="00766896"/>
    <w:rsid w:val="00766C65"/>
    <w:rsid w:val="00767092"/>
    <w:rsid w:val="007675A2"/>
    <w:rsid w:val="0076797A"/>
    <w:rsid w:val="00767F22"/>
    <w:rsid w:val="007700AF"/>
    <w:rsid w:val="007701B8"/>
    <w:rsid w:val="00770312"/>
    <w:rsid w:val="0077093A"/>
    <w:rsid w:val="00770E52"/>
    <w:rsid w:val="00771197"/>
    <w:rsid w:val="00771272"/>
    <w:rsid w:val="00771406"/>
    <w:rsid w:val="0077171B"/>
    <w:rsid w:val="007718B6"/>
    <w:rsid w:val="00772010"/>
    <w:rsid w:val="0077212D"/>
    <w:rsid w:val="0077213B"/>
    <w:rsid w:val="00772682"/>
    <w:rsid w:val="007726C3"/>
    <w:rsid w:val="00772BFA"/>
    <w:rsid w:val="00772E85"/>
    <w:rsid w:val="00773501"/>
    <w:rsid w:val="00773B35"/>
    <w:rsid w:val="00773FF2"/>
    <w:rsid w:val="00774414"/>
    <w:rsid w:val="00774463"/>
    <w:rsid w:val="0077473F"/>
    <w:rsid w:val="00775A4F"/>
    <w:rsid w:val="007760E9"/>
    <w:rsid w:val="007761AC"/>
    <w:rsid w:val="00776202"/>
    <w:rsid w:val="0077646A"/>
    <w:rsid w:val="007767FA"/>
    <w:rsid w:val="00776A14"/>
    <w:rsid w:val="0077722F"/>
    <w:rsid w:val="007772F9"/>
    <w:rsid w:val="00777611"/>
    <w:rsid w:val="00777A51"/>
    <w:rsid w:val="00777B71"/>
    <w:rsid w:val="0078062F"/>
    <w:rsid w:val="00780B97"/>
    <w:rsid w:val="00780BE0"/>
    <w:rsid w:val="00780D1F"/>
    <w:rsid w:val="00780DA3"/>
    <w:rsid w:val="00781149"/>
    <w:rsid w:val="00781588"/>
    <w:rsid w:val="007815B4"/>
    <w:rsid w:val="00781B32"/>
    <w:rsid w:val="00781BAD"/>
    <w:rsid w:val="00781BDB"/>
    <w:rsid w:val="007826ED"/>
    <w:rsid w:val="00782834"/>
    <w:rsid w:val="007831FC"/>
    <w:rsid w:val="00783601"/>
    <w:rsid w:val="00784487"/>
    <w:rsid w:val="00784AA4"/>
    <w:rsid w:val="00784ADE"/>
    <w:rsid w:val="00784E3D"/>
    <w:rsid w:val="00785074"/>
    <w:rsid w:val="0078510C"/>
    <w:rsid w:val="00785946"/>
    <w:rsid w:val="00785BE6"/>
    <w:rsid w:val="00786148"/>
    <w:rsid w:val="007867E1"/>
    <w:rsid w:val="00786878"/>
    <w:rsid w:val="00787474"/>
    <w:rsid w:val="007877C5"/>
    <w:rsid w:val="00787BEA"/>
    <w:rsid w:val="00787D72"/>
    <w:rsid w:val="00787E38"/>
    <w:rsid w:val="007902B0"/>
    <w:rsid w:val="007909D0"/>
    <w:rsid w:val="00790AE2"/>
    <w:rsid w:val="00790F53"/>
    <w:rsid w:val="00791107"/>
    <w:rsid w:val="0079117E"/>
    <w:rsid w:val="00791984"/>
    <w:rsid w:val="00791B33"/>
    <w:rsid w:val="00791D5A"/>
    <w:rsid w:val="00791E78"/>
    <w:rsid w:val="007925D7"/>
    <w:rsid w:val="00792F77"/>
    <w:rsid w:val="0079393C"/>
    <w:rsid w:val="00793E54"/>
    <w:rsid w:val="00794245"/>
    <w:rsid w:val="00794742"/>
    <w:rsid w:val="00794946"/>
    <w:rsid w:val="00794B95"/>
    <w:rsid w:val="00794B9A"/>
    <w:rsid w:val="00794CF4"/>
    <w:rsid w:val="00795414"/>
    <w:rsid w:val="00795645"/>
    <w:rsid w:val="00795ECB"/>
    <w:rsid w:val="00795FB1"/>
    <w:rsid w:val="0079606E"/>
    <w:rsid w:val="00796354"/>
    <w:rsid w:val="007966CA"/>
    <w:rsid w:val="00796C45"/>
    <w:rsid w:val="00796C68"/>
    <w:rsid w:val="00797429"/>
    <w:rsid w:val="00797650"/>
    <w:rsid w:val="00797CBB"/>
    <w:rsid w:val="007A00DC"/>
    <w:rsid w:val="007A0792"/>
    <w:rsid w:val="007A09CB"/>
    <w:rsid w:val="007A0D2F"/>
    <w:rsid w:val="007A1009"/>
    <w:rsid w:val="007A15BF"/>
    <w:rsid w:val="007A164E"/>
    <w:rsid w:val="007A1BEE"/>
    <w:rsid w:val="007A1C63"/>
    <w:rsid w:val="007A1FF6"/>
    <w:rsid w:val="007A27E8"/>
    <w:rsid w:val="007A2CC3"/>
    <w:rsid w:val="007A2EC6"/>
    <w:rsid w:val="007A2FBF"/>
    <w:rsid w:val="007A32A2"/>
    <w:rsid w:val="007A35FF"/>
    <w:rsid w:val="007A360F"/>
    <w:rsid w:val="007A3AFB"/>
    <w:rsid w:val="007A4243"/>
    <w:rsid w:val="007A4748"/>
    <w:rsid w:val="007A4CFB"/>
    <w:rsid w:val="007A5096"/>
    <w:rsid w:val="007A56A5"/>
    <w:rsid w:val="007A5BD1"/>
    <w:rsid w:val="007A5E3F"/>
    <w:rsid w:val="007A60A4"/>
    <w:rsid w:val="007A6364"/>
    <w:rsid w:val="007A64F1"/>
    <w:rsid w:val="007A69DE"/>
    <w:rsid w:val="007A6CB1"/>
    <w:rsid w:val="007A6E7F"/>
    <w:rsid w:val="007A7069"/>
    <w:rsid w:val="007A7330"/>
    <w:rsid w:val="007A75D9"/>
    <w:rsid w:val="007B0497"/>
    <w:rsid w:val="007B0643"/>
    <w:rsid w:val="007B074B"/>
    <w:rsid w:val="007B0B17"/>
    <w:rsid w:val="007B1384"/>
    <w:rsid w:val="007B1919"/>
    <w:rsid w:val="007B2128"/>
    <w:rsid w:val="007B28A7"/>
    <w:rsid w:val="007B319C"/>
    <w:rsid w:val="007B31D0"/>
    <w:rsid w:val="007B33C9"/>
    <w:rsid w:val="007B3932"/>
    <w:rsid w:val="007B3978"/>
    <w:rsid w:val="007B3D08"/>
    <w:rsid w:val="007B402C"/>
    <w:rsid w:val="007B409A"/>
    <w:rsid w:val="007B4B17"/>
    <w:rsid w:val="007B530F"/>
    <w:rsid w:val="007B5655"/>
    <w:rsid w:val="007B56CA"/>
    <w:rsid w:val="007B5B30"/>
    <w:rsid w:val="007B611E"/>
    <w:rsid w:val="007B6426"/>
    <w:rsid w:val="007B671F"/>
    <w:rsid w:val="007B6860"/>
    <w:rsid w:val="007B6D30"/>
    <w:rsid w:val="007B7338"/>
    <w:rsid w:val="007B742B"/>
    <w:rsid w:val="007B77A0"/>
    <w:rsid w:val="007B7B87"/>
    <w:rsid w:val="007B7EAB"/>
    <w:rsid w:val="007C089A"/>
    <w:rsid w:val="007C101E"/>
    <w:rsid w:val="007C1510"/>
    <w:rsid w:val="007C1703"/>
    <w:rsid w:val="007C1A53"/>
    <w:rsid w:val="007C1DE3"/>
    <w:rsid w:val="007C28F9"/>
    <w:rsid w:val="007C29E7"/>
    <w:rsid w:val="007C2ABE"/>
    <w:rsid w:val="007C2EAD"/>
    <w:rsid w:val="007C3479"/>
    <w:rsid w:val="007C41E2"/>
    <w:rsid w:val="007C4589"/>
    <w:rsid w:val="007C4631"/>
    <w:rsid w:val="007C4BCB"/>
    <w:rsid w:val="007C5055"/>
    <w:rsid w:val="007C51B9"/>
    <w:rsid w:val="007C5C4D"/>
    <w:rsid w:val="007C5E57"/>
    <w:rsid w:val="007C6504"/>
    <w:rsid w:val="007C67AC"/>
    <w:rsid w:val="007C6D39"/>
    <w:rsid w:val="007C6ECA"/>
    <w:rsid w:val="007C775B"/>
    <w:rsid w:val="007C77E5"/>
    <w:rsid w:val="007C7AF8"/>
    <w:rsid w:val="007C7F0C"/>
    <w:rsid w:val="007D00F1"/>
    <w:rsid w:val="007D0243"/>
    <w:rsid w:val="007D0F5B"/>
    <w:rsid w:val="007D11AA"/>
    <w:rsid w:val="007D125D"/>
    <w:rsid w:val="007D14A5"/>
    <w:rsid w:val="007D1588"/>
    <w:rsid w:val="007D1CC4"/>
    <w:rsid w:val="007D1EBA"/>
    <w:rsid w:val="007D20B9"/>
    <w:rsid w:val="007D2611"/>
    <w:rsid w:val="007D3855"/>
    <w:rsid w:val="007D3AB6"/>
    <w:rsid w:val="007D3FA7"/>
    <w:rsid w:val="007D404A"/>
    <w:rsid w:val="007D43FD"/>
    <w:rsid w:val="007D44E9"/>
    <w:rsid w:val="007D45A8"/>
    <w:rsid w:val="007D4638"/>
    <w:rsid w:val="007D4802"/>
    <w:rsid w:val="007D4933"/>
    <w:rsid w:val="007D5871"/>
    <w:rsid w:val="007D5A5F"/>
    <w:rsid w:val="007D5AB5"/>
    <w:rsid w:val="007D5DE9"/>
    <w:rsid w:val="007D5E3B"/>
    <w:rsid w:val="007D65B8"/>
    <w:rsid w:val="007D6745"/>
    <w:rsid w:val="007D6E0C"/>
    <w:rsid w:val="007D6E44"/>
    <w:rsid w:val="007D6F65"/>
    <w:rsid w:val="007D722B"/>
    <w:rsid w:val="007D7C76"/>
    <w:rsid w:val="007E0156"/>
    <w:rsid w:val="007E0307"/>
    <w:rsid w:val="007E0339"/>
    <w:rsid w:val="007E0E66"/>
    <w:rsid w:val="007E0F2E"/>
    <w:rsid w:val="007E1D0D"/>
    <w:rsid w:val="007E1D1C"/>
    <w:rsid w:val="007E2166"/>
    <w:rsid w:val="007E26FC"/>
    <w:rsid w:val="007E28DC"/>
    <w:rsid w:val="007E33FD"/>
    <w:rsid w:val="007E3A9F"/>
    <w:rsid w:val="007E3C31"/>
    <w:rsid w:val="007E3E0B"/>
    <w:rsid w:val="007E3EFD"/>
    <w:rsid w:val="007E41DA"/>
    <w:rsid w:val="007E44FF"/>
    <w:rsid w:val="007E4674"/>
    <w:rsid w:val="007E482E"/>
    <w:rsid w:val="007E5276"/>
    <w:rsid w:val="007E52A3"/>
    <w:rsid w:val="007E5632"/>
    <w:rsid w:val="007E5895"/>
    <w:rsid w:val="007E616F"/>
    <w:rsid w:val="007E657C"/>
    <w:rsid w:val="007E681B"/>
    <w:rsid w:val="007E6D97"/>
    <w:rsid w:val="007E6F79"/>
    <w:rsid w:val="007E7003"/>
    <w:rsid w:val="007E7578"/>
    <w:rsid w:val="007F01A1"/>
    <w:rsid w:val="007F0493"/>
    <w:rsid w:val="007F0569"/>
    <w:rsid w:val="007F0677"/>
    <w:rsid w:val="007F0F0E"/>
    <w:rsid w:val="007F1225"/>
    <w:rsid w:val="007F1338"/>
    <w:rsid w:val="007F193A"/>
    <w:rsid w:val="007F229F"/>
    <w:rsid w:val="007F24D0"/>
    <w:rsid w:val="007F2533"/>
    <w:rsid w:val="007F256C"/>
    <w:rsid w:val="007F2B0F"/>
    <w:rsid w:val="007F2DBB"/>
    <w:rsid w:val="007F31EE"/>
    <w:rsid w:val="007F3893"/>
    <w:rsid w:val="007F3EA4"/>
    <w:rsid w:val="007F4582"/>
    <w:rsid w:val="007F458E"/>
    <w:rsid w:val="007F4B2B"/>
    <w:rsid w:val="007F4B71"/>
    <w:rsid w:val="007F5393"/>
    <w:rsid w:val="007F5D98"/>
    <w:rsid w:val="007F65D3"/>
    <w:rsid w:val="007F65E4"/>
    <w:rsid w:val="007F65E9"/>
    <w:rsid w:val="007F684D"/>
    <w:rsid w:val="007F72A7"/>
    <w:rsid w:val="007F7878"/>
    <w:rsid w:val="007F78BF"/>
    <w:rsid w:val="00800365"/>
    <w:rsid w:val="008004E8"/>
    <w:rsid w:val="00800D32"/>
    <w:rsid w:val="008012A2"/>
    <w:rsid w:val="0080194B"/>
    <w:rsid w:val="00801B76"/>
    <w:rsid w:val="00801CF2"/>
    <w:rsid w:val="00802246"/>
    <w:rsid w:val="00802895"/>
    <w:rsid w:val="00802AC0"/>
    <w:rsid w:val="00802B54"/>
    <w:rsid w:val="00802E68"/>
    <w:rsid w:val="0080327A"/>
    <w:rsid w:val="0080398B"/>
    <w:rsid w:val="008039D8"/>
    <w:rsid w:val="00803A5E"/>
    <w:rsid w:val="00803F59"/>
    <w:rsid w:val="008046D9"/>
    <w:rsid w:val="00804A25"/>
    <w:rsid w:val="00805172"/>
    <w:rsid w:val="00805657"/>
    <w:rsid w:val="0080570A"/>
    <w:rsid w:val="00805B60"/>
    <w:rsid w:val="00806207"/>
    <w:rsid w:val="008063FB"/>
    <w:rsid w:val="00806B22"/>
    <w:rsid w:val="00807274"/>
    <w:rsid w:val="00807B56"/>
    <w:rsid w:val="00807F4D"/>
    <w:rsid w:val="008100FD"/>
    <w:rsid w:val="008108C2"/>
    <w:rsid w:val="0081090F"/>
    <w:rsid w:val="00810F3A"/>
    <w:rsid w:val="00810F65"/>
    <w:rsid w:val="00811730"/>
    <w:rsid w:val="0081209F"/>
    <w:rsid w:val="00812691"/>
    <w:rsid w:val="008127E1"/>
    <w:rsid w:val="00812E48"/>
    <w:rsid w:val="008136B7"/>
    <w:rsid w:val="008136CF"/>
    <w:rsid w:val="008138BC"/>
    <w:rsid w:val="0081425A"/>
    <w:rsid w:val="00814A7E"/>
    <w:rsid w:val="00814C13"/>
    <w:rsid w:val="00814CBE"/>
    <w:rsid w:val="008152DD"/>
    <w:rsid w:val="008155AB"/>
    <w:rsid w:val="008156BC"/>
    <w:rsid w:val="0081589C"/>
    <w:rsid w:val="00815927"/>
    <w:rsid w:val="00815C51"/>
    <w:rsid w:val="00815C7D"/>
    <w:rsid w:val="0081647A"/>
    <w:rsid w:val="00816A9C"/>
    <w:rsid w:val="00816B28"/>
    <w:rsid w:val="00816BE2"/>
    <w:rsid w:val="00816EAD"/>
    <w:rsid w:val="00817841"/>
    <w:rsid w:val="008178C8"/>
    <w:rsid w:val="00817C29"/>
    <w:rsid w:val="00817F24"/>
    <w:rsid w:val="00820298"/>
    <w:rsid w:val="00820854"/>
    <w:rsid w:val="00820A64"/>
    <w:rsid w:val="00820CF5"/>
    <w:rsid w:val="00821225"/>
    <w:rsid w:val="0082141E"/>
    <w:rsid w:val="00821501"/>
    <w:rsid w:val="00821A5F"/>
    <w:rsid w:val="00821C97"/>
    <w:rsid w:val="00821D95"/>
    <w:rsid w:val="00821F2C"/>
    <w:rsid w:val="00822323"/>
    <w:rsid w:val="008230F0"/>
    <w:rsid w:val="00823129"/>
    <w:rsid w:val="0082386B"/>
    <w:rsid w:val="00823C5B"/>
    <w:rsid w:val="00824B1C"/>
    <w:rsid w:val="008250F9"/>
    <w:rsid w:val="0082514E"/>
    <w:rsid w:val="0082541B"/>
    <w:rsid w:val="008257DF"/>
    <w:rsid w:val="008263C1"/>
    <w:rsid w:val="008265FE"/>
    <w:rsid w:val="00826694"/>
    <w:rsid w:val="008266BA"/>
    <w:rsid w:val="0082670B"/>
    <w:rsid w:val="0082677E"/>
    <w:rsid w:val="00826FEA"/>
    <w:rsid w:val="00827416"/>
    <w:rsid w:val="0082755E"/>
    <w:rsid w:val="008303FA"/>
    <w:rsid w:val="00830756"/>
    <w:rsid w:val="00830C28"/>
    <w:rsid w:val="00831FA1"/>
    <w:rsid w:val="0083202A"/>
    <w:rsid w:val="008329C1"/>
    <w:rsid w:val="00832F10"/>
    <w:rsid w:val="008332E1"/>
    <w:rsid w:val="00833CC2"/>
    <w:rsid w:val="00833F09"/>
    <w:rsid w:val="00833F44"/>
    <w:rsid w:val="008340E3"/>
    <w:rsid w:val="00834253"/>
    <w:rsid w:val="008345D2"/>
    <w:rsid w:val="0083495B"/>
    <w:rsid w:val="00834B28"/>
    <w:rsid w:val="00835C1C"/>
    <w:rsid w:val="0083607B"/>
    <w:rsid w:val="008362EF"/>
    <w:rsid w:val="008364E1"/>
    <w:rsid w:val="00836EAC"/>
    <w:rsid w:val="008370BD"/>
    <w:rsid w:val="00837179"/>
    <w:rsid w:val="0083760E"/>
    <w:rsid w:val="00837F6E"/>
    <w:rsid w:val="00840E1C"/>
    <w:rsid w:val="00841393"/>
    <w:rsid w:val="00841C34"/>
    <w:rsid w:val="00841FD9"/>
    <w:rsid w:val="00842236"/>
    <w:rsid w:val="008422C8"/>
    <w:rsid w:val="00842CEB"/>
    <w:rsid w:val="00842D82"/>
    <w:rsid w:val="00842E69"/>
    <w:rsid w:val="0084311A"/>
    <w:rsid w:val="008434D3"/>
    <w:rsid w:val="008435B5"/>
    <w:rsid w:val="008438C3"/>
    <w:rsid w:val="00843BB5"/>
    <w:rsid w:val="00844052"/>
    <w:rsid w:val="00844353"/>
    <w:rsid w:val="00844602"/>
    <w:rsid w:val="0084491F"/>
    <w:rsid w:val="00844BE7"/>
    <w:rsid w:val="0084578B"/>
    <w:rsid w:val="00845AC7"/>
    <w:rsid w:val="00845EE9"/>
    <w:rsid w:val="00846288"/>
    <w:rsid w:val="00846D3B"/>
    <w:rsid w:val="00846EBF"/>
    <w:rsid w:val="008470B3"/>
    <w:rsid w:val="0084768F"/>
    <w:rsid w:val="00847745"/>
    <w:rsid w:val="00850AAF"/>
    <w:rsid w:val="0085110F"/>
    <w:rsid w:val="008511F2"/>
    <w:rsid w:val="008525AE"/>
    <w:rsid w:val="00852762"/>
    <w:rsid w:val="008529D1"/>
    <w:rsid w:val="00852AFA"/>
    <w:rsid w:val="00852B78"/>
    <w:rsid w:val="0085353B"/>
    <w:rsid w:val="00853B4A"/>
    <w:rsid w:val="008545A1"/>
    <w:rsid w:val="00854DF7"/>
    <w:rsid w:val="008557F1"/>
    <w:rsid w:val="00855B73"/>
    <w:rsid w:val="00855F45"/>
    <w:rsid w:val="00856029"/>
    <w:rsid w:val="008560C6"/>
    <w:rsid w:val="00856945"/>
    <w:rsid w:val="0085706F"/>
    <w:rsid w:val="008570EC"/>
    <w:rsid w:val="008571DA"/>
    <w:rsid w:val="00857521"/>
    <w:rsid w:val="00857CCD"/>
    <w:rsid w:val="00860812"/>
    <w:rsid w:val="008609F9"/>
    <w:rsid w:val="00860FF5"/>
    <w:rsid w:val="00861044"/>
    <w:rsid w:val="008617C8"/>
    <w:rsid w:val="008618FF"/>
    <w:rsid w:val="00861A6F"/>
    <w:rsid w:val="00862D14"/>
    <w:rsid w:val="0086392F"/>
    <w:rsid w:val="00863EDE"/>
    <w:rsid w:val="00864259"/>
    <w:rsid w:val="00864BBE"/>
    <w:rsid w:val="00864DBD"/>
    <w:rsid w:val="008653E8"/>
    <w:rsid w:val="00865535"/>
    <w:rsid w:val="0086566A"/>
    <w:rsid w:val="00865A1B"/>
    <w:rsid w:val="00865B38"/>
    <w:rsid w:val="008663E9"/>
    <w:rsid w:val="00866D44"/>
    <w:rsid w:val="00866DE8"/>
    <w:rsid w:val="00866E1B"/>
    <w:rsid w:val="00867008"/>
    <w:rsid w:val="0086712C"/>
    <w:rsid w:val="00867BFA"/>
    <w:rsid w:val="00867C4A"/>
    <w:rsid w:val="00867D52"/>
    <w:rsid w:val="0087004B"/>
    <w:rsid w:val="00870203"/>
    <w:rsid w:val="00870396"/>
    <w:rsid w:val="00871E71"/>
    <w:rsid w:val="00872048"/>
    <w:rsid w:val="00872449"/>
    <w:rsid w:val="00872486"/>
    <w:rsid w:val="0087290F"/>
    <w:rsid w:val="008729F4"/>
    <w:rsid w:val="00872B69"/>
    <w:rsid w:val="00872CF1"/>
    <w:rsid w:val="008735DD"/>
    <w:rsid w:val="00873604"/>
    <w:rsid w:val="00873825"/>
    <w:rsid w:val="00873916"/>
    <w:rsid w:val="00873D2D"/>
    <w:rsid w:val="00873DD1"/>
    <w:rsid w:val="00874005"/>
    <w:rsid w:val="00874207"/>
    <w:rsid w:val="0087420C"/>
    <w:rsid w:val="008748B4"/>
    <w:rsid w:val="00874BEE"/>
    <w:rsid w:val="00874C19"/>
    <w:rsid w:val="00874D4A"/>
    <w:rsid w:val="008751B1"/>
    <w:rsid w:val="00875470"/>
    <w:rsid w:val="00875499"/>
    <w:rsid w:val="00875969"/>
    <w:rsid w:val="00875B94"/>
    <w:rsid w:val="00875BB2"/>
    <w:rsid w:val="00876124"/>
    <w:rsid w:val="008762A9"/>
    <w:rsid w:val="0087669E"/>
    <w:rsid w:val="008771EE"/>
    <w:rsid w:val="0087722E"/>
    <w:rsid w:val="008778BD"/>
    <w:rsid w:val="00877B74"/>
    <w:rsid w:val="00877D3A"/>
    <w:rsid w:val="00877D6A"/>
    <w:rsid w:val="008801F8"/>
    <w:rsid w:val="00880258"/>
    <w:rsid w:val="00880309"/>
    <w:rsid w:val="00880386"/>
    <w:rsid w:val="008803C0"/>
    <w:rsid w:val="008803C4"/>
    <w:rsid w:val="00880514"/>
    <w:rsid w:val="00880766"/>
    <w:rsid w:val="0088131C"/>
    <w:rsid w:val="008819D7"/>
    <w:rsid w:val="008819EB"/>
    <w:rsid w:val="00881B81"/>
    <w:rsid w:val="008822FB"/>
    <w:rsid w:val="00882473"/>
    <w:rsid w:val="00882914"/>
    <w:rsid w:val="00882DA2"/>
    <w:rsid w:val="00882DD9"/>
    <w:rsid w:val="0088303D"/>
    <w:rsid w:val="00883454"/>
    <w:rsid w:val="008834A9"/>
    <w:rsid w:val="008836C1"/>
    <w:rsid w:val="00883C07"/>
    <w:rsid w:val="008848C1"/>
    <w:rsid w:val="0088499E"/>
    <w:rsid w:val="00885394"/>
    <w:rsid w:val="008857C8"/>
    <w:rsid w:val="00885C1A"/>
    <w:rsid w:val="00885EF0"/>
    <w:rsid w:val="008861B7"/>
    <w:rsid w:val="008867B6"/>
    <w:rsid w:val="00886D29"/>
    <w:rsid w:val="00887365"/>
    <w:rsid w:val="008873A2"/>
    <w:rsid w:val="0088774A"/>
    <w:rsid w:val="00887C06"/>
    <w:rsid w:val="00887C09"/>
    <w:rsid w:val="00887D82"/>
    <w:rsid w:val="00887F5A"/>
    <w:rsid w:val="00890207"/>
    <w:rsid w:val="00890569"/>
    <w:rsid w:val="00890B84"/>
    <w:rsid w:val="00890CC0"/>
    <w:rsid w:val="00890EEC"/>
    <w:rsid w:val="00891329"/>
    <w:rsid w:val="0089132A"/>
    <w:rsid w:val="00891BB6"/>
    <w:rsid w:val="00891ED9"/>
    <w:rsid w:val="0089213A"/>
    <w:rsid w:val="008921CB"/>
    <w:rsid w:val="0089249F"/>
    <w:rsid w:val="00892D20"/>
    <w:rsid w:val="00893176"/>
    <w:rsid w:val="0089329D"/>
    <w:rsid w:val="0089334A"/>
    <w:rsid w:val="008933FA"/>
    <w:rsid w:val="00893642"/>
    <w:rsid w:val="008936F4"/>
    <w:rsid w:val="008938DE"/>
    <w:rsid w:val="00893A31"/>
    <w:rsid w:val="0089409E"/>
    <w:rsid w:val="008940EA"/>
    <w:rsid w:val="00894312"/>
    <w:rsid w:val="00894355"/>
    <w:rsid w:val="008945A0"/>
    <w:rsid w:val="00894782"/>
    <w:rsid w:val="00894916"/>
    <w:rsid w:val="00894A69"/>
    <w:rsid w:val="00894C46"/>
    <w:rsid w:val="00894F43"/>
    <w:rsid w:val="008958FC"/>
    <w:rsid w:val="008959CD"/>
    <w:rsid w:val="00895D85"/>
    <w:rsid w:val="0089660D"/>
    <w:rsid w:val="0089661A"/>
    <w:rsid w:val="008966C8"/>
    <w:rsid w:val="00896A7B"/>
    <w:rsid w:val="00896CED"/>
    <w:rsid w:val="0089749B"/>
    <w:rsid w:val="008977B9"/>
    <w:rsid w:val="00897A02"/>
    <w:rsid w:val="008A010B"/>
    <w:rsid w:val="008A012B"/>
    <w:rsid w:val="008A07CA"/>
    <w:rsid w:val="008A0AE0"/>
    <w:rsid w:val="008A0B21"/>
    <w:rsid w:val="008A2172"/>
    <w:rsid w:val="008A2266"/>
    <w:rsid w:val="008A2A5A"/>
    <w:rsid w:val="008A2B9F"/>
    <w:rsid w:val="008A2EE9"/>
    <w:rsid w:val="008A3435"/>
    <w:rsid w:val="008A37B9"/>
    <w:rsid w:val="008A386A"/>
    <w:rsid w:val="008A4872"/>
    <w:rsid w:val="008A4FB5"/>
    <w:rsid w:val="008A51C2"/>
    <w:rsid w:val="008A56F2"/>
    <w:rsid w:val="008A5944"/>
    <w:rsid w:val="008A5BA7"/>
    <w:rsid w:val="008A5ED7"/>
    <w:rsid w:val="008A60C7"/>
    <w:rsid w:val="008A6D85"/>
    <w:rsid w:val="008A6FD1"/>
    <w:rsid w:val="008A7371"/>
    <w:rsid w:val="008A769A"/>
    <w:rsid w:val="008A78A1"/>
    <w:rsid w:val="008A7BA8"/>
    <w:rsid w:val="008A7DC9"/>
    <w:rsid w:val="008B032A"/>
    <w:rsid w:val="008B0D59"/>
    <w:rsid w:val="008B1442"/>
    <w:rsid w:val="008B15E4"/>
    <w:rsid w:val="008B1E5F"/>
    <w:rsid w:val="008B2CD4"/>
    <w:rsid w:val="008B32F1"/>
    <w:rsid w:val="008B425B"/>
    <w:rsid w:val="008B4449"/>
    <w:rsid w:val="008B45AC"/>
    <w:rsid w:val="008B4943"/>
    <w:rsid w:val="008B4BB1"/>
    <w:rsid w:val="008B53DB"/>
    <w:rsid w:val="008B5423"/>
    <w:rsid w:val="008B5740"/>
    <w:rsid w:val="008B5901"/>
    <w:rsid w:val="008B5CA5"/>
    <w:rsid w:val="008B5D9E"/>
    <w:rsid w:val="008B6454"/>
    <w:rsid w:val="008B658B"/>
    <w:rsid w:val="008B6F2D"/>
    <w:rsid w:val="008B7315"/>
    <w:rsid w:val="008B7472"/>
    <w:rsid w:val="008B765E"/>
    <w:rsid w:val="008B78E4"/>
    <w:rsid w:val="008B7E85"/>
    <w:rsid w:val="008B7F1D"/>
    <w:rsid w:val="008C0461"/>
    <w:rsid w:val="008C0954"/>
    <w:rsid w:val="008C0BB1"/>
    <w:rsid w:val="008C0C9E"/>
    <w:rsid w:val="008C0DA4"/>
    <w:rsid w:val="008C122D"/>
    <w:rsid w:val="008C12E9"/>
    <w:rsid w:val="008C17FF"/>
    <w:rsid w:val="008C1A30"/>
    <w:rsid w:val="008C1BBF"/>
    <w:rsid w:val="008C1BD5"/>
    <w:rsid w:val="008C243B"/>
    <w:rsid w:val="008C2C86"/>
    <w:rsid w:val="008C2CF4"/>
    <w:rsid w:val="008C36F4"/>
    <w:rsid w:val="008C3893"/>
    <w:rsid w:val="008C405C"/>
    <w:rsid w:val="008C40E4"/>
    <w:rsid w:val="008C420B"/>
    <w:rsid w:val="008C4283"/>
    <w:rsid w:val="008C48D2"/>
    <w:rsid w:val="008C4E29"/>
    <w:rsid w:val="008C59F1"/>
    <w:rsid w:val="008C6107"/>
    <w:rsid w:val="008C61FF"/>
    <w:rsid w:val="008C63A2"/>
    <w:rsid w:val="008C63A5"/>
    <w:rsid w:val="008C6519"/>
    <w:rsid w:val="008C68E7"/>
    <w:rsid w:val="008C6AE6"/>
    <w:rsid w:val="008C70F9"/>
    <w:rsid w:val="008C7297"/>
    <w:rsid w:val="008C7865"/>
    <w:rsid w:val="008C7A49"/>
    <w:rsid w:val="008D01D6"/>
    <w:rsid w:val="008D13AD"/>
    <w:rsid w:val="008D147C"/>
    <w:rsid w:val="008D15D8"/>
    <w:rsid w:val="008D16DF"/>
    <w:rsid w:val="008D1D9D"/>
    <w:rsid w:val="008D1DC0"/>
    <w:rsid w:val="008D28BB"/>
    <w:rsid w:val="008D2DFA"/>
    <w:rsid w:val="008D2E1B"/>
    <w:rsid w:val="008D3143"/>
    <w:rsid w:val="008D3BF6"/>
    <w:rsid w:val="008D3F2C"/>
    <w:rsid w:val="008D42E1"/>
    <w:rsid w:val="008D4350"/>
    <w:rsid w:val="008D506C"/>
    <w:rsid w:val="008D5598"/>
    <w:rsid w:val="008D560F"/>
    <w:rsid w:val="008D5973"/>
    <w:rsid w:val="008D5C6E"/>
    <w:rsid w:val="008D5C9D"/>
    <w:rsid w:val="008D6BB2"/>
    <w:rsid w:val="008D6C1D"/>
    <w:rsid w:val="008D6DDD"/>
    <w:rsid w:val="008D7440"/>
    <w:rsid w:val="008D75DA"/>
    <w:rsid w:val="008D76D2"/>
    <w:rsid w:val="008D778F"/>
    <w:rsid w:val="008D7974"/>
    <w:rsid w:val="008D79ED"/>
    <w:rsid w:val="008D7A1F"/>
    <w:rsid w:val="008E08A7"/>
    <w:rsid w:val="008E0C2D"/>
    <w:rsid w:val="008E0E84"/>
    <w:rsid w:val="008E10DA"/>
    <w:rsid w:val="008E14D9"/>
    <w:rsid w:val="008E1824"/>
    <w:rsid w:val="008E22EE"/>
    <w:rsid w:val="008E230D"/>
    <w:rsid w:val="008E2B01"/>
    <w:rsid w:val="008E3248"/>
    <w:rsid w:val="008E3696"/>
    <w:rsid w:val="008E397E"/>
    <w:rsid w:val="008E3BC9"/>
    <w:rsid w:val="008E3F7B"/>
    <w:rsid w:val="008E46C5"/>
    <w:rsid w:val="008E4978"/>
    <w:rsid w:val="008E517B"/>
    <w:rsid w:val="008E5975"/>
    <w:rsid w:val="008E59B2"/>
    <w:rsid w:val="008E5D43"/>
    <w:rsid w:val="008E6061"/>
    <w:rsid w:val="008E64CB"/>
    <w:rsid w:val="008E64D5"/>
    <w:rsid w:val="008E6CEC"/>
    <w:rsid w:val="008E6FD7"/>
    <w:rsid w:val="008E7114"/>
    <w:rsid w:val="008E7262"/>
    <w:rsid w:val="008E7380"/>
    <w:rsid w:val="008F0220"/>
    <w:rsid w:val="008F024E"/>
    <w:rsid w:val="008F0680"/>
    <w:rsid w:val="008F0912"/>
    <w:rsid w:val="008F0918"/>
    <w:rsid w:val="008F0A60"/>
    <w:rsid w:val="008F0D0E"/>
    <w:rsid w:val="008F122D"/>
    <w:rsid w:val="008F1714"/>
    <w:rsid w:val="008F1F5F"/>
    <w:rsid w:val="008F27AE"/>
    <w:rsid w:val="008F288B"/>
    <w:rsid w:val="008F341B"/>
    <w:rsid w:val="008F3460"/>
    <w:rsid w:val="008F398C"/>
    <w:rsid w:val="008F3BB5"/>
    <w:rsid w:val="008F494D"/>
    <w:rsid w:val="008F4A84"/>
    <w:rsid w:val="008F4EBE"/>
    <w:rsid w:val="008F5493"/>
    <w:rsid w:val="008F56E1"/>
    <w:rsid w:val="008F6775"/>
    <w:rsid w:val="008F6AFD"/>
    <w:rsid w:val="008F6B8B"/>
    <w:rsid w:val="008F7A19"/>
    <w:rsid w:val="00900228"/>
    <w:rsid w:val="0090024E"/>
    <w:rsid w:val="009006EC"/>
    <w:rsid w:val="00900737"/>
    <w:rsid w:val="00900808"/>
    <w:rsid w:val="009009C6"/>
    <w:rsid w:val="00900E0D"/>
    <w:rsid w:val="009014C3"/>
    <w:rsid w:val="00901847"/>
    <w:rsid w:val="00901957"/>
    <w:rsid w:val="009029B4"/>
    <w:rsid w:val="009031D5"/>
    <w:rsid w:val="00903599"/>
    <w:rsid w:val="00903A23"/>
    <w:rsid w:val="00903CBC"/>
    <w:rsid w:val="00903D81"/>
    <w:rsid w:val="00904250"/>
    <w:rsid w:val="009045F8"/>
    <w:rsid w:val="00905143"/>
    <w:rsid w:val="009052F0"/>
    <w:rsid w:val="009053FC"/>
    <w:rsid w:val="00905650"/>
    <w:rsid w:val="00905893"/>
    <w:rsid w:val="00905CCD"/>
    <w:rsid w:val="00906080"/>
    <w:rsid w:val="00906F3E"/>
    <w:rsid w:val="009071FF"/>
    <w:rsid w:val="0090796C"/>
    <w:rsid w:val="00907A22"/>
    <w:rsid w:val="009100AD"/>
    <w:rsid w:val="00910382"/>
    <w:rsid w:val="00910541"/>
    <w:rsid w:val="0091115B"/>
    <w:rsid w:val="00911908"/>
    <w:rsid w:val="00911F11"/>
    <w:rsid w:val="00911FAB"/>
    <w:rsid w:val="00912206"/>
    <w:rsid w:val="009124B0"/>
    <w:rsid w:val="009127EE"/>
    <w:rsid w:val="009127F4"/>
    <w:rsid w:val="00912A01"/>
    <w:rsid w:val="00912AD1"/>
    <w:rsid w:val="0091376F"/>
    <w:rsid w:val="00913BA1"/>
    <w:rsid w:val="00913BBC"/>
    <w:rsid w:val="00914683"/>
    <w:rsid w:val="009148B3"/>
    <w:rsid w:val="00915118"/>
    <w:rsid w:val="00915C59"/>
    <w:rsid w:val="00915C8D"/>
    <w:rsid w:val="00915D90"/>
    <w:rsid w:val="00916BB4"/>
    <w:rsid w:val="00916DD0"/>
    <w:rsid w:val="00916E39"/>
    <w:rsid w:val="00917096"/>
    <w:rsid w:val="00917E8C"/>
    <w:rsid w:val="0092031E"/>
    <w:rsid w:val="0092034E"/>
    <w:rsid w:val="00920E26"/>
    <w:rsid w:val="0092118F"/>
    <w:rsid w:val="00921C24"/>
    <w:rsid w:val="00921DE4"/>
    <w:rsid w:val="00921E07"/>
    <w:rsid w:val="0092205F"/>
    <w:rsid w:val="00922640"/>
    <w:rsid w:val="0092301E"/>
    <w:rsid w:val="00923828"/>
    <w:rsid w:val="009238B1"/>
    <w:rsid w:val="009238E1"/>
    <w:rsid w:val="00923B05"/>
    <w:rsid w:val="00923E32"/>
    <w:rsid w:val="00923EF0"/>
    <w:rsid w:val="00923FCD"/>
    <w:rsid w:val="009240B9"/>
    <w:rsid w:val="00924600"/>
    <w:rsid w:val="0092485D"/>
    <w:rsid w:val="00924DB4"/>
    <w:rsid w:val="00924FBF"/>
    <w:rsid w:val="00925C81"/>
    <w:rsid w:val="00925D6E"/>
    <w:rsid w:val="00926308"/>
    <w:rsid w:val="009266BA"/>
    <w:rsid w:val="00926A46"/>
    <w:rsid w:val="00926BC2"/>
    <w:rsid w:val="00927958"/>
    <w:rsid w:val="00927FF0"/>
    <w:rsid w:val="0093020D"/>
    <w:rsid w:val="009304E4"/>
    <w:rsid w:val="00930C5B"/>
    <w:rsid w:val="00931037"/>
    <w:rsid w:val="00931049"/>
    <w:rsid w:val="00931AFB"/>
    <w:rsid w:val="00931EEF"/>
    <w:rsid w:val="0093227B"/>
    <w:rsid w:val="00932289"/>
    <w:rsid w:val="009325C0"/>
    <w:rsid w:val="00932A80"/>
    <w:rsid w:val="00932AD9"/>
    <w:rsid w:val="00932DC5"/>
    <w:rsid w:val="00933992"/>
    <w:rsid w:val="0093462D"/>
    <w:rsid w:val="0093495A"/>
    <w:rsid w:val="00934FFB"/>
    <w:rsid w:val="00935193"/>
    <w:rsid w:val="009351DE"/>
    <w:rsid w:val="009352AE"/>
    <w:rsid w:val="00935422"/>
    <w:rsid w:val="009355EE"/>
    <w:rsid w:val="00935652"/>
    <w:rsid w:val="00935790"/>
    <w:rsid w:val="009360F0"/>
    <w:rsid w:val="00936A28"/>
    <w:rsid w:val="00937022"/>
    <w:rsid w:val="009370CF"/>
    <w:rsid w:val="00937442"/>
    <w:rsid w:val="009378C7"/>
    <w:rsid w:val="00937965"/>
    <w:rsid w:val="00937A2E"/>
    <w:rsid w:val="0094034B"/>
    <w:rsid w:val="00941061"/>
    <w:rsid w:val="009416CF"/>
    <w:rsid w:val="009416E0"/>
    <w:rsid w:val="00941D53"/>
    <w:rsid w:val="0094208A"/>
    <w:rsid w:val="0094230D"/>
    <w:rsid w:val="009424EA"/>
    <w:rsid w:val="00942746"/>
    <w:rsid w:val="00942A7E"/>
    <w:rsid w:val="00942D0E"/>
    <w:rsid w:val="00942D5C"/>
    <w:rsid w:val="009432E4"/>
    <w:rsid w:val="00943344"/>
    <w:rsid w:val="0094377C"/>
    <w:rsid w:val="00943994"/>
    <w:rsid w:val="00943C52"/>
    <w:rsid w:val="00944346"/>
    <w:rsid w:val="009447F9"/>
    <w:rsid w:val="009450B2"/>
    <w:rsid w:val="0094527F"/>
    <w:rsid w:val="00945305"/>
    <w:rsid w:val="009454C4"/>
    <w:rsid w:val="009456CE"/>
    <w:rsid w:val="00945BEA"/>
    <w:rsid w:val="00945F1E"/>
    <w:rsid w:val="009460E7"/>
    <w:rsid w:val="009460F0"/>
    <w:rsid w:val="00946633"/>
    <w:rsid w:val="00946FBD"/>
    <w:rsid w:val="00947062"/>
    <w:rsid w:val="00947465"/>
    <w:rsid w:val="00947539"/>
    <w:rsid w:val="00947939"/>
    <w:rsid w:val="00950C98"/>
    <w:rsid w:val="00950E75"/>
    <w:rsid w:val="00950F00"/>
    <w:rsid w:val="00951213"/>
    <w:rsid w:val="00951323"/>
    <w:rsid w:val="009514A3"/>
    <w:rsid w:val="00951E7B"/>
    <w:rsid w:val="0095278D"/>
    <w:rsid w:val="00952862"/>
    <w:rsid w:val="00952FF1"/>
    <w:rsid w:val="009532D6"/>
    <w:rsid w:val="00953C0C"/>
    <w:rsid w:val="00954207"/>
    <w:rsid w:val="009545DC"/>
    <w:rsid w:val="0095486D"/>
    <w:rsid w:val="00954D10"/>
    <w:rsid w:val="00954D32"/>
    <w:rsid w:val="009552E3"/>
    <w:rsid w:val="0095596D"/>
    <w:rsid w:val="00955D23"/>
    <w:rsid w:val="00955E7F"/>
    <w:rsid w:val="0095606B"/>
    <w:rsid w:val="009563E8"/>
    <w:rsid w:val="0095654E"/>
    <w:rsid w:val="00956DA7"/>
    <w:rsid w:val="009571B1"/>
    <w:rsid w:val="009572A3"/>
    <w:rsid w:val="0095780A"/>
    <w:rsid w:val="0095790A"/>
    <w:rsid w:val="00957CA4"/>
    <w:rsid w:val="00957D32"/>
    <w:rsid w:val="00960297"/>
    <w:rsid w:val="00960C17"/>
    <w:rsid w:val="00961581"/>
    <w:rsid w:val="009615A4"/>
    <w:rsid w:val="009616BC"/>
    <w:rsid w:val="0096172F"/>
    <w:rsid w:val="0096191D"/>
    <w:rsid w:val="00961D45"/>
    <w:rsid w:val="00961DAF"/>
    <w:rsid w:val="00962006"/>
    <w:rsid w:val="00962B90"/>
    <w:rsid w:val="00963273"/>
    <w:rsid w:val="00963655"/>
    <w:rsid w:val="00963A7E"/>
    <w:rsid w:val="00963D17"/>
    <w:rsid w:val="009642BE"/>
    <w:rsid w:val="00964707"/>
    <w:rsid w:val="00964B38"/>
    <w:rsid w:val="00964B69"/>
    <w:rsid w:val="00964F40"/>
    <w:rsid w:val="0096507C"/>
    <w:rsid w:val="009652E0"/>
    <w:rsid w:val="00965D31"/>
    <w:rsid w:val="00965D87"/>
    <w:rsid w:val="00965EE8"/>
    <w:rsid w:val="00966058"/>
    <w:rsid w:val="009664C5"/>
    <w:rsid w:val="009669EC"/>
    <w:rsid w:val="00966DEA"/>
    <w:rsid w:val="009671AA"/>
    <w:rsid w:val="009673B8"/>
    <w:rsid w:val="0096789F"/>
    <w:rsid w:val="00970A6D"/>
    <w:rsid w:val="009710C1"/>
    <w:rsid w:val="00971202"/>
    <w:rsid w:val="009716AF"/>
    <w:rsid w:val="009717BD"/>
    <w:rsid w:val="00971D39"/>
    <w:rsid w:val="00972262"/>
    <w:rsid w:val="00972A3D"/>
    <w:rsid w:val="00972F4F"/>
    <w:rsid w:val="00973910"/>
    <w:rsid w:val="00973ED9"/>
    <w:rsid w:val="00973EEA"/>
    <w:rsid w:val="009741E2"/>
    <w:rsid w:val="00974714"/>
    <w:rsid w:val="00974AF8"/>
    <w:rsid w:val="00974D83"/>
    <w:rsid w:val="00974E2A"/>
    <w:rsid w:val="00974FD2"/>
    <w:rsid w:val="00975223"/>
    <w:rsid w:val="009752B1"/>
    <w:rsid w:val="009754B1"/>
    <w:rsid w:val="00975727"/>
    <w:rsid w:val="009764A4"/>
    <w:rsid w:val="00976938"/>
    <w:rsid w:val="00977568"/>
    <w:rsid w:val="00977709"/>
    <w:rsid w:val="00977B30"/>
    <w:rsid w:val="0098058E"/>
    <w:rsid w:val="0098130A"/>
    <w:rsid w:val="00981424"/>
    <w:rsid w:val="0098142E"/>
    <w:rsid w:val="009823AA"/>
    <w:rsid w:val="00982C2B"/>
    <w:rsid w:val="00983371"/>
    <w:rsid w:val="0098378D"/>
    <w:rsid w:val="009837A8"/>
    <w:rsid w:val="00983F47"/>
    <w:rsid w:val="0098401B"/>
    <w:rsid w:val="0098404F"/>
    <w:rsid w:val="0098483E"/>
    <w:rsid w:val="009855A7"/>
    <w:rsid w:val="00985A25"/>
    <w:rsid w:val="00986D66"/>
    <w:rsid w:val="00986D68"/>
    <w:rsid w:val="00986F36"/>
    <w:rsid w:val="00987094"/>
    <w:rsid w:val="0098709E"/>
    <w:rsid w:val="0098711A"/>
    <w:rsid w:val="0098757A"/>
    <w:rsid w:val="0098774F"/>
    <w:rsid w:val="00987761"/>
    <w:rsid w:val="009879B8"/>
    <w:rsid w:val="00987A13"/>
    <w:rsid w:val="00987CFF"/>
    <w:rsid w:val="00990A34"/>
    <w:rsid w:val="00991244"/>
    <w:rsid w:val="0099229A"/>
    <w:rsid w:val="009923A2"/>
    <w:rsid w:val="00992A45"/>
    <w:rsid w:val="00992D57"/>
    <w:rsid w:val="00992D92"/>
    <w:rsid w:val="009932B7"/>
    <w:rsid w:val="009933B7"/>
    <w:rsid w:val="00993580"/>
    <w:rsid w:val="00993F24"/>
    <w:rsid w:val="00994244"/>
    <w:rsid w:val="0099435D"/>
    <w:rsid w:val="009943A2"/>
    <w:rsid w:val="00994537"/>
    <w:rsid w:val="00994732"/>
    <w:rsid w:val="0099477C"/>
    <w:rsid w:val="0099499D"/>
    <w:rsid w:val="00994A30"/>
    <w:rsid w:val="00994D5A"/>
    <w:rsid w:val="009955CD"/>
    <w:rsid w:val="009956DB"/>
    <w:rsid w:val="00995994"/>
    <w:rsid w:val="00995E82"/>
    <w:rsid w:val="00996C29"/>
    <w:rsid w:val="00996C69"/>
    <w:rsid w:val="00996D19"/>
    <w:rsid w:val="0099729A"/>
    <w:rsid w:val="009973A0"/>
    <w:rsid w:val="0099761C"/>
    <w:rsid w:val="009977B9"/>
    <w:rsid w:val="009977E4"/>
    <w:rsid w:val="00997967"/>
    <w:rsid w:val="00997AB7"/>
    <w:rsid w:val="00997C5E"/>
    <w:rsid w:val="009A003A"/>
    <w:rsid w:val="009A0060"/>
    <w:rsid w:val="009A04C5"/>
    <w:rsid w:val="009A07A7"/>
    <w:rsid w:val="009A07BB"/>
    <w:rsid w:val="009A0830"/>
    <w:rsid w:val="009A08AE"/>
    <w:rsid w:val="009A0C44"/>
    <w:rsid w:val="009A0D03"/>
    <w:rsid w:val="009A0D40"/>
    <w:rsid w:val="009A1F3D"/>
    <w:rsid w:val="009A1F93"/>
    <w:rsid w:val="009A26DD"/>
    <w:rsid w:val="009A2E4F"/>
    <w:rsid w:val="009A34C7"/>
    <w:rsid w:val="009A4779"/>
    <w:rsid w:val="009A5342"/>
    <w:rsid w:val="009A54D0"/>
    <w:rsid w:val="009A630B"/>
    <w:rsid w:val="009A6360"/>
    <w:rsid w:val="009A67A8"/>
    <w:rsid w:val="009A6862"/>
    <w:rsid w:val="009A6E2E"/>
    <w:rsid w:val="009A7CA2"/>
    <w:rsid w:val="009A7DF2"/>
    <w:rsid w:val="009B0308"/>
    <w:rsid w:val="009B03BF"/>
    <w:rsid w:val="009B0422"/>
    <w:rsid w:val="009B04FF"/>
    <w:rsid w:val="009B074D"/>
    <w:rsid w:val="009B090F"/>
    <w:rsid w:val="009B1299"/>
    <w:rsid w:val="009B16AE"/>
    <w:rsid w:val="009B2675"/>
    <w:rsid w:val="009B27D6"/>
    <w:rsid w:val="009B2878"/>
    <w:rsid w:val="009B2906"/>
    <w:rsid w:val="009B2C0A"/>
    <w:rsid w:val="009B2F8C"/>
    <w:rsid w:val="009B348F"/>
    <w:rsid w:val="009B3A78"/>
    <w:rsid w:val="009B3BB3"/>
    <w:rsid w:val="009B40E0"/>
    <w:rsid w:val="009B5397"/>
    <w:rsid w:val="009B53B4"/>
    <w:rsid w:val="009B5446"/>
    <w:rsid w:val="009B5554"/>
    <w:rsid w:val="009B637A"/>
    <w:rsid w:val="009B7060"/>
    <w:rsid w:val="009B7073"/>
    <w:rsid w:val="009B7CD6"/>
    <w:rsid w:val="009C01E9"/>
    <w:rsid w:val="009C086F"/>
    <w:rsid w:val="009C0A7D"/>
    <w:rsid w:val="009C0B37"/>
    <w:rsid w:val="009C0BAA"/>
    <w:rsid w:val="009C0C26"/>
    <w:rsid w:val="009C0E5E"/>
    <w:rsid w:val="009C0F17"/>
    <w:rsid w:val="009C12C2"/>
    <w:rsid w:val="009C135E"/>
    <w:rsid w:val="009C154B"/>
    <w:rsid w:val="009C2050"/>
    <w:rsid w:val="009C250C"/>
    <w:rsid w:val="009C2AB4"/>
    <w:rsid w:val="009C2E3B"/>
    <w:rsid w:val="009C2E5D"/>
    <w:rsid w:val="009C36DD"/>
    <w:rsid w:val="009C3B0B"/>
    <w:rsid w:val="009C406F"/>
    <w:rsid w:val="009C42DA"/>
    <w:rsid w:val="009C4328"/>
    <w:rsid w:val="009C454B"/>
    <w:rsid w:val="009C46E7"/>
    <w:rsid w:val="009C4A21"/>
    <w:rsid w:val="009C4AA5"/>
    <w:rsid w:val="009C5507"/>
    <w:rsid w:val="009C5A9A"/>
    <w:rsid w:val="009C5BA2"/>
    <w:rsid w:val="009C5DD6"/>
    <w:rsid w:val="009C6372"/>
    <w:rsid w:val="009C63A1"/>
    <w:rsid w:val="009C6509"/>
    <w:rsid w:val="009C68E9"/>
    <w:rsid w:val="009C6F69"/>
    <w:rsid w:val="009C78DB"/>
    <w:rsid w:val="009C7E5D"/>
    <w:rsid w:val="009C7FD4"/>
    <w:rsid w:val="009D0076"/>
    <w:rsid w:val="009D07D2"/>
    <w:rsid w:val="009D0A06"/>
    <w:rsid w:val="009D0BA5"/>
    <w:rsid w:val="009D0E31"/>
    <w:rsid w:val="009D1380"/>
    <w:rsid w:val="009D14D8"/>
    <w:rsid w:val="009D1A2F"/>
    <w:rsid w:val="009D2700"/>
    <w:rsid w:val="009D2BF3"/>
    <w:rsid w:val="009D31CF"/>
    <w:rsid w:val="009D34D7"/>
    <w:rsid w:val="009D377F"/>
    <w:rsid w:val="009D38A2"/>
    <w:rsid w:val="009D3BC8"/>
    <w:rsid w:val="009D3DB4"/>
    <w:rsid w:val="009D4497"/>
    <w:rsid w:val="009D46BE"/>
    <w:rsid w:val="009D4BD2"/>
    <w:rsid w:val="009D4ECC"/>
    <w:rsid w:val="009D5518"/>
    <w:rsid w:val="009D5F62"/>
    <w:rsid w:val="009D64A5"/>
    <w:rsid w:val="009D66C0"/>
    <w:rsid w:val="009D70F7"/>
    <w:rsid w:val="009D74F7"/>
    <w:rsid w:val="009D7511"/>
    <w:rsid w:val="009D7619"/>
    <w:rsid w:val="009D7708"/>
    <w:rsid w:val="009D79F4"/>
    <w:rsid w:val="009D7D23"/>
    <w:rsid w:val="009D7E8D"/>
    <w:rsid w:val="009E0414"/>
    <w:rsid w:val="009E096F"/>
    <w:rsid w:val="009E0B85"/>
    <w:rsid w:val="009E0F39"/>
    <w:rsid w:val="009E1AB4"/>
    <w:rsid w:val="009E1C91"/>
    <w:rsid w:val="009E1C94"/>
    <w:rsid w:val="009E1D56"/>
    <w:rsid w:val="009E2556"/>
    <w:rsid w:val="009E2611"/>
    <w:rsid w:val="009E2614"/>
    <w:rsid w:val="009E2645"/>
    <w:rsid w:val="009E2C48"/>
    <w:rsid w:val="009E2EBB"/>
    <w:rsid w:val="009E2F69"/>
    <w:rsid w:val="009E38CB"/>
    <w:rsid w:val="009E3C82"/>
    <w:rsid w:val="009E3EC2"/>
    <w:rsid w:val="009E42D1"/>
    <w:rsid w:val="009E467B"/>
    <w:rsid w:val="009E468F"/>
    <w:rsid w:val="009E4E38"/>
    <w:rsid w:val="009E5061"/>
    <w:rsid w:val="009E579C"/>
    <w:rsid w:val="009E581B"/>
    <w:rsid w:val="009E58DE"/>
    <w:rsid w:val="009E59FF"/>
    <w:rsid w:val="009E5DAB"/>
    <w:rsid w:val="009E60B9"/>
    <w:rsid w:val="009E649B"/>
    <w:rsid w:val="009E6804"/>
    <w:rsid w:val="009E6825"/>
    <w:rsid w:val="009E6BBC"/>
    <w:rsid w:val="009F06CA"/>
    <w:rsid w:val="009F0C88"/>
    <w:rsid w:val="009F10E4"/>
    <w:rsid w:val="009F138E"/>
    <w:rsid w:val="009F151B"/>
    <w:rsid w:val="009F18D1"/>
    <w:rsid w:val="009F1FA0"/>
    <w:rsid w:val="009F2CFB"/>
    <w:rsid w:val="009F3176"/>
    <w:rsid w:val="009F4100"/>
    <w:rsid w:val="009F4110"/>
    <w:rsid w:val="009F4C79"/>
    <w:rsid w:val="009F4DFD"/>
    <w:rsid w:val="009F5235"/>
    <w:rsid w:val="009F52F6"/>
    <w:rsid w:val="009F56B7"/>
    <w:rsid w:val="009F58B6"/>
    <w:rsid w:val="009F5B17"/>
    <w:rsid w:val="009F5EC6"/>
    <w:rsid w:val="009F613B"/>
    <w:rsid w:val="009F6285"/>
    <w:rsid w:val="009F62E7"/>
    <w:rsid w:val="009F66B3"/>
    <w:rsid w:val="009F722A"/>
    <w:rsid w:val="009F72E4"/>
    <w:rsid w:val="009F75C6"/>
    <w:rsid w:val="009F7AF5"/>
    <w:rsid w:val="009F7D94"/>
    <w:rsid w:val="009F7DF2"/>
    <w:rsid w:val="009F7F0F"/>
    <w:rsid w:val="00A0074A"/>
    <w:rsid w:val="00A00B30"/>
    <w:rsid w:val="00A00B5F"/>
    <w:rsid w:val="00A00FAD"/>
    <w:rsid w:val="00A010A6"/>
    <w:rsid w:val="00A0137E"/>
    <w:rsid w:val="00A01C40"/>
    <w:rsid w:val="00A01C82"/>
    <w:rsid w:val="00A0251B"/>
    <w:rsid w:val="00A02901"/>
    <w:rsid w:val="00A02967"/>
    <w:rsid w:val="00A02C01"/>
    <w:rsid w:val="00A02DA8"/>
    <w:rsid w:val="00A02EF8"/>
    <w:rsid w:val="00A0351A"/>
    <w:rsid w:val="00A03ADD"/>
    <w:rsid w:val="00A03DEA"/>
    <w:rsid w:val="00A04115"/>
    <w:rsid w:val="00A04448"/>
    <w:rsid w:val="00A04B3C"/>
    <w:rsid w:val="00A04C69"/>
    <w:rsid w:val="00A051E3"/>
    <w:rsid w:val="00A05719"/>
    <w:rsid w:val="00A058AF"/>
    <w:rsid w:val="00A063AA"/>
    <w:rsid w:val="00A06429"/>
    <w:rsid w:val="00A065FE"/>
    <w:rsid w:val="00A06AD7"/>
    <w:rsid w:val="00A06FA0"/>
    <w:rsid w:val="00A0708D"/>
    <w:rsid w:val="00A07206"/>
    <w:rsid w:val="00A07579"/>
    <w:rsid w:val="00A076D9"/>
    <w:rsid w:val="00A078DE"/>
    <w:rsid w:val="00A07BB4"/>
    <w:rsid w:val="00A07BF2"/>
    <w:rsid w:val="00A100F7"/>
    <w:rsid w:val="00A10F08"/>
    <w:rsid w:val="00A111A2"/>
    <w:rsid w:val="00A11932"/>
    <w:rsid w:val="00A11B5B"/>
    <w:rsid w:val="00A11D22"/>
    <w:rsid w:val="00A11F4E"/>
    <w:rsid w:val="00A124E4"/>
    <w:rsid w:val="00A126A0"/>
    <w:rsid w:val="00A12B8A"/>
    <w:rsid w:val="00A12DF2"/>
    <w:rsid w:val="00A12E54"/>
    <w:rsid w:val="00A12E9C"/>
    <w:rsid w:val="00A13446"/>
    <w:rsid w:val="00A13516"/>
    <w:rsid w:val="00A13776"/>
    <w:rsid w:val="00A137B7"/>
    <w:rsid w:val="00A137D7"/>
    <w:rsid w:val="00A13A04"/>
    <w:rsid w:val="00A13A06"/>
    <w:rsid w:val="00A14117"/>
    <w:rsid w:val="00A1427D"/>
    <w:rsid w:val="00A154E8"/>
    <w:rsid w:val="00A15818"/>
    <w:rsid w:val="00A15825"/>
    <w:rsid w:val="00A1593F"/>
    <w:rsid w:val="00A1631E"/>
    <w:rsid w:val="00A16499"/>
    <w:rsid w:val="00A16537"/>
    <w:rsid w:val="00A16A09"/>
    <w:rsid w:val="00A16C81"/>
    <w:rsid w:val="00A17E2A"/>
    <w:rsid w:val="00A20400"/>
    <w:rsid w:val="00A212C4"/>
    <w:rsid w:val="00A21A6D"/>
    <w:rsid w:val="00A21B16"/>
    <w:rsid w:val="00A21DDD"/>
    <w:rsid w:val="00A21F21"/>
    <w:rsid w:val="00A2255D"/>
    <w:rsid w:val="00A228C1"/>
    <w:rsid w:val="00A22940"/>
    <w:rsid w:val="00A22D3B"/>
    <w:rsid w:val="00A22E23"/>
    <w:rsid w:val="00A2391D"/>
    <w:rsid w:val="00A239E5"/>
    <w:rsid w:val="00A23A27"/>
    <w:rsid w:val="00A23D35"/>
    <w:rsid w:val="00A23FF6"/>
    <w:rsid w:val="00A24008"/>
    <w:rsid w:val="00A25215"/>
    <w:rsid w:val="00A257F0"/>
    <w:rsid w:val="00A25D8A"/>
    <w:rsid w:val="00A25DC8"/>
    <w:rsid w:val="00A260C5"/>
    <w:rsid w:val="00A266B6"/>
    <w:rsid w:val="00A26B3F"/>
    <w:rsid w:val="00A277DF"/>
    <w:rsid w:val="00A30057"/>
    <w:rsid w:val="00A30347"/>
    <w:rsid w:val="00A30DAC"/>
    <w:rsid w:val="00A30E89"/>
    <w:rsid w:val="00A31030"/>
    <w:rsid w:val="00A3126D"/>
    <w:rsid w:val="00A312FD"/>
    <w:rsid w:val="00A316E2"/>
    <w:rsid w:val="00A3176F"/>
    <w:rsid w:val="00A319D9"/>
    <w:rsid w:val="00A31B9D"/>
    <w:rsid w:val="00A31DC8"/>
    <w:rsid w:val="00A3224A"/>
    <w:rsid w:val="00A32EC3"/>
    <w:rsid w:val="00A331AF"/>
    <w:rsid w:val="00A33383"/>
    <w:rsid w:val="00A3342B"/>
    <w:rsid w:val="00A33B45"/>
    <w:rsid w:val="00A33BF5"/>
    <w:rsid w:val="00A34110"/>
    <w:rsid w:val="00A34352"/>
    <w:rsid w:val="00A34619"/>
    <w:rsid w:val="00A347B1"/>
    <w:rsid w:val="00A34974"/>
    <w:rsid w:val="00A34DEF"/>
    <w:rsid w:val="00A356A2"/>
    <w:rsid w:val="00A357CD"/>
    <w:rsid w:val="00A35C9D"/>
    <w:rsid w:val="00A35F11"/>
    <w:rsid w:val="00A364B1"/>
    <w:rsid w:val="00A36A0F"/>
    <w:rsid w:val="00A36B15"/>
    <w:rsid w:val="00A36DB8"/>
    <w:rsid w:val="00A37193"/>
    <w:rsid w:val="00A371AF"/>
    <w:rsid w:val="00A37318"/>
    <w:rsid w:val="00A3738E"/>
    <w:rsid w:val="00A37573"/>
    <w:rsid w:val="00A377B8"/>
    <w:rsid w:val="00A40375"/>
    <w:rsid w:val="00A40850"/>
    <w:rsid w:val="00A409F4"/>
    <w:rsid w:val="00A40D42"/>
    <w:rsid w:val="00A411C3"/>
    <w:rsid w:val="00A41215"/>
    <w:rsid w:val="00A41640"/>
    <w:rsid w:val="00A419F8"/>
    <w:rsid w:val="00A4245C"/>
    <w:rsid w:val="00A425D8"/>
    <w:rsid w:val="00A42740"/>
    <w:rsid w:val="00A42AB1"/>
    <w:rsid w:val="00A42ADB"/>
    <w:rsid w:val="00A42E82"/>
    <w:rsid w:val="00A43A97"/>
    <w:rsid w:val="00A43FDA"/>
    <w:rsid w:val="00A44B12"/>
    <w:rsid w:val="00A44BE3"/>
    <w:rsid w:val="00A4547E"/>
    <w:rsid w:val="00A456B1"/>
    <w:rsid w:val="00A45C20"/>
    <w:rsid w:val="00A45D3A"/>
    <w:rsid w:val="00A45EBD"/>
    <w:rsid w:val="00A45F27"/>
    <w:rsid w:val="00A45FE1"/>
    <w:rsid w:val="00A46693"/>
    <w:rsid w:val="00A46C60"/>
    <w:rsid w:val="00A479B1"/>
    <w:rsid w:val="00A47F03"/>
    <w:rsid w:val="00A5036F"/>
    <w:rsid w:val="00A50552"/>
    <w:rsid w:val="00A50577"/>
    <w:rsid w:val="00A50783"/>
    <w:rsid w:val="00A509D1"/>
    <w:rsid w:val="00A50F82"/>
    <w:rsid w:val="00A51436"/>
    <w:rsid w:val="00A51A71"/>
    <w:rsid w:val="00A51BA8"/>
    <w:rsid w:val="00A521F5"/>
    <w:rsid w:val="00A5287C"/>
    <w:rsid w:val="00A53B34"/>
    <w:rsid w:val="00A53DC7"/>
    <w:rsid w:val="00A541DF"/>
    <w:rsid w:val="00A542F5"/>
    <w:rsid w:val="00A54371"/>
    <w:rsid w:val="00A5516D"/>
    <w:rsid w:val="00A55BC5"/>
    <w:rsid w:val="00A5603E"/>
    <w:rsid w:val="00A560A9"/>
    <w:rsid w:val="00A561F0"/>
    <w:rsid w:val="00A56629"/>
    <w:rsid w:val="00A56679"/>
    <w:rsid w:val="00A56F1E"/>
    <w:rsid w:val="00A56FA2"/>
    <w:rsid w:val="00A57425"/>
    <w:rsid w:val="00A575AF"/>
    <w:rsid w:val="00A57C00"/>
    <w:rsid w:val="00A57E84"/>
    <w:rsid w:val="00A60246"/>
    <w:rsid w:val="00A602B3"/>
    <w:rsid w:val="00A6112E"/>
    <w:rsid w:val="00A612AE"/>
    <w:rsid w:val="00A6168C"/>
    <w:rsid w:val="00A622C7"/>
    <w:rsid w:val="00A62B89"/>
    <w:rsid w:val="00A62C05"/>
    <w:rsid w:val="00A63038"/>
    <w:rsid w:val="00A63430"/>
    <w:rsid w:val="00A6356E"/>
    <w:rsid w:val="00A6365A"/>
    <w:rsid w:val="00A63C01"/>
    <w:rsid w:val="00A63F06"/>
    <w:rsid w:val="00A63FE1"/>
    <w:rsid w:val="00A64875"/>
    <w:rsid w:val="00A64C02"/>
    <w:rsid w:val="00A64D83"/>
    <w:rsid w:val="00A65609"/>
    <w:rsid w:val="00A65B3C"/>
    <w:rsid w:val="00A65CFE"/>
    <w:rsid w:val="00A662F7"/>
    <w:rsid w:val="00A668AE"/>
    <w:rsid w:val="00A66AA2"/>
    <w:rsid w:val="00A66DC7"/>
    <w:rsid w:val="00A66FB8"/>
    <w:rsid w:val="00A67C38"/>
    <w:rsid w:val="00A70253"/>
    <w:rsid w:val="00A70255"/>
    <w:rsid w:val="00A70BFB"/>
    <w:rsid w:val="00A70C1A"/>
    <w:rsid w:val="00A70C3A"/>
    <w:rsid w:val="00A70CEE"/>
    <w:rsid w:val="00A70DC6"/>
    <w:rsid w:val="00A71023"/>
    <w:rsid w:val="00A71057"/>
    <w:rsid w:val="00A71118"/>
    <w:rsid w:val="00A711DB"/>
    <w:rsid w:val="00A7166F"/>
    <w:rsid w:val="00A716D8"/>
    <w:rsid w:val="00A71DC1"/>
    <w:rsid w:val="00A7239B"/>
    <w:rsid w:val="00A72D9A"/>
    <w:rsid w:val="00A73629"/>
    <w:rsid w:val="00A73717"/>
    <w:rsid w:val="00A73798"/>
    <w:rsid w:val="00A737E3"/>
    <w:rsid w:val="00A7387A"/>
    <w:rsid w:val="00A738C3"/>
    <w:rsid w:val="00A7391D"/>
    <w:rsid w:val="00A73976"/>
    <w:rsid w:val="00A73C14"/>
    <w:rsid w:val="00A73C5D"/>
    <w:rsid w:val="00A744F0"/>
    <w:rsid w:val="00A745C0"/>
    <w:rsid w:val="00A74AC7"/>
    <w:rsid w:val="00A74EC7"/>
    <w:rsid w:val="00A74F0E"/>
    <w:rsid w:val="00A752EA"/>
    <w:rsid w:val="00A7586D"/>
    <w:rsid w:val="00A75AA7"/>
    <w:rsid w:val="00A75FC1"/>
    <w:rsid w:val="00A76292"/>
    <w:rsid w:val="00A7657C"/>
    <w:rsid w:val="00A7677E"/>
    <w:rsid w:val="00A767CC"/>
    <w:rsid w:val="00A76920"/>
    <w:rsid w:val="00A76B59"/>
    <w:rsid w:val="00A76D6D"/>
    <w:rsid w:val="00A77BC1"/>
    <w:rsid w:val="00A77F18"/>
    <w:rsid w:val="00A77F69"/>
    <w:rsid w:val="00A80AB1"/>
    <w:rsid w:val="00A80BE8"/>
    <w:rsid w:val="00A8268C"/>
    <w:rsid w:val="00A82B15"/>
    <w:rsid w:val="00A82D1A"/>
    <w:rsid w:val="00A82E31"/>
    <w:rsid w:val="00A8301D"/>
    <w:rsid w:val="00A830F2"/>
    <w:rsid w:val="00A8396A"/>
    <w:rsid w:val="00A83ACD"/>
    <w:rsid w:val="00A84240"/>
    <w:rsid w:val="00A84342"/>
    <w:rsid w:val="00A845F5"/>
    <w:rsid w:val="00A84A05"/>
    <w:rsid w:val="00A84ADA"/>
    <w:rsid w:val="00A84FA3"/>
    <w:rsid w:val="00A84FD5"/>
    <w:rsid w:val="00A85077"/>
    <w:rsid w:val="00A8558A"/>
    <w:rsid w:val="00A856A0"/>
    <w:rsid w:val="00A85795"/>
    <w:rsid w:val="00A85C92"/>
    <w:rsid w:val="00A85D78"/>
    <w:rsid w:val="00A860E3"/>
    <w:rsid w:val="00A86816"/>
    <w:rsid w:val="00A86949"/>
    <w:rsid w:val="00A86A73"/>
    <w:rsid w:val="00A870A8"/>
    <w:rsid w:val="00A87379"/>
    <w:rsid w:val="00A873AB"/>
    <w:rsid w:val="00A877CE"/>
    <w:rsid w:val="00A87CEA"/>
    <w:rsid w:val="00A90A14"/>
    <w:rsid w:val="00A90D6F"/>
    <w:rsid w:val="00A913F8"/>
    <w:rsid w:val="00A9152E"/>
    <w:rsid w:val="00A9175B"/>
    <w:rsid w:val="00A917A3"/>
    <w:rsid w:val="00A91C92"/>
    <w:rsid w:val="00A922C1"/>
    <w:rsid w:val="00A92978"/>
    <w:rsid w:val="00A92DD9"/>
    <w:rsid w:val="00A93A6F"/>
    <w:rsid w:val="00A93E0D"/>
    <w:rsid w:val="00A93E7F"/>
    <w:rsid w:val="00A94226"/>
    <w:rsid w:val="00A94ACE"/>
    <w:rsid w:val="00A94FD9"/>
    <w:rsid w:val="00A951FC"/>
    <w:rsid w:val="00A95401"/>
    <w:rsid w:val="00A954BB"/>
    <w:rsid w:val="00A954C6"/>
    <w:rsid w:val="00A9576B"/>
    <w:rsid w:val="00A95CCD"/>
    <w:rsid w:val="00A95D52"/>
    <w:rsid w:val="00A95DEB"/>
    <w:rsid w:val="00A960B8"/>
    <w:rsid w:val="00A961E6"/>
    <w:rsid w:val="00A9627E"/>
    <w:rsid w:val="00A96448"/>
    <w:rsid w:val="00A96673"/>
    <w:rsid w:val="00A96CA5"/>
    <w:rsid w:val="00A97331"/>
    <w:rsid w:val="00A97397"/>
    <w:rsid w:val="00A97624"/>
    <w:rsid w:val="00A976BE"/>
    <w:rsid w:val="00A97B7C"/>
    <w:rsid w:val="00A97D2C"/>
    <w:rsid w:val="00A97F7F"/>
    <w:rsid w:val="00AA0082"/>
    <w:rsid w:val="00AA049D"/>
    <w:rsid w:val="00AA0697"/>
    <w:rsid w:val="00AA06CE"/>
    <w:rsid w:val="00AA0A5A"/>
    <w:rsid w:val="00AA0B0B"/>
    <w:rsid w:val="00AA0BC6"/>
    <w:rsid w:val="00AA0E26"/>
    <w:rsid w:val="00AA10AD"/>
    <w:rsid w:val="00AA1126"/>
    <w:rsid w:val="00AA1689"/>
    <w:rsid w:val="00AA1752"/>
    <w:rsid w:val="00AA19BF"/>
    <w:rsid w:val="00AA23AA"/>
    <w:rsid w:val="00AA2533"/>
    <w:rsid w:val="00AA2580"/>
    <w:rsid w:val="00AA27CC"/>
    <w:rsid w:val="00AA288B"/>
    <w:rsid w:val="00AA2DAA"/>
    <w:rsid w:val="00AA37C6"/>
    <w:rsid w:val="00AA3877"/>
    <w:rsid w:val="00AA41E0"/>
    <w:rsid w:val="00AA438E"/>
    <w:rsid w:val="00AA43FB"/>
    <w:rsid w:val="00AA463D"/>
    <w:rsid w:val="00AA46A9"/>
    <w:rsid w:val="00AA4D22"/>
    <w:rsid w:val="00AA4DE8"/>
    <w:rsid w:val="00AA53B6"/>
    <w:rsid w:val="00AA53E6"/>
    <w:rsid w:val="00AA613F"/>
    <w:rsid w:val="00AA6762"/>
    <w:rsid w:val="00AA7169"/>
    <w:rsid w:val="00AA767F"/>
    <w:rsid w:val="00AA76F1"/>
    <w:rsid w:val="00AA7DF3"/>
    <w:rsid w:val="00AA7F88"/>
    <w:rsid w:val="00AB05E0"/>
    <w:rsid w:val="00AB0E1D"/>
    <w:rsid w:val="00AB13E3"/>
    <w:rsid w:val="00AB14BF"/>
    <w:rsid w:val="00AB1600"/>
    <w:rsid w:val="00AB186D"/>
    <w:rsid w:val="00AB1FCB"/>
    <w:rsid w:val="00AB204D"/>
    <w:rsid w:val="00AB211D"/>
    <w:rsid w:val="00AB2395"/>
    <w:rsid w:val="00AB241E"/>
    <w:rsid w:val="00AB275C"/>
    <w:rsid w:val="00AB27A5"/>
    <w:rsid w:val="00AB2818"/>
    <w:rsid w:val="00AB28DB"/>
    <w:rsid w:val="00AB2C77"/>
    <w:rsid w:val="00AB2C91"/>
    <w:rsid w:val="00AB36D7"/>
    <w:rsid w:val="00AB3B9B"/>
    <w:rsid w:val="00AB3ED9"/>
    <w:rsid w:val="00AB4624"/>
    <w:rsid w:val="00AB46A1"/>
    <w:rsid w:val="00AB4F36"/>
    <w:rsid w:val="00AB542F"/>
    <w:rsid w:val="00AB5E89"/>
    <w:rsid w:val="00AB5F1C"/>
    <w:rsid w:val="00AB639E"/>
    <w:rsid w:val="00AB65A7"/>
    <w:rsid w:val="00AB6B2E"/>
    <w:rsid w:val="00AB6BA5"/>
    <w:rsid w:val="00AB6FB0"/>
    <w:rsid w:val="00AB7042"/>
    <w:rsid w:val="00AB74C2"/>
    <w:rsid w:val="00AB778E"/>
    <w:rsid w:val="00AB7A26"/>
    <w:rsid w:val="00AC046A"/>
    <w:rsid w:val="00AC109E"/>
    <w:rsid w:val="00AC164C"/>
    <w:rsid w:val="00AC175D"/>
    <w:rsid w:val="00AC1933"/>
    <w:rsid w:val="00AC1C58"/>
    <w:rsid w:val="00AC1D30"/>
    <w:rsid w:val="00AC1E34"/>
    <w:rsid w:val="00AC1EAB"/>
    <w:rsid w:val="00AC1EBF"/>
    <w:rsid w:val="00AC2468"/>
    <w:rsid w:val="00AC2472"/>
    <w:rsid w:val="00AC2920"/>
    <w:rsid w:val="00AC2952"/>
    <w:rsid w:val="00AC2EDA"/>
    <w:rsid w:val="00AC3093"/>
    <w:rsid w:val="00AC30D7"/>
    <w:rsid w:val="00AC31E0"/>
    <w:rsid w:val="00AC3C22"/>
    <w:rsid w:val="00AC40A9"/>
    <w:rsid w:val="00AC48BB"/>
    <w:rsid w:val="00AC4B8C"/>
    <w:rsid w:val="00AC5096"/>
    <w:rsid w:val="00AC509A"/>
    <w:rsid w:val="00AC5700"/>
    <w:rsid w:val="00AC5A0F"/>
    <w:rsid w:val="00AC5B59"/>
    <w:rsid w:val="00AC5B79"/>
    <w:rsid w:val="00AC5DE6"/>
    <w:rsid w:val="00AC5DF7"/>
    <w:rsid w:val="00AC65F9"/>
    <w:rsid w:val="00AC6CBB"/>
    <w:rsid w:val="00AC7B6C"/>
    <w:rsid w:val="00AC7FCF"/>
    <w:rsid w:val="00AD0059"/>
    <w:rsid w:val="00AD05C6"/>
    <w:rsid w:val="00AD05F8"/>
    <w:rsid w:val="00AD0DA4"/>
    <w:rsid w:val="00AD0E7B"/>
    <w:rsid w:val="00AD1046"/>
    <w:rsid w:val="00AD105C"/>
    <w:rsid w:val="00AD1148"/>
    <w:rsid w:val="00AD14CE"/>
    <w:rsid w:val="00AD15CD"/>
    <w:rsid w:val="00AD168F"/>
    <w:rsid w:val="00AD177D"/>
    <w:rsid w:val="00AD1DB6"/>
    <w:rsid w:val="00AD2947"/>
    <w:rsid w:val="00AD3488"/>
    <w:rsid w:val="00AD35C7"/>
    <w:rsid w:val="00AD3648"/>
    <w:rsid w:val="00AD36A6"/>
    <w:rsid w:val="00AD3C5E"/>
    <w:rsid w:val="00AD5110"/>
    <w:rsid w:val="00AD523A"/>
    <w:rsid w:val="00AD54DA"/>
    <w:rsid w:val="00AD5B19"/>
    <w:rsid w:val="00AD5C30"/>
    <w:rsid w:val="00AD5F93"/>
    <w:rsid w:val="00AD630D"/>
    <w:rsid w:val="00AD6372"/>
    <w:rsid w:val="00AD6700"/>
    <w:rsid w:val="00AD6822"/>
    <w:rsid w:val="00AD6CFF"/>
    <w:rsid w:val="00AD7115"/>
    <w:rsid w:val="00AD72AD"/>
    <w:rsid w:val="00AD74A4"/>
    <w:rsid w:val="00AD7595"/>
    <w:rsid w:val="00AD765B"/>
    <w:rsid w:val="00AD7B4F"/>
    <w:rsid w:val="00AD7C9F"/>
    <w:rsid w:val="00AD7DE8"/>
    <w:rsid w:val="00AE0731"/>
    <w:rsid w:val="00AE0A54"/>
    <w:rsid w:val="00AE1198"/>
    <w:rsid w:val="00AE11C6"/>
    <w:rsid w:val="00AE120B"/>
    <w:rsid w:val="00AE1996"/>
    <w:rsid w:val="00AE1B3F"/>
    <w:rsid w:val="00AE2037"/>
    <w:rsid w:val="00AE215B"/>
    <w:rsid w:val="00AE2198"/>
    <w:rsid w:val="00AE24A2"/>
    <w:rsid w:val="00AE26E7"/>
    <w:rsid w:val="00AE2C85"/>
    <w:rsid w:val="00AE2CFA"/>
    <w:rsid w:val="00AE2E51"/>
    <w:rsid w:val="00AE36A7"/>
    <w:rsid w:val="00AE3B02"/>
    <w:rsid w:val="00AE3BDF"/>
    <w:rsid w:val="00AE423E"/>
    <w:rsid w:val="00AE44C6"/>
    <w:rsid w:val="00AE4AF7"/>
    <w:rsid w:val="00AE4CDA"/>
    <w:rsid w:val="00AE51B7"/>
    <w:rsid w:val="00AE5310"/>
    <w:rsid w:val="00AE57E0"/>
    <w:rsid w:val="00AE5F9A"/>
    <w:rsid w:val="00AE6386"/>
    <w:rsid w:val="00AE6471"/>
    <w:rsid w:val="00AE78DC"/>
    <w:rsid w:val="00AE7FFC"/>
    <w:rsid w:val="00AF0DE6"/>
    <w:rsid w:val="00AF1AC2"/>
    <w:rsid w:val="00AF1B2E"/>
    <w:rsid w:val="00AF2ADF"/>
    <w:rsid w:val="00AF2D84"/>
    <w:rsid w:val="00AF3028"/>
    <w:rsid w:val="00AF31B5"/>
    <w:rsid w:val="00AF388F"/>
    <w:rsid w:val="00AF3C20"/>
    <w:rsid w:val="00AF3E0B"/>
    <w:rsid w:val="00AF4A82"/>
    <w:rsid w:val="00AF5263"/>
    <w:rsid w:val="00AF562C"/>
    <w:rsid w:val="00AF5C4E"/>
    <w:rsid w:val="00AF5F5C"/>
    <w:rsid w:val="00AF6044"/>
    <w:rsid w:val="00AF60E8"/>
    <w:rsid w:val="00AF6927"/>
    <w:rsid w:val="00AF6AD7"/>
    <w:rsid w:val="00AF6FEE"/>
    <w:rsid w:val="00AF703F"/>
    <w:rsid w:val="00AF79E2"/>
    <w:rsid w:val="00B00120"/>
    <w:rsid w:val="00B00213"/>
    <w:rsid w:val="00B0024B"/>
    <w:rsid w:val="00B002F3"/>
    <w:rsid w:val="00B00489"/>
    <w:rsid w:val="00B00F80"/>
    <w:rsid w:val="00B01579"/>
    <w:rsid w:val="00B01655"/>
    <w:rsid w:val="00B01933"/>
    <w:rsid w:val="00B01D2B"/>
    <w:rsid w:val="00B0220E"/>
    <w:rsid w:val="00B0226D"/>
    <w:rsid w:val="00B02C29"/>
    <w:rsid w:val="00B02C9F"/>
    <w:rsid w:val="00B0310C"/>
    <w:rsid w:val="00B03265"/>
    <w:rsid w:val="00B037B5"/>
    <w:rsid w:val="00B03A63"/>
    <w:rsid w:val="00B03C11"/>
    <w:rsid w:val="00B03C51"/>
    <w:rsid w:val="00B04544"/>
    <w:rsid w:val="00B04826"/>
    <w:rsid w:val="00B04A71"/>
    <w:rsid w:val="00B04DD2"/>
    <w:rsid w:val="00B06B58"/>
    <w:rsid w:val="00B0749E"/>
    <w:rsid w:val="00B075E9"/>
    <w:rsid w:val="00B076F5"/>
    <w:rsid w:val="00B07848"/>
    <w:rsid w:val="00B07891"/>
    <w:rsid w:val="00B078E1"/>
    <w:rsid w:val="00B10126"/>
    <w:rsid w:val="00B10D71"/>
    <w:rsid w:val="00B11E41"/>
    <w:rsid w:val="00B1229A"/>
    <w:rsid w:val="00B12AA9"/>
    <w:rsid w:val="00B13CDE"/>
    <w:rsid w:val="00B13E39"/>
    <w:rsid w:val="00B142FE"/>
    <w:rsid w:val="00B14941"/>
    <w:rsid w:val="00B14DFE"/>
    <w:rsid w:val="00B14FE5"/>
    <w:rsid w:val="00B15463"/>
    <w:rsid w:val="00B154C8"/>
    <w:rsid w:val="00B154F4"/>
    <w:rsid w:val="00B15696"/>
    <w:rsid w:val="00B15DAB"/>
    <w:rsid w:val="00B16069"/>
    <w:rsid w:val="00B17D28"/>
    <w:rsid w:val="00B2036B"/>
    <w:rsid w:val="00B20498"/>
    <w:rsid w:val="00B204A1"/>
    <w:rsid w:val="00B20AA1"/>
    <w:rsid w:val="00B20D8B"/>
    <w:rsid w:val="00B20DAF"/>
    <w:rsid w:val="00B21376"/>
    <w:rsid w:val="00B2177F"/>
    <w:rsid w:val="00B21BAB"/>
    <w:rsid w:val="00B21DB0"/>
    <w:rsid w:val="00B225B1"/>
    <w:rsid w:val="00B22A70"/>
    <w:rsid w:val="00B22B4A"/>
    <w:rsid w:val="00B22B91"/>
    <w:rsid w:val="00B22E1E"/>
    <w:rsid w:val="00B234E0"/>
    <w:rsid w:val="00B2355C"/>
    <w:rsid w:val="00B236AB"/>
    <w:rsid w:val="00B23AEE"/>
    <w:rsid w:val="00B23BBA"/>
    <w:rsid w:val="00B243DF"/>
    <w:rsid w:val="00B24DE6"/>
    <w:rsid w:val="00B2577D"/>
    <w:rsid w:val="00B25B61"/>
    <w:rsid w:val="00B25D8B"/>
    <w:rsid w:val="00B25F78"/>
    <w:rsid w:val="00B261BD"/>
    <w:rsid w:val="00B262A6"/>
    <w:rsid w:val="00B2669F"/>
    <w:rsid w:val="00B26A9F"/>
    <w:rsid w:val="00B26B0A"/>
    <w:rsid w:val="00B26F2F"/>
    <w:rsid w:val="00B271F7"/>
    <w:rsid w:val="00B2762C"/>
    <w:rsid w:val="00B277B3"/>
    <w:rsid w:val="00B279A2"/>
    <w:rsid w:val="00B27EA3"/>
    <w:rsid w:val="00B27F6E"/>
    <w:rsid w:val="00B30698"/>
    <w:rsid w:val="00B31E13"/>
    <w:rsid w:val="00B31FED"/>
    <w:rsid w:val="00B32CA5"/>
    <w:rsid w:val="00B32E54"/>
    <w:rsid w:val="00B32EA0"/>
    <w:rsid w:val="00B33837"/>
    <w:rsid w:val="00B33AEB"/>
    <w:rsid w:val="00B33B67"/>
    <w:rsid w:val="00B33BE5"/>
    <w:rsid w:val="00B34046"/>
    <w:rsid w:val="00B3462A"/>
    <w:rsid w:val="00B34725"/>
    <w:rsid w:val="00B3576C"/>
    <w:rsid w:val="00B35D0D"/>
    <w:rsid w:val="00B35D63"/>
    <w:rsid w:val="00B35E10"/>
    <w:rsid w:val="00B367B5"/>
    <w:rsid w:val="00B3706E"/>
    <w:rsid w:val="00B37382"/>
    <w:rsid w:val="00B3742E"/>
    <w:rsid w:val="00B3767B"/>
    <w:rsid w:val="00B378C7"/>
    <w:rsid w:val="00B37992"/>
    <w:rsid w:val="00B37AD0"/>
    <w:rsid w:val="00B37D7F"/>
    <w:rsid w:val="00B37FD1"/>
    <w:rsid w:val="00B4025F"/>
    <w:rsid w:val="00B40408"/>
    <w:rsid w:val="00B404D5"/>
    <w:rsid w:val="00B40656"/>
    <w:rsid w:val="00B4077D"/>
    <w:rsid w:val="00B40CA7"/>
    <w:rsid w:val="00B40F27"/>
    <w:rsid w:val="00B41454"/>
    <w:rsid w:val="00B4154D"/>
    <w:rsid w:val="00B417F1"/>
    <w:rsid w:val="00B42293"/>
    <w:rsid w:val="00B42340"/>
    <w:rsid w:val="00B4242E"/>
    <w:rsid w:val="00B42F7A"/>
    <w:rsid w:val="00B4315E"/>
    <w:rsid w:val="00B43298"/>
    <w:rsid w:val="00B437B0"/>
    <w:rsid w:val="00B43B3B"/>
    <w:rsid w:val="00B43C3D"/>
    <w:rsid w:val="00B43C5B"/>
    <w:rsid w:val="00B44C0C"/>
    <w:rsid w:val="00B4512B"/>
    <w:rsid w:val="00B45CD0"/>
    <w:rsid w:val="00B46D22"/>
    <w:rsid w:val="00B46D7E"/>
    <w:rsid w:val="00B46E8E"/>
    <w:rsid w:val="00B46E9D"/>
    <w:rsid w:val="00B470C0"/>
    <w:rsid w:val="00B47164"/>
    <w:rsid w:val="00B47290"/>
    <w:rsid w:val="00B474B6"/>
    <w:rsid w:val="00B47E80"/>
    <w:rsid w:val="00B50217"/>
    <w:rsid w:val="00B505F2"/>
    <w:rsid w:val="00B50649"/>
    <w:rsid w:val="00B513F3"/>
    <w:rsid w:val="00B51572"/>
    <w:rsid w:val="00B51BA7"/>
    <w:rsid w:val="00B51C58"/>
    <w:rsid w:val="00B529A5"/>
    <w:rsid w:val="00B52B1B"/>
    <w:rsid w:val="00B5350A"/>
    <w:rsid w:val="00B5379A"/>
    <w:rsid w:val="00B53F4F"/>
    <w:rsid w:val="00B54347"/>
    <w:rsid w:val="00B543AA"/>
    <w:rsid w:val="00B54F03"/>
    <w:rsid w:val="00B54F21"/>
    <w:rsid w:val="00B54F7C"/>
    <w:rsid w:val="00B556F9"/>
    <w:rsid w:val="00B5596F"/>
    <w:rsid w:val="00B55F23"/>
    <w:rsid w:val="00B56AE5"/>
    <w:rsid w:val="00B603CF"/>
    <w:rsid w:val="00B6055A"/>
    <w:rsid w:val="00B60635"/>
    <w:rsid w:val="00B606D7"/>
    <w:rsid w:val="00B60B7E"/>
    <w:rsid w:val="00B60C13"/>
    <w:rsid w:val="00B614B4"/>
    <w:rsid w:val="00B614BA"/>
    <w:rsid w:val="00B618EC"/>
    <w:rsid w:val="00B61E10"/>
    <w:rsid w:val="00B62321"/>
    <w:rsid w:val="00B62332"/>
    <w:rsid w:val="00B623BC"/>
    <w:rsid w:val="00B626A7"/>
    <w:rsid w:val="00B62A04"/>
    <w:rsid w:val="00B63301"/>
    <w:rsid w:val="00B63A79"/>
    <w:rsid w:val="00B64468"/>
    <w:rsid w:val="00B64683"/>
    <w:rsid w:val="00B647FC"/>
    <w:rsid w:val="00B65561"/>
    <w:rsid w:val="00B65F19"/>
    <w:rsid w:val="00B660F3"/>
    <w:rsid w:val="00B6645C"/>
    <w:rsid w:val="00B6668D"/>
    <w:rsid w:val="00B666F0"/>
    <w:rsid w:val="00B66C3B"/>
    <w:rsid w:val="00B66F4B"/>
    <w:rsid w:val="00B6711A"/>
    <w:rsid w:val="00B673EE"/>
    <w:rsid w:val="00B67473"/>
    <w:rsid w:val="00B674BD"/>
    <w:rsid w:val="00B6760C"/>
    <w:rsid w:val="00B7080F"/>
    <w:rsid w:val="00B70879"/>
    <w:rsid w:val="00B70C07"/>
    <w:rsid w:val="00B70DF5"/>
    <w:rsid w:val="00B71544"/>
    <w:rsid w:val="00B71745"/>
    <w:rsid w:val="00B71B39"/>
    <w:rsid w:val="00B71F4E"/>
    <w:rsid w:val="00B722AE"/>
    <w:rsid w:val="00B724B3"/>
    <w:rsid w:val="00B7298F"/>
    <w:rsid w:val="00B72BDB"/>
    <w:rsid w:val="00B73010"/>
    <w:rsid w:val="00B73760"/>
    <w:rsid w:val="00B739DD"/>
    <w:rsid w:val="00B73C67"/>
    <w:rsid w:val="00B7413A"/>
    <w:rsid w:val="00B7431F"/>
    <w:rsid w:val="00B747FE"/>
    <w:rsid w:val="00B75014"/>
    <w:rsid w:val="00B75269"/>
    <w:rsid w:val="00B752B0"/>
    <w:rsid w:val="00B75516"/>
    <w:rsid w:val="00B75AD4"/>
    <w:rsid w:val="00B75C5A"/>
    <w:rsid w:val="00B75D87"/>
    <w:rsid w:val="00B75EC8"/>
    <w:rsid w:val="00B7669E"/>
    <w:rsid w:val="00B7680B"/>
    <w:rsid w:val="00B770C1"/>
    <w:rsid w:val="00B77410"/>
    <w:rsid w:val="00B775C4"/>
    <w:rsid w:val="00B77642"/>
    <w:rsid w:val="00B777CE"/>
    <w:rsid w:val="00B779CC"/>
    <w:rsid w:val="00B77DFE"/>
    <w:rsid w:val="00B801A0"/>
    <w:rsid w:val="00B803ED"/>
    <w:rsid w:val="00B804A8"/>
    <w:rsid w:val="00B8086C"/>
    <w:rsid w:val="00B80B45"/>
    <w:rsid w:val="00B81276"/>
    <w:rsid w:val="00B816C4"/>
    <w:rsid w:val="00B817C5"/>
    <w:rsid w:val="00B81A52"/>
    <w:rsid w:val="00B81A85"/>
    <w:rsid w:val="00B82748"/>
    <w:rsid w:val="00B82FE6"/>
    <w:rsid w:val="00B833E8"/>
    <w:rsid w:val="00B838F9"/>
    <w:rsid w:val="00B83A30"/>
    <w:rsid w:val="00B83FF6"/>
    <w:rsid w:val="00B84AF1"/>
    <w:rsid w:val="00B862C0"/>
    <w:rsid w:val="00B8631C"/>
    <w:rsid w:val="00B864B1"/>
    <w:rsid w:val="00B86BCB"/>
    <w:rsid w:val="00B86C47"/>
    <w:rsid w:val="00B872F1"/>
    <w:rsid w:val="00B87D2B"/>
    <w:rsid w:val="00B9039D"/>
    <w:rsid w:val="00B90487"/>
    <w:rsid w:val="00B9068C"/>
    <w:rsid w:val="00B90BA7"/>
    <w:rsid w:val="00B91CE7"/>
    <w:rsid w:val="00B92CBB"/>
    <w:rsid w:val="00B92FE1"/>
    <w:rsid w:val="00B938AE"/>
    <w:rsid w:val="00B938CE"/>
    <w:rsid w:val="00B93C9F"/>
    <w:rsid w:val="00B93FD5"/>
    <w:rsid w:val="00B940FD"/>
    <w:rsid w:val="00B941FC"/>
    <w:rsid w:val="00B94218"/>
    <w:rsid w:val="00B94912"/>
    <w:rsid w:val="00B949E2"/>
    <w:rsid w:val="00B94FAF"/>
    <w:rsid w:val="00B95161"/>
    <w:rsid w:val="00B9538D"/>
    <w:rsid w:val="00B9596E"/>
    <w:rsid w:val="00B959C4"/>
    <w:rsid w:val="00B95C09"/>
    <w:rsid w:val="00B96059"/>
    <w:rsid w:val="00B96327"/>
    <w:rsid w:val="00B96839"/>
    <w:rsid w:val="00B96F23"/>
    <w:rsid w:val="00B97057"/>
    <w:rsid w:val="00B972EB"/>
    <w:rsid w:val="00B97AE8"/>
    <w:rsid w:val="00B97C38"/>
    <w:rsid w:val="00B97F2B"/>
    <w:rsid w:val="00BA043F"/>
    <w:rsid w:val="00BA0D73"/>
    <w:rsid w:val="00BA0E2C"/>
    <w:rsid w:val="00BA126F"/>
    <w:rsid w:val="00BA18EB"/>
    <w:rsid w:val="00BA1C37"/>
    <w:rsid w:val="00BA1E91"/>
    <w:rsid w:val="00BA211E"/>
    <w:rsid w:val="00BA2273"/>
    <w:rsid w:val="00BA27B2"/>
    <w:rsid w:val="00BA32B4"/>
    <w:rsid w:val="00BA3832"/>
    <w:rsid w:val="00BA3B66"/>
    <w:rsid w:val="00BA3E1D"/>
    <w:rsid w:val="00BA3E80"/>
    <w:rsid w:val="00BA418B"/>
    <w:rsid w:val="00BA41D7"/>
    <w:rsid w:val="00BA44C7"/>
    <w:rsid w:val="00BA465D"/>
    <w:rsid w:val="00BA4BEA"/>
    <w:rsid w:val="00BA5FDD"/>
    <w:rsid w:val="00BA6477"/>
    <w:rsid w:val="00BA6601"/>
    <w:rsid w:val="00BA6D5A"/>
    <w:rsid w:val="00BA72E7"/>
    <w:rsid w:val="00BA7800"/>
    <w:rsid w:val="00BA7D0B"/>
    <w:rsid w:val="00BB0136"/>
    <w:rsid w:val="00BB019B"/>
    <w:rsid w:val="00BB01C7"/>
    <w:rsid w:val="00BB086B"/>
    <w:rsid w:val="00BB08C9"/>
    <w:rsid w:val="00BB145A"/>
    <w:rsid w:val="00BB16FE"/>
    <w:rsid w:val="00BB1720"/>
    <w:rsid w:val="00BB1A0E"/>
    <w:rsid w:val="00BB1BB9"/>
    <w:rsid w:val="00BB22F4"/>
    <w:rsid w:val="00BB237F"/>
    <w:rsid w:val="00BB258E"/>
    <w:rsid w:val="00BB311E"/>
    <w:rsid w:val="00BB33EC"/>
    <w:rsid w:val="00BB3426"/>
    <w:rsid w:val="00BB34AA"/>
    <w:rsid w:val="00BB3B5F"/>
    <w:rsid w:val="00BB4094"/>
    <w:rsid w:val="00BB410B"/>
    <w:rsid w:val="00BB42DC"/>
    <w:rsid w:val="00BB4580"/>
    <w:rsid w:val="00BB464F"/>
    <w:rsid w:val="00BB4809"/>
    <w:rsid w:val="00BB486A"/>
    <w:rsid w:val="00BB489F"/>
    <w:rsid w:val="00BB4B0D"/>
    <w:rsid w:val="00BB4BDD"/>
    <w:rsid w:val="00BB4EB4"/>
    <w:rsid w:val="00BB51D5"/>
    <w:rsid w:val="00BB591F"/>
    <w:rsid w:val="00BB6661"/>
    <w:rsid w:val="00BB6817"/>
    <w:rsid w:val="00BB6AF5"/>
    <w:rsid w:val="00BB6E62"/>
    <w:rsid w:val="00BB70A3"/>
    <w:rsid w:val="00BB78B0"/>
    <w:rsid w:val="00BB7A09"/>
    <w:rsid w:val="00BB7D4B"/>
    <w:rsid w:val="00BB7ECF"/>
    <w:rsid w:val="00BC013A"/>
    <w:rsid w:val="00BC08DD"/>
    <w:rsid w:val="00BC17D3"/>
    <w:rsid w:val="00BC1DCE"/>
    <w:rsid w:val="00BC2587"/>
    <w:rsid w:val="00BC2643"/>
    <w:rsid w:val="00BC3467"/>
    <w:rsid w:val="00BC3729"/>
    <w:rsid w:val="00BC39C3"/>
    <w:rsid w:val="00BC3A0B"/>
    <w:rsid w:val="00BC3BAB"/>
    <w:rsid w:val="00BC45DB"/>
    <w:rsid w:val="00BC49A4"/>
    <w:rsid w:val="00BC49C3"/>
    <w:rsid w:val="00BC4D23"/>
    <w:rsid w:val="00BC4D3E"/>
    <w:rsid w:val="00BC50E2"/>
    <w:rsid w:val="00BC54A1"/>
    <w:rsid w:val="00BC557F"/>
    <w:rsid w:val="00BC575E"/>
    <w:rsid w:val="00BC5836"/>
    <w:rsid w:val="00BC5895"/>
    <w:rsid w:val="00BC5E8C"/>
    <w:rsid w:val="00BC6565"/>
    <w:rsid w:val="00BC6A3A"/>
    <w:rsid w:val="00BC775F"/>
    <w:rsid w:val="00BC7973"/>
    <w:rsid w:val="00BC7ABA"/>
    <w:rsid w:val="00BC7D38"/>
    <w:rsid w:val="00BC7F4D"/>
    <w:rsid w:val="00BD0189"/>
    <w:rsid w:val="00BD0E86"/>
    <w:rsid w:val="00BD1245"/>
    <w:rsid w:val="00BD134E"/>
    <w:rsid w:val="00BD14B1"/>
    <w:rsid w:val="00BD184E"/>
    <w:rsid w:val="00BD1A61"/>
    <w:rsid w:val="00BD1C5F"/>
    <w:rsid w:val="00BD1D01"/>
    <w:rsid w:val="00BD1DA8"/>
    <w:rsid w:val="00BD2104"/>
    <w:rsid w:val="00BD28C4"/>
    <w:rsid w:val="00BD28CB"/>
    <w:rsid w:val="00BD30BA"/>
    <w:rsid w:val="00BD315E"/>
    <w:rsid w:val="00BD32AF"/>
    <w:rsid w:val="00BD3CE7"/>
    <w:rsid w:val="00BD40FA"/>
    <w:rsid w:val="00BD41E6"/>
    <w:rsid w:val="00BD49FA"/>
    <w:rsid w:val="00BD51BF"/>
    <w:rsid w:val="00BD56BF"/>
    <w:rsid w:val="00BD5827"/>
    <w:rsid w:val="00BD5B54"/>
    <w:rsid w:val="00BD63DB"/>
    <w:rsid w:val="00BD6734"/>
    <w:rsid w:val="00BD6DCC"/>
    <w:rsid w:val="00BD700B"/>
    <w:rsid w:val="00BD72D5"/>
    <w:rsid w:val="00BD749A"/>
    <w:rsid w:val="00BD78AB"/>
    <w:rsid w:val="00BD7E9C"/>
    <w:rsid w:val="00BE010A"/>
    <w:rsid w:val="00BE03C8"/>
    <w:rsid w:val="00BE085B"/>
    <w:rsid w:val="00BE0F20"/>
    <w:rsid w:val="00BE12F9"/>
    <w:rsid w:val="00BE181C"/>
    <w:rsid w:val="00BE1E4C"/>
    <w:rsid w:val="00BE2272"/>
    <w:rsid w:val="00BE3A23"/>
    <w:rsid w:val="00BE3A2C"/>
    <w:rsid w:val="00BE3B52"/>
    <w:rsid w:val="00BE3CAA"/>
    <w:rsid w:val="00BE3E9D"/>
    <w:rsid w:val="00BE456C"/>
    <w:rsid w:val="00BE4D8D"/>
    <w:rsid w:val="00BE524A"/>
    <w:rsid w:val="00BE53BC"/>
    <w:rsid w:val="00BE59E9"/>
    <w:rsid w:val="00BE62B2"/>
    <w:rsid w:val="00BE6ADF"/>
    <w:rsid w:val="00BE70B3"/>
    <w:rsid w:val="00BE72CB"/>
    <w:rsid w:val="00BE77B0"/>
    <w:rsid w:val="00BE7863"/>
    <w:rsid w:val="00BE7A81"/>
    <w:rsid w:val="00BE7DD9"/>
    <w:rsid w:val="00BE7F4D"/>
    <w:rsid w:val="00BF0431"/>
    <w:rsid w:val="00BF0825"/>
    <w:rsid w:val="00BF0A78"/>
    <w:rsid w:val="00BF0BC7"/>
    <w:rsid w:val="00BF0ED7"/>
    <w:rsid w:val="00BF136E"/>
    <w:rsid w:val="00BF13BB"/>
    <w:rsid w:val="00BF13C9"/>
    <w:rsid w:val="00BF1622"/>
    <w:rsid w:val="00BF1720"/>
    <w:rsid w:val="00BF174C"/>
    <w:rsid w:val="00BF21BF"/>
    <w:rsid w:val="00BF2621"/>
    <w:rsid w:val="00BF3292"/>
    <w:rsid w:val="00BF38BC"/>
    <w:rsid w:val="00BF3BCB"/>
    <w:rsid w:val="00BF3C8F"/>
    <w:rsid w:val="00BF5FE0"/>
    <w:rsid w:val="00BF61FE"/>
    <w:rsid w:val="00BF6735"/>
    <w:rsid w:val="00BF72A5"/>
    <w:rsid w:val="00BF7308"/>
    <w:rsid w:val="00BF7C10"/>
    <w:rsid w:val="00BF7C19"/>
    <w:rsid w:val="00BF7EA0"/>
    <w:rsid w:val="00C0001D"/>
    <w:rsid w:val="00C00A9E"/>
    <w:rsid w:val="00C00D8B"/>
    <w:rsid w:val="00C010B3"/>
    <w:rsid w:val="00C015D5"/>
    <w:rsid w:val="00C01955"/>
    <w:rsid w:val="00C01C3D"/>
    <w:rsid w:val="00C01E7E"/>
    <w:rsid w:val="00C02260"/>
    <w:rsid w:val="00C02A18"/>
    <w:rsid w:val="00C0352A"/>
    <w:rsid w:val="00C03779"/>
    <w:rsid w:val="00C03943"/>
    <w:rsid w:val="00C04446"/>
    <w:rsid w:val="00C044CE"/>
    <w:rsid w:val="00C04BD0"/>
    <w:rsid w:val="00C04FDB"/>
    <w:rsid w:val="00C0512D"/>
    <w:rsid w:val="00C05619"/>
    <w:rsid w:val="00C05C00"/>
    <w:rsid w:val="00C06430"/>
    <w:rsid w:val="00C06D83"/>
    <w:rsid w:val="00C06DEB"/>
    <w:rsid w:val="00C072F0"/>
    <w:rsid w:val="00C07584"/>
    <w:rsid w:val="00C076E5"/>
    <w:rsid w:val="00C07DF0"/>
    <w:rsid w:val="00C100D7"/>
    <w:rsid w:val="00C11516"/>
    <w:rsid w:val="00C1154A"/>
    <w:rsid w:val="00C115A7"/>
    <w:rsid w:val="00C128BB"/>
    <w:rsid w:val="00C12902"/>
    <w:rsid w:val="00C12FC8"/>
    <w:rsid w:val="00C13170"/>
    <w:rsid w:val="00C13683"/>
    <w:rsid w:val="00C13E76"/>
    <w:rsid w:val="00C13E95"/>
    <w:rsid w:val="00C14AC3"/>
    <w:rsid w:val="00C14AEC"/>
    <w:rsid w:val="00C14BBE"/>
    <w:rsid w:val="00C14E14"/>
    <w:rsid w:val="00C14EE1"/>
    <w:rsid w:val="00C15208"/>
    <w:rsid w:val="00C15650"/>
    <w:rsid w:val="00C1586A"/>
    <w:rsid w:val="00C15B69"/>
    <w:rsid w:val="00C16366"/>
    <w:rsid w:val="00C167A5"/>
    <w:rsid w:val="00C1684B"/>
    <w:rsid w:val="00C17278"/>
    <w:rsid w:val="00C17F17"/>
    <w:rsid w:val="00C207CB"/>
    <w:rsid w:val="00C20C0E"/>
    <w:rsid w:val="00C20C4B"/>
    <w:rsid w:val="00C20CFA"/>
    <w:rsid w:val="00C20D07"/>
    <w:rsid w:val="00C20E42"/>
    <w:rsid w:val="00C210A9"/>
    <w:rsid w:val="00C21125"/>
    <w:rsid w:val="00C215A8"/>
    <w:rsid w:val="00C2258B"/>
    <w:rsid w:val="00C22E38"/>
    <w:rsid w:val="00C22F5C"/>
    <w:rsid w:val="00C23462"/>
    <w:rsid w:val="00C23547"/>
    <w:rsid w:val="00C23800"/>
    <w:rsid w:val="00C2389F"/>
    <w:rsid w:val="00C23DA1"/>
    <w:rsid w:val="00C23DB7"/>
    <w:rsid w:val="00C24024"/>
    <w:rsid w:val="00C2426F"/>
    <w:rsid w:val="00C244B2"/>
    <w:rsid w:val="00C248B5"/>
    <w:rsid w:val="00C24B3E"/>
    <w:rsid w:val="00C24C38"/>
    <w:rsid w:val="00C256BD"/>
    <w:rsid w:val="00C2585A"/>
    <w:rsid w:val="00C25A1F"/>
    <w:rsid w:val="00C25D4C"/>
    <w:rsid w:val="00C2640B"/>
    <w:rsid w:val="00C26B0B"/>
    <w:rsid w:val="00C27790"/>
    <w:rsid w:val="00C27850"/>
    <w:rsid w:val="00C27E30"/>
    <w:rsid w:val="00C306D0"/>
    <w:rsid w:val="00C30B45"/>
    <w:rsid w:val="00C31C47"/>
    <w:rsid w:val="00C3203C"/>
    <w:rsid w:val="00C32626"/>
    <w:rsid w:val="00C32F9E"/>
    <w:rsid w:val="00C33224"/>
    <w:rsid w:val="00C332F0"/>
    <w:rsid w:val="00C334D8"/>
    <w:rsid w:val="00C33936"/>
    <w:rsid w:val="00C34042"/>
    <w:rsid w:val="00C3412E"/>
    <w:rsid w:val="00C343C5"/>
    <w:rsid w:val="00C343E4"/>
    <w:rsid w:val="00C349F2"/>
    <w:rsid w:val="00C34B43"/>
    <w:rsid w:val="00C34ECE"/>
    <w:rsid w:val="00C357CC"/>
    <w:rsid w:val="00C35CDD"/>
    <w:rsid w:val="00C361BB"/>
    <w:rsid w:val="00C36629"/>
    <w:rsid w:val="00C36A86"/>
    <w:rsid w:val="00C3722D"/>
    <w:rsid w:val="00C373EF"/>
    <w:rsid w:val="00C377CF"/>
    <w:rsid w:val="00C37A52"/>
    <w:rsid w:val="00C37FD1"/>
    <w:rsid w:val="00C40167"/>
    <w:rsid w:val="00C40265"/>
    <w:rsid w:val="00C4033B"/>
    <w:rsid w:val="00C406A5"/>
    <w:rsid w:val="00C40C0F"/>
    <w:rsid w:val="00C40F5B"/>
    <w:rsid w:val="00C41051"/>
    <w:rsid w:val="00C4193C"/>
    <w:rsid w:val="00C41A5D"/>
    <w:rsid w:val="00C42227"/>
    <w:rsid w:val="00C42253"/>
    <w:rsid w:val="00C424C0"/>
    <w:rsid w:val="00C426F3"/>
    <w:rsid w:val="00C427AA"/>
    <w:rsid w:val="00C42C40"/>
    <w:rsid w:val="00C42CF0"/>
    <w:rsid w:val="00C4352C"/>
    <w:rsid w:val="00C43653"/>
    <w:rsid w:val="00C43663"/>
    <w:rsid w:val="00C436BC"/>
    <w:rsid w:val="00C43C8C"/>
    <w:rsid w:val="00C4460F"/>
    <w:rsid w:val="00C447CE"/>
    <w:rsid w:val="00C448B5"/>
    <w:rsid w:val="00C44BE9"/>
    <w:rsid w:val="00C45F95"/>
    <w:rsid w:val="00C45FBE"/>
    <w:rsid w:val="00C4602D"/>
    <w:rsid w:val="00C46117"/>
    <w:rsid w:val="00C464B9"/>
    <w:rsid w:val="00C46553"/>
    <w:rsid w:val="00C46809"/>
    <w:rsid w:val="00C46D55"/>
    <w:rsid w:val="00C477E0"/>
    <w:rsid w:val="00C4797F"/>
    <w:rsid w:val="00C47D6D"/>
    <w:rsid w:val="00C5049F"/>
    <w:rsid w:val="00C505E3"/>
    <w:rsid w:val="00C50684"/>
    <w:rsid w:val="00C50F96"/>
    <w:rsid w:val="00C512D2"/>
    <w:rsid w:val="00C51CC5"/>
    <w:rsid w:val="00C51E99"/>
    <w:rsid w:val="00C52A18"/>
    <w:rsid w:val="00C52B1C"/>
    <w:rsid w:val="00C530FF"/>
    <w:rsid w:val="00C53166"/>
    <w:rsid w:val="00C532A0"/>
    <w:rsid w:val="00C533BE"/>
    <w:rsid w:val="00C538B5"/>
    <w:rsid w:val="00C539EB"/>
    <w:rsid w:val="00C53CEE"/>
    <w:rsid w:val="00C54ADD"/>
    <w:rsid w:val="00C54BEE"/>
    <w:rsid w:val="00C54D14"/>
    <w:rsid w:val="00C54D43"/>
    <w:rsid w:val="00C55045"/>
    <w:rsid w:val="00C5514C"/>
    <w:rsid w:val="00C55379"/>
    <w:rsid w:val="00C55422"/>
    <w:rsid w:val="00C5564F"/>
    <w:rsid w:val="00C55AC7"/>
    <w:rsid w:val="00C55DD1"/>
    <w:rsid w:val="00C56050"/>
    <w:rsid w:val="00C5690B"/>
    <w:rsid w:val="00C56D13"/>
    <w:rsid w:val="00C56D6F"/>
    <w:rsid w:val="00C56DCC"/>
    <w:rsid w:val="00C56FE4"/>
    <w:rsid w:val="00C57501"/>
    <w:rsid w:val="00C5790F"/>
    <w:rsid w:val="00C6041A"/>
    <w:rsid w:val="00C604CE"/>
    <w:rsid w:val="00C608C1"/>
    <w:rsid w:val="00C60A75"/>
    <w:rsid w:val="00C60D63"/>
    <w:rsid w:val="00C610D4"/>
    <w:rsid w:val="00C611D9"/>
    <w:rsid w:val="00C61895"/>
    <w:rsid w:val="00C61DA8"/>
    <w:rsid w:val="00C61DC9"/>
    <w:rsid w:val="00C61E35"/>
    <w:rsid w:val="00C62784"/>
    <w:rsid w:val="00C62CC7"/>
    <w:rsid w:val="00C63334"/>
    <w:rsid w:val="00C638DE"/>
    <w:rsid w:val="00C64497"/>
    <w:rsid w:val="00C64D86"/>
    <w:rsid w:val="00C64E61"/>
    <w:rsid w:val="00C651F3"/>
    <w:rsid w:val="00C652CF"/>
    <w:rsid w:val="00C657E5"/>
    <w:rsid w:val="00C6588F"/>
    <w:rsid w:val="00C65E3F"/>
    <w:rsid w:val="00C6606E"/>
    <w:rsid w:val="00C66151"/>
    <w:rsid w:val="00C66BFD"/>
    <w:rsid w:val="00C66D19"/>
    <w:rsid w:val="00C66F07"/>
    <w:rsid w:val="00C671CE"/>
    <w:rsid w:val="00C674AE"/>
    <w:rsid w:val="00C674E3"/>
    <w:rsid w:val="00C67532"/>
    <w:rsid w:val="00C67BDB"/>
    <w:rsid w:val="00C67E86"/>
    <w:rsid w:val="00C70445"/>
    <w:rsid w:val="00C70585"/>
    <w:rsid w:val="00C706E2"/>
    <w:rsid w:val="00C70AA3"/>
    <w:rsid w:val="00C70CA6"/>
    <w:rsid w:val="00C70E23"/>
    <w:rsid w:val="00C70F51"/>
    <w:rsid w:val="00C71316"/>
    <w:rsid w:val="00C7171E"/>
    <w:rsid w:val="00C7175A"/>
    <w:rsid w:val="00C720A5"/>
    <w:rsid w:val="00C72363"/>
    <w:rsid w:val="00C72631"/>
    <w:rsid w:val="00C72771"/>
    <w:rsid w:val="00C72ABE"/>
    <w:rsid w:val="00C72B95"/>
    <w:rsid w:val="00C74A46"/>
    <w:rsid w:val="00C75135"/>
    <w:rsid w:val="00C754E0"/>
    <w:rsid w:val="00C7558C"/>
    <w:rsid w:val="00C755F3"/>
    <w:rsid w:val="00C765DE"/>
    <w:rsid w:val="00C76A7E"/>
    <w:rsid w:val="00C77784"/>
    <w:rsid w:val="00C7783D"/>
    <w:rsid w:val="00C8008F"/>
    <w:rsid w:val="00C80D4F"/>
    <w:rsid w:val="00C81568"/>
    <w:rsid w:val="00C81B92"/>
    <w:rsid w:val="00C81DCA"/>
    <w:rsid w:val="00C81EDB"/>
    <w:rsid w:val="00C825E1"/>
    <w:rsid w:val="00C8261E"/>
    <w:rsid w:val="00C82788"/>
    <w:rsid w:val="00C82929"/>
    <w:rsid w:val="00C83335"/>
    <w:rsid w:val="00C83488"/>
    <w:rsid w:val="00C83F71"/>
    <w:rsid w:val="00C8467D"/>
    <w:rsid w:val="00C84A22"/>
    <w:rsid w:val="00C84E21"/>
    <w:rsid w:val="00C84E2E"/>
    <w:rsid w:val="00C853A2"/>
    <w:rsid w:val="00C856EF"/>
    <w:rsid w:val="00C85CEE"/>
    <w:rsid w:val="00C85D08"/>
    <w:rsid w:val="00C85F68"/>
    <w:rsid w:val="00C861F8"/>
    <w:rsid w:val="00C86389"/>
    <w:rsid w:val="00C86630"/>
    <w:rsid w:val="00C868CB"/>
    <w:rsid w:val="00C86A63"/>
    <w:rsid w:val="00C86A69"/>
    <w:rsid w:val="00C8772D"/>
    <w:rsid w:val="00C87A28"/>
    <w:rsid w:val="00C90046"/>
    <w:rsid w:val="00C90121"/>
    <w:rsid w:val="00C907C4"/>
    <w:rsid w:val="00C90BA8"/>
    <w:rsid w:val="00C9142E"/>
    <w:rsid w:val="00C914BA"/>
    <w:rsid w:val="00C9183A"/>
    <w:rsid w:val="00C91858"/>
    <w:rsid w:val="00C91B35"/>
    <w:rsid w:val="00C91D72"/>
    <w:rsid w:val="00C91E7C"/>
    <w:rsid w:val="00C924B7"/>
    <w:rsid w:val="00C9256F"/>
    <w:rsid w:val="00C92B32"/>
    <w:rsid w:val="00C92BF6"/>
    <w:rsid w:val="00C9316B"/>
    <w:rsid w:val="00C9321F"/>
    <w:rsid w:val="00C93A8C"/>
    <w:rsid w:val="00C93AA7"/>
    <w:rsid w:val="00C93B25"/>
    <w:rsid w:val="00C93C60"/>
    <w:rsid w:val="00C943A2"/>
    <w:rsid w:val="00C95740"/>
    <w:rsid w:val="00C95A2C"/>
    <w:rsid w:val="00C96098"/>
    <w:rsid w:val="00C961CC"/>
    <w:rsid w:val="00C96BF8"/>
    <w:rsid w:val="00C96E79"/>
    <w:rsid w:val="00C971FD"/>
    <w:rsid w:val="00C97E9E"/>
    <w:rsid w:val="00CA054E"/>
    <w:rsid w:val="00CA0759"/>
    <w:rsid w:val="00CA0A76"/>
    <w:rsid w:val="00CA0AE9"/>
    <w:rsid w:val="00CA0E77"/>
    <w:rsid w:val="00CA11DE"/>
    <w:rsid w:val="00CA16BC"/>
    <w:rsid w:val="00CA1ACD"/>
    <w:rsid w:val="00CA1AED"/>
    <w:rsid w:val="00CA1F25"/>
    <w:rsid w:val="00CA2636"/>
    <w:rsid w:val="00CA29BC"/>
    <w:rsid w:val="00CA2AF2"/>
    <w:rsid w:val="00CA2F28"/>
    <w:rsid w:val="00CA345E"/>
    <w:rsid w:val="00CA3753"/>
    <w:rsid w:val="00CA382F"/>
    <w:rsid w:val="00CA3C3D"/>
    <w:rsid w:val="00CA3F67"/>
    <w:rsid w:val="00CA435C"/>
    <w:rsid w:val="00CA43BD"/>
    <w:rsid w:val="00CA4A53"/>
    <w:rsid w:val="00CA4EFB"/>
    <w:rsid w:val="00CA4FF3"/>
    <w:rsid w:val="00CA5320"/>
    <w:rsid w:val="00CA55BE"/>
    <w:rsid w:val="00CA5635"/>
    <w:rsid w:val="00CA5842"/>
    <w:rsid w:val="00CA597B"/>
    <w:rsid w:val="00CA59ED"/>
    <w:rsid w:val="00CA5F97"/>
    <w:rsid w:val="00CA6361"/>
    <w:rsid w:val="00CA659E"/>
    <w:rsid w:val="00CA7284"/>
    <w:rsid w:val="00CA7437"/>
    <w:rsid w:val="00CA7611"/>
    <w:rsid w:val="00CA7A50"/>
    <w:rsid w:val="00CA7D32"/>
    <w:rsid w:val="00CB027E"/>
    <w:rsid w:val="00CB0C64"/>
    <w:rsid w:val="00CB1034"/>
    <w:rsid w:val="00CB10EA"/>
    <w:rsid w:val="00CB128A"/>
    <w:rsid w:val="00CB15DA"/>
    <w:rsid w:val="00CB1D96"/>
    <w:rsid w:val="00CB1E8B"/>
    <w:rsid w:val="00CB25B3"/>
    <w:rsid w:val="00CB2740"/>
    <w:rsid w:val="00CB303C"/>
    <w:rsid w:val="00CB30AC"/>
    <w:rsid w:val="00CB3183"/>
    <w:rsid w:val="00CB3DE3"/>
    <w:rsid w:val="00CB40B4"/>
    <w:rsid w:val="00CB4186"/>
    <w:rsid w:val="00CB429A"/>
    <w:rsid w:val="00CB455C"/>
    <w:rsid w:val="00CB46EB"/>
    <w:rsid w:val="00CB4A9B"/>
    <w:rsid w:val="00CB4BA4"/>
    <w:rsid w:val="00CB4DC0"/>
    <w:rsid w:val="00CB4ECD"/>
    <w:rsid w:val="00CB5003"/>
    <w:rsid w:val="00CB5308"/>
    <w:rsid w:val="00CB5323"/>
    <w:rsid w:val="00CB5B14"/>
    <w:rsid w:val="00CB5E26"/>
    <w:rsid w:val="00CB5EE0"/>
    <w:rsid w:val="00CB60C9"/>
    <w:rsid w:val="00CB633B"/>
    <w:rsid w:val="00CB729C"/>
    <w:rsid w:val="00CB784B"/>
    <w:rsid w:val="00CC0022"/>
    <w:rsid w:val="00CC07E7"/>
    <w:rsid w:val="00CC0C50"/>
    <w:rsid w:val="00CC10A7"/>
    <w:rsid w:val="00CC127C"/>
    <w:rsid w:val="00CC155F"/>
    <w:rsid w:val="00CC1959"/>
    <w:rsid w:val="00CC197C"/>
    <w:rsid w:val="00CC1C76"/>
    <w:rsid w:val="00CC293C"/>
    <w:rsid w:val="00CC2ADE"/>
    <w:rsid w:val="00CC2D64"/>
    <w:rsid w:val="00CC2E66"/>
    <w:rsid w:val="00CC305F"/>
    <w:rsid w:val="00CC33CE"/>
    <w:rsid w:val="00CC439A"/>
    <w:rsid w:val="00CC4890"/>
    <w:rsid w:val="00CC4D2F"/>
    <w:rsid w:val="00CC50B6"/>
    <w:rsid w:val="00CC5400"/>
    <w:rsid w:val="00CC5B9D"/>
    <w:rsid w:val="00CC5BC1"/>
    <w:rsid w:val="00CC683D"/>
    <w:rsid w:val="00CC6A99"/>
    <w:rsid w:val="00CC70AB"/>
    <w:rsid w:val="00CC7AB5"/>
    <w:rsid w:val="00CC7BD6"/>
    <w:rsid w:val="00CC7C8D"/>
    <w:rsid w:val="00CC7CD4"/>
    <w:rsid w:val="00CC7DE5"/>
    <w:rsid w:val="00CD0175"/>
    <w:rsid w:val="00CD051E"/>
    <w:rsid w:val="00CD057F"/>
    <w:rsid w:val="00CD1474"/>
    <w:rsid w:val="00CD15F5"/>
    <w:rsid w:val="00CD1824"/>
    <w:rsid w:val="00CD1870"/>
    <w:rsid w:val="00CD1C7E"/>
    <w:rsid w:val="00CD2D23"/>
    <w:rsid w:val="00CD2F4C"/>
    <w:rsid w:val="00CD3070"/>
    <w:rsid w:val="00CD3C68"/>
    <w:rsid w:val="00CD40B7"/>
    <w:rsid w:val="00CD4A4C"/>
    <w:rsid w:val="00CD4C60"/>
    <w:rsid w:val="00CD51F4"/>
    <w:rsid w:val="00CD53DF"/>
    <w:rsid w:val="00CD5BC2"/>
    <w:rsid w:val="00CD5CEC"/>
    <w:rsid w:val="00CD64C6"/>
    <w:rsid w:val="00CD6B2B"/>
    <w:rsid w:val="00CD6C19"/>
    <w:rsid w:val="00CD7049"/>
    <w:rsid w:val="00CD707D"/>
    <w:rsid w:val="00CD78D2"/>
    <w:rsid w:val="00CD7B2B"/>
    <w:rsid w:val="00CD7E9C"/>
    <w:rsid w:val="00CE0065"/>
    <w:rsid w:val="00CE022A"/>
    <w:rsid w:val="00CE07AE"/>
    <w:rsid w:val="00CE0B9C"/>
    <w:rsid w:val="00CE1198"/>
    <w:rsid w:val="00CE1D2B"/>
    <w:rsid w:val="00CE1E4D"/>
    <w:rsid w:val="00CE1E90"/>
    <w:rsid w:val="00CE246D"/>
    <w:rsid w:val="00CE2505"/>
    <w:rsid w:val="00CE2547"/>
    <w:rsid w:val="00CE2915"/>
    <w:rsid w:val="00CE2969"/>
    <w:rsid w:val="00CE2AA7"/>
    <w:rsid w:val="00CE2B3C"/>
    <w:rsid w:val="00CE2CB0"/>
    <w:rsid w:val="00CE2D06"/>
    <w:rsid w:val="00CE2DBE"/>
    <w:rsid w:val="00CE2EB8"/>
    <w:rsid w:val="00CE3467"/>
    <w:rsid w:val="00CE3B9B"/>
    <w:rsid w:val="00CE44E6"/>
    <w:rsid w:val="00CE4A36"/>
    <w:rsid w:val="00CE4C38"/>
    <w:rsid w:val="00CE514E"/>
    <w:rsid w:val="00CE52A8"/>
    <w:rsid w:val="00CE574E"/>
    <w:rsid w:val="00CE59E4"/>
    <w:rsid w:val="00CE5B24"/>
    <w:rsid w:val="00CE5BA4"/>
    <w:rsid w:val="00CE6451"/>
    <w:rsid w:val="00CE6B53"/>
    <w:rsid w:val="00CE6BAF"/>
    <w:rsid w:val="00CE6E7B"/>
    <w:rsid w:val="00CE7011"/>
    <w:rsid w:val="00CE71EF"/>
    <w:rsid w:val="00CE7E0C"/>
    <w:rsid w:val="00CF002C"/>
    <w:rsid w:val="00CF017E"/>
    <w:rsid w:val="00CF04FB"/>
    <w:rsid w:val="00CF0A74"/>
    <w:rsid w:val="00CF0D63"/>
    <w:rsid w:val="00CF1125"/>
    <w:rsid w:val="00CF123E"/>
    <w:rsid w:val="00CF19AC"/>
    <w:rsid w:val="00CF1AB8"/>
    <w:rsid w:val="00CF2174"/>
    <w:rsid w:val="00CF280B"/>
    <w:rsid w:val="00CF2FCA"/>
    <w:rsid w:val="00CF3B39"/>
    <w:rsid w:val="00CF3B77"/>
    <w:rsid w:val="00CF3C46"/>
    <w:rsid w:val="00CF419A"/>
    <w:rsid w:val="00CF4462"/>
    <w:rsid w:val="00CF47FB"/>
    <w:rsid w:val="00CF4CE6"/>
    <w:rsid w:val="00CF5668"/>
    <w:rsid w:val="00CF5940"/>
    <w:rsid w:val="00CF604A"/>
    <w:rsid w:val="00CF60BA"/>
    <w:rsid w:val="00CF615F"/>
    <w:rsid w:val="00CF61DF"/>
    <w:rsid w:val="00CF6A40"/>
    <w:rsid w:val="00CF6C13"/>
    <w:rsid w:val="00CF6F39"/>
    <w:rsid w:val="00CF7059"/>
    <w:rsid w:val="00CF7C27"/>
    <w:rsid w:val="00CF7C58"/>
    <w:rsid w:val="00D00823"/>
    <w:rsid w:val="00D01387"/>
    <w:rsid w:val="00D019A0"/>
    <w:rsid w:val="00D01A50"/>
    <w:rsid w:val="00D01E23"/>
    <w:rsid w:val="00D01EEA"/>
    <w:rsid w:val="00D023D4"/>
    <w:rsid w:val="00D025D5"/>
    <w:rsid w:val="00D02C33"/>
    <w:rsid w:val="00D02E79"/>
    <w:rsid w:val="00D0304D"/>
    <w:rsid w:val="00D035E8"/>
    <w:rsid w:val="00D0394E"/>
    <w:rsid w:val="00D039C1"/>
    <w:rsid w:val="00D03AC9"/>
    <w:rsid w:val="00D051E4"/>
    <w:rsid w:val="00D05B04"/>
    <w:rsid w:val="00D05BDD"/>
    <w:rsid w:val="00D06232"/>
    <w:rsid w:val="00D073B0"/>
    <w:rsid w:val="00D07AD7"/>
    <w:rsid w:val="00D1047F"/>
    <w:rsid w:val="00D10654"/>
    <w:rsid w:val="00D1080D"/>
    <w:rsid w:val="00D10850"/>
    <w:rsid w:val="00D108E8"/>
    <w:rsid w:val="00D10E3E"/>
    <w:rsid w:val="00D11211"/>
    <w:rsid w:val="00D1124C"/>
    <w:rsid w:val="00D11542"/>
    <w:rsid w:val="00D11F93"/>
    <w:rsid w:val="00D12229"/>
    <w:rsid w:val="00D129EB"/>
    <w:rsid w:val="00D12A8C"/>
    <w:rsid w:val="00D12C16"/>
    <w:rsid w:val="00D1325D"/>
    <w:rsid w:val="00D132A4"/>
    <w:rsid w:val="00D13516"/>
    <w:rsid w:val="00D1372A"/>
    <w:rsid w:val="00D1374F"/>
    <w:rsid w:val="00D14638"/>
    <w:rsid w:val="00D14861"/>
    <w:rsid w:val="00D1527A"/>
    <w:rsid w:val="00D154DF"/>
    <w:rsid w:val="00D157A3"/>
    <w:rsid w:val="00D15E87"/>
    <w:rsid w:val="00D16169"/>
    <w:rsid w:val="00D166BB"/>
    <w:rsid w:val="00D1721E"/>
    <w:rsid w:val="00D17BC1"/>
    <w:rsid w:val="00D2010E"/>
    <w:rsid w:val="00D20148"/>
    <w:rsid w:val="00D206DB"/>
    <w:rsid w:val="00D20AC7"/>
    <w:rsid w:val="00D20B4F"/>
    <w:rsid w:val="00D2124A"/>
    <w:rsid w:val="00D21291"/>
    <w:rsid w:val="00D21442"/>
    <w:rsid w:val="00D21C63"/>
    <w:rsid w:val="00D22320"/>
    <w:rsid w:val="00D2297C"/>
    <w:rsid w:val="00D23180"/>
    <w:rsid w:val="00D2399D"/>
    <w:rsid w:val="00D23C96"/>
    <w:rsid w:val="00D23CBB"/>
    <w:rsid w:val="00D23D00"/>
    <w:rsid w:val="00D243A3"/>
    <w:rsid w:val="00D24711"/>
    <w:rsid w:val="00D2510E"/>
    <w:rsid w:val="00D25497"/>
    <w:rsid w:val="00D25E06"/>
    <w:rsid w:val="00D26209"/>
    <w:rsid w:val="00D26273"/>
    <w:rsid w:val="00D268DF"/>
    <w:rsid w:val="00D2719F"/>
    <w:rsid w:val="00D274AE"/>
    <w:rsid w:val="00D27C76"/>
    <w:rsid w:val="00D27FDD"/>
    <w:rsid w:val="00D30823"/>
    <w:rsid w:val="00D310EA"/>
    <w:rsid w:val="00D31561"/>
    <w:rsid w:val="00D31F25"/>
    <w:rsid w:val="00D31F3D"/>
    <w:rsid w:val="00D3204A"/>
    <w:rsid w:val="00D3205B"/>
    <w:rsid w:val="00D32823"/>
    <w:rsid w:val="00D32A12"/>
    <w:rsid w:val="00D32C3E"/>
    <w:rsid w:val="00D32CB7"/>
    <w:rsid w:val="00D32D4E"/>
    <w:rsid w:val="00D333AA"/>
    <w:rsid w:val="00D3386F"/>
    <w:rsid w:val="00D33BFB"/>
    <w:rsid w:val="00D33E0B"/>
    <w:rsid w:val="00D33E14"/>
    <w:rsid w:val="00D3491A"/>
    <w:rsid w:val="00D34CD5"/>
    <w:rsid w:val="00D34DBA"/>
    <w:rsid w:val="00D34DD8"/>
    <w:rsid w:val="00D3507B"/>
    <w:rsid w:val="00D356C2"/>
    <w:rsid w:val="00D35BA1"/>
    <w:rsid w:val="00D35CE0"/>
    <w:rsid w:val="00D35D5A"/>
    <w:rsid w:val="00D35E5D"/>
    <w:rsid w:val="00D363B4"/>
    <w:rsid w:val="00D364BA"/>
    <w:rsid w:val="00D36B78"/>
    <w:rsid w:val="00D36BC7"/>
    <w:rsid w:val="00D37045"/>
    <w:rsid w:val="00D371BF"/>
    <w:rsid w:val="00D406D4"/>
    <w:rsid w:val="00D40933"/>
    <w:rsid w:val="00D40C2A"/>
    <w:rsid w:val="00D40CDB"/>
    <w:rsid w:val="00D40E38"/>
    <w:rsid w:val="00D410EA"/>
    <w:rsid w:val="00D41915"/>
    <w:rsid w:val="00D42002"/>
    <w:rsid w:val="00D420EC"/>
    <w:rsid w:val="00D42E02"/>
    <w:rsid w:val="00D436D3"/>
    <w:rsid w:val="00D43A95"/>
    <w:rsid w:val="00D43C7F"/>
    <w:rsid w:val="00D44136"/>
    <w:rsid w:val="00D44150"/>
    <w:rsid w:val="00D44418"/>
    <w:rsid w:val="00D44B8D"/>
    <w:rsid w:val="00D44D12"/>
    <w:rsid w:val="00D4520B"/>
    <w:rsid w:val="00D45934"/>
    <w:rsid w:val="00D45C2B"/>
    <w:rsid w:val="00D45F5F"/>
    <w:rsid w:val="00D460D2"/>
    <w:rsid w:val="00D46358"/>
    <w:rsid w:val="00D46B9D"/>
    <w:rsid w:val="00D4774F"/>
    <w:rsid w:val="00D47D8A"/>
    <w:rsid w:val="00D47E01"/>
    <w:rsid w:val="00D47FFE"/>
    <w:rsid w:val="00D50024"/>
    <w:rsid w:val="00D50253"/>
    <w:rsid w:val="00D50313"/>
    <w:rsid w:val="00D50502"/>
    <w:rsid w:val="00D50D97"/>
    <w:rsid w:val="00D50E91"/>
    <w:rsid w:val="00D51012"/>
    <w:rsid w:val="00D51518"/>
    <w:rsid w:val="00D51A6E"/>
    <w:rsid w:val="00D51C18"/>
    <w:rsid w:val="00D51D7D"/>
    <w:rsid w:val="00D521B2"/>
    <w:rsid w:val="00D52D55"/>
    <w:rsid w:val="00D52D86"/>
    <w:rsid w:val="00D53200"/>
    <w:rsid w:val="00D53754"/>
    <w:rsid w:val="00D53B52"/>
    <w:rsid w:val="00D53C0E"/>
    <w:rsid w:val="00D53F85"/>
    <w:rsid w:val="00D53FE4"/>
    <w:rsid w:val="00D54026"/>
    <w:rsid w:val="00D5481B"/>
    <w:rsid w:val="00D54B6A"/>
    <w:rsid w:val="00D550ED"/>
    <w:rsid w:val="00D554BB"/>
    <w:rsid w:val="00D5581B"/>
    <w:rsid w:val="00D558B1"/>
    <w:rsid w:val="00D55AA6"/>
    <w:rsid w:val="00D55D60"/>
    <w:rsid w:val="00D5615B"/>
    <w:rsid w:val="00D56562"/>
    <w:rsid w:val="00D56954"/>
    <w:rsid w:val="00D56B3E"/>
    <w:rsid w:val="00D57393"/>
    <w:rsid w:val="00D57745"/>
    <w:rsid w:val="00D579C4"/>
    <w:rsid w:val="00D608E1"/>
    <w:rsid w:val="00D60A4D"/>
    <w:rsid w:val="00D60E01"/>
    <w:rsid w:val="00D60EFD"/>
    <w:rsid w:val="00D60F7B"/>
    <w:rsid w:val="00D610C7"/>
    <w:rsid w:val="00D616D9"/>
    <w:rsid w:val="00D61912"/>
    <w:rsid w:val="00D61A8E"/>
    <w:rsid w:val="00D62D63"/>
    <w:rsid w:val="00D62F3D"/>
    <w:rsid w:val="00D631B9"/>
    <w:rsid w:val="00D633D6"/>
    <w:rsid w:val="00D63423"/>
    <w:rsid w:val="00D6361A"/>
    <w:rsid w:val="00D63BE0"/>
    <w:rsid w:val="00D63D1A"/>
    <w:rsid w:val="00D63DC1"/>
    <w:rsid w:val="00D63E62"/>
    <w:rsid w:val="00D64530"/>
    <w:rsid w:val="00D645D6"/>
    <w:rsid w:val="00D6467B"/>
    <w:rsid w:val="00D6490E"/>
    <w:rsid w:val="00D64911"/>
    <w:rsid w:val="00D649D7"/>
    <w:rsid w:val="00D64E24"/>
    <w:rsid w:val="00D6537D"/>
    <w:rsid w:val="00D658CD"/>
    <w:rsid w:val="00D65C07"/>
    <w:rsid w:val="00D664A4"/>
    <w:rsid w:val="00D66D85"/>
    <w:rsid w:val="00D6727C"/>
    <w:rsid w:val="00D67876"/>
    <w:rsid w:val="00D67BFB"/>
    <w:rsid w:val="00D70029"/>
    <w:rsid w:val="00D7079F"/>
    <w:rsid w:val="00D7099F"/>
    <w:rsid w:val="00D70C33"/>
    <w:rsid w:val="00D70F28"/>
    <w:rsid w:val="00D71148"/>
    <w:rsid w:val="00D713A0"/>
    <w:rsid w:val="00D71629"/>
    <w:rsid w:val="00D71CF3"/>
    <w:rsid w:val="00D71FF8"/>
    <w:rsid w:val="00D729B7"/>
    <w:rsid w:val="00D72B2B"/>
    <w:rsid w:val="00D73771"/>
    <w:rsid w:val="00D7379E"/>
    <w:rsid w:val="00D73A92"/>
    <w:rsid w:val="00D73F6C"/>
    <w:rsid w:val="00D74827"/>
    <w:rsid w:val="00D7491C"/>
    <w:rsid w:val="00D74CE2"/>
    <w:rsid w:val="00D74D03"/>
    <w:rsid w:val="00D74F3F"/>
    <w:rsid w:val="00D7509D"/>
    <w:rsid w:val="00D754E9"/>
    <w:rsid w:val="00D75B5D"/>
    <w:rsid w:val="00D75CA0"/>
    <w:rsid w:val="00D75DFE"/>
    <w:rsid w:val="00D766B3"/>
    <w:rsid w:val="00D7670B"/>
    <w:rsid w:val="00D77528"/>
    <w:rsid w:val="00D77681"/>
    <w:rsid w:val="00D77722"/>
    <w:rsid w:val="00D800D3"/>
    <w:rsid w:val="00D80FD3"/>
    <w:rsid w:val="00D817F5"/>
    <w:rsid w:val="00D81815"/>
    <w:rsid w:val="00D81ACA"/>
    <w:rsid w:val="00D81E64"/>
    <w:rsid w:val="00D82178"/>
    <w:rsid w:val="00D82A05"/>
    <w:rsid w:val="00D82C0F"/>
    <w:rsid w:val="00D82E04"/>
    <w:rsid w:val="00D83249"/>
    <w:rsid w:val="00D8326D"/>
    <w:rsid w:val="00D83285"/>
    <w:rsid w:val="00D84868"/>
    <w:rsid w:val="00D84911"/>
    <w:rsid w:val="00D84916"/>
    <w:rsid w:val="00D84993"/>
    <w:rsid w:val="00D84AE8"/>
    <w:rsid w:val="00D8532A"/>
    <w:rsid w:val="00D85511"/>
    <w:rsid w:val="00D85648"/>
    <w:rsid w:val="00D856EB"/>
    <w:rsid w:val="00D857DC"/>
    <w:rsid w:val="00D85A0E"/>
    <w:rsid w:val="00D85B55"/>
    <w:rsid w:val="00D85BAA"/>
    <w:rsid w:val="00D864A6"/>
    <w:rsid w:val="00D8661D"/>
    <w:rsid w:val="00D86789"/>
    <w:rsid w:val="00D86F1E"/>
    <w:rsid w:val="00D8732A"/>
    <w:rsid w:val="00D87355"/>
    <w:rsid w:val="00D87748"/>
    <w:rsid w:val="00D87891"/>
    <w:rsid w:val="00D87DDA"/>
    <w:rsid w:val="00D87FDB"/>
    <w:rsid w:val="00D9071C"/>
    <w:rsid w:val="00D9268A"/>
    <w:rsid w:val="00D92845"/>
    <w:rsid w:val="00D92A91"/>
    <w:rsid w:val="00D92B51"/>
    <w:rsid w:val="00D92C9D"/>
    <w:rsid w:val="00D93A6D"/>
    <w:rsid w:val="00D93C4E"/>
    <w:rsid w:val="00D93D45"/>
    <w:rsid w:val="00D9492F"/>
    <w:rsid w:val="00D94BE7"/>
    <w:rsid w:val="00D94CE8"/>
    <w:rsid w:val="00D95996"/>
    <w:rsid w:val="00D959B2"/>
    <w:rsid w:val="00D95BFE"/>
    <w:rsid w:val="00D96167"/>
    <w:rsid w:val="00D96238"/>
    <w:rsid w:val="00D96B6F"/>
    <w:rsid w:val="00D96C8C"/>
    <w:rsid w:val="00D96EB8"/>
    <w:rsid w:val="00D97874"/>
    <w:rsid w:val="00D978DF"/>
    <w:rsid w:val="00DA014E"/>
    <w:rsid w:val="00DA0297"/>
    <w:rsid w:val="00DA0E3E"/>
    <w:rsid w:val="00DA10B7"/>
    <w:rsid w:val="00DA11E9"/>
    <w:rsid w:val="00DA1908"/>
    <w:rsid w:val="00DA1B0B"/>
    <w:rsid w:val="00DA1C23"/>
    <w:rsid w:val="00DA26C7"/>
    <w:rsid w:val="00DA305B"/>
    <w:rsid w:val="00DA399B"/>
    <w:rsid w:val="00DA3D99"/>
    <w:rsid w:val="00DA41C6"/>
    <w:rsid w:val="00DA47E0"/>
    <w:rsid w:val="00DA4A39"/>
    <w:rsid w:val="00DA52AF"/>
    <w:rsid w:val="00DA58AA"/>
    <w:rsid w:val="00DA7371"/>
    <w:rsid w:val="00DA7397"/>
    <w:rsid w:val="00DA7536"/>
    <w:rsid w:val="00DA76E1"/>
    <w:rsid w:val="00DA7AF4"/>
    <w:rsid w:val="00DA7CBC"/>
    <w:rsid w:val="00DA7D81"/>
    <w:rsid w:val="00DA7F4F"/>
    <w:rsid w:val="00DB02D8"/>
    <w:rsid w:val="00DB08FB"/>
    <w:rsid w:val="00DB0C47"/>
    <w:rsid w:val="00DB0D99"/>
    <w:rsid w:val="00DB0ED3"/>
    <w:rsid w:val="00DB1043"/>
    <w:rsid w:val="00DB1440"/>
    <w:rsid w:val="00DB19D7"/>
    <w:rsid w:val="00DB1CAF"/>
    <w:rsid w:val="00DB22C5"/>
    <w:rsid w:val="00DB247D"/>
    <w:rsid w:val="00DB290B"/>
    <w:rsid w:val="00DB2F3D"/>
    <w:rsid w:val="00DB30FC"/>
    <w:rsid w:val="00DB32D4"/>
    <w:rsid w:val="00DB3379"/>
    <w:rsid w:val="00DB3811"/>
    <w:rsid w:val="00DB3B32"/>
    <w:rsid w:val="00DB3C83"/>
    <w:rsid w:val="00DB3E70"/>
    <w:rsid w:val="00DB3FF5"/>
    <w:rsid w:val="00DB40DA"/>
    <w:rsid w:val="00DB42F5"/>
    <w:rsid w:val="00DB43C9"/>
    <w:rsid w:val="00DB469A"/>
    <w:rsid w:val="00DB48B0"/>
    <w:rsid w:val="00DB49EC"/>
    <w:rsid w:val="00DB4E4F"/>
    <w:rsid w:val="00DB5025"/>
    <w:rsid w:val="00DB5552"/>
    <w:rsid w:val="00DB5A0A"/>
    <w:rsid w:val="00DB5A35"/>
    <w:rsid w:val="00DB5DE5"/>
    <w:rsid w:val="00DB6019"/>
    <w:rsid w:val="00DB6634"/>
    <w:rsid w:val="00DB67EA"/>
    <w:rsid w:val="00DB6B88"/>
    <w:rsid w:val="00DB6F53"/>
    <w:rsid w:val="00DB7157"/>
    <w:rsid w:val="00DB71DD"/>
    <w:rsid w:val="00DB7342"/>
    <w:rsid w:val="00DB78E2"/>
    <w:rsid w:val="00DB7F80"/>
    <w:rsid w:val="00DC1634"/>
    <w:rsid w:val="00DC195F"/>
    <w:rsid w:val="00DC299F"/>
    <w:rsid w:val="00DC31CF"/>
    <w:rsid w:val="00DC3512"/>
    <w:rsid w:val="00DC3920"/>
    <w:rsid w:val="00DC4000"/>
    <w:rsid w:val="00DC413B"/>
    <w:rsid w:val="00DC43C4"/>
    <w:rsid w:val="00DC4537"/>
    <w:rsid w:val="00DC4D65"/>
    <w:rsid w:val="00DC4DFF"/>
    <w:rsid w:val="00DC4F4A"/>
    <w:rsid w:val="00DC550F"/>
    <w:rsid w:val="00DC564B"/>
    <w:rsid w:val="00DC5E0A"/>
    <w:rsid w:val="00DC5E58"/>
    <w:rsid w:val="00DC6316"/>
    <w:rsid w:val="00DC6D0B"/>
    <w:rsid w:val="00DC7731"/>
    <w:rsid w:val="00DC7AA7"/>
    <w:rsid w:val="00DC7DF8"/>
    <w:rsid w:val="00DD00C3"/>
    <w:rsid w:val="00DD0967"/>
    <w:rsid w:val="00DD0AEC"/>
    <w:rsid w:val="00DD0DE7"/>
    <w:rsid w:val="00DD0F12"/>
    <w:rsid w:val="00DD110D"/>
    <w:rsid w:val="00DD13FD"/>
    <w:rsid w:val="00DD1734"/>
    <w:rsid w:val="00DD17BC"/>
    <w:rsid w:val="00DD188C"/>
    <w:rsid w:val="00DD18F5"/>
    <w:rsid w:val="00DD1C54"/>
    <w:rsid w:val="00DD1ED0"/>
    <w:rsid w:val="00DD2389"/>
    <w:rsid w:val="00DD294F"/>
    <w:rsid w:val="00DD2AA9"/>
    <w:rsid w:val="00DD2B60"/>
    <w:rsid w:val="00DD2B82"/>
    <w:rsid w:val="00DD2D67"/>
    <w:rsid w:val="00DD2FBF"/>
    <w:rsid w:val="00DD3305"/>
    <w:rsid w:val="00DD3358"/>
    <w:rsid w:val="00DD399F"/>
    <w:rsid w:val="00DD3B96"/>
    <w:rsid w:val="00DD3DED"/>
    <w:rsid w:val="00DD4228"/>
    <w:rsid w:val="00DD4BCB"/>
    <w:rsid w:val="00DD5342"/>
    <w:rsid w:val="00DD5365"/>
    <w:rsid w:val="00DD5563"/>
    <w:rsid w:val="00DD55DE"/>
    <w:rsid w:val="00DD57A1"/>
    <w:rsid w:val="00DD663B"/>
    <w:rsid w:val="00DD6A87"/>
    <w:rsid w:val="00DD75B4"/>
    <w:rsid w:val="00DD774D"/>
    <w:rsid w:val="00DD793C"/>
    <w:rsid w:val="00DD7C1A"/>
    <w:rsid w:val="00DD7D2C"/>
    <w:rsid w:val="00DE00D3"/>
    <w:rsid w:val="00DE00FA"/>
    <w:rsid w:val="00DE0A67"/>
    <w:rsid w:val="00DE0BC3"/>
    <w:rsid w:val="00DE0C59"/>
    <w:rsid w:val="00DE0D87"/>
    <w:rsid w:val="00DE0E10"/>
    <w:rsid w:val="00DE142C"/>
    <w:rsid w:val="00DE16BB"/>
    <w:rsid w:val="00DE170D"/>
    <w:rsid w:val="00DE1CAA"/>
    <w:rsid w:val="00DE1DD4"/>
    <w:rsid w:val="00DE20FA"/>
    <w:rsid w:val="00DE234B"/>
    <w:rsid w:val="00DE2AA2"/>
    <w:rsid w:val="00DE2D5B"/>
    <w:rsid w:val="00DE2FB4"/>
    <w:rsid w:val="00DE3173"/>
    <w:rsid w:val="00DE32C1"/>
    <w:rsid w:val="00DE36E1"/>
    <w:rsid w:val="00DE3DA1"/>
    <w:rsid w:val="00DE3DD1"/>
    <w:rsid w:val="00DE493E"/>
    <w:rsid w:val="00DE4B84"/>
    <w:rsid w:val="00DE4C00"/>
    <w:rsid w:val="00DE4EA9"/>
    <w:rsid w:val="00DE4FEE"/>
    <w:rsid w:val="00DE5196"/>
    <w:rsid w:val="00DE58C3"/>
    <w:rsid w:val="00DE632E"/>
    <w:rsid w:val="00DE6672"/>
    <w:rsid w:val="00DE7AFA"/>
    <w:rsid w:val="00DE7C65"/>
    <w:rsid w:val="00DF04C7"/>
    <w:rsid w:val="00DF0ADA"/>
    <w:rsid w:val="00DF1805"/>
    <w:rsid w:val="00DF18C5"/>
    <w:rsid w:val="00DF1C75"/>
    <w:rsid w:val="00DF20FC"/>
    <w:rsid w:val="00DF2662"/>
    <w:rsid w:val="00DF28B2"/>
    <w:rsid w:val="00DF2EEC"/>
    <w:rsid w:val="00DF3985"/>
    <w:rsid w:val="00DF3E80"/>
    <w:rsid w:val="00DF40A4"/>
    <w:rsid w:val="00DF4381"/>
    <w:rsid w:val="00DF47C9"/>
    <w:rsid w:val="00DF4BB6"/>
    <w:rsid w:val="00DF4F1C"/>
    <w:rsid w:val="00DF5270"/>
    <w:rsid w:val="00DF59DC"/>
    <w:rsid w:val="00DF5E9D"/>
    <w:rsid w:val="00DF61AD"/>
    <w:rsid w:val="00DF650C"/>
    <w:rsid w:val="00DF6A95"/>
    <w:rsid w:val="00DF6AAA"/>
    <w:rsid w:val="00DF6F0B"/>
    <w:rsid w:val="00DF704C"/>
    <w:rsid w:val="00DF73F9"/>
    <w:rsid w:val="00DF76CA"/>
    <w:rsid w:val="00DF7D58"/>
    <w:rsid w:val="00DF7D60"/>
    <w:rsid w:val="00E00A10"/>
    <w:rsid w:val="00E00A64"/>
    <w:rsid w:val="00E00D38"/>
    <w:rsid w:val="00E01660"/>
    <w:rsid w:val="00E016F8"/>
    <w:rsid w:val="00E01CF7"/>
    <w:rsid w:val="00E02953"/>
    <w:rsid w:val="00E02A35"/>
    <w:rsid w:val="00E02E08"/>
    <w:rsid w:val="00E03080"/>
    <w:rsid w:val="00E035DF"/>
    <w:rsid w:val="00E03C80"/>
    <w:rsid w:val="00E04406"/>
    <w:rsid w:val="00E04868"/>
    <w:rsid w:val="00E0503F"/>
    <w:rsid w:val="00E0560C"/>
    <w:rsid w:val="00E056C8"/>
    <w:rsid w:val="00E06073"/>
    <w:rsid w:val="00E06091"/>
    <w:rsid w:val="00E063ED"/>
    <w:rsid w:val="00E0646C"/>
    <w:rsid w:val="00E06684"/>
    <w:rsid w:val="00E067B9"/>
    <w:rsid w:val="00E06933"/>
    <w:rsid w:val="00E06ABB"/>
    <w:rsid w:val="00E06B35"/>
    <w:rsid w:val="00E07583"/>
    <w:rsid w:val="00E075A0"/>
    <w:rsid w:val="00E07ABF"/>
    <w:rsid w:val="00E07B62"/>
    <w:rsid w:val="00E07DF6"/>
    <w:rsid w:val="00E10153"/>
    <w:rsid w:val="00E1036B"/>
    <w:rsid w:val="00E1044F"/>
    <w:rsid w:val="00E1083B"/>
    <w:rsid w:val="00E10C03"/>
    <w:rsid w:val="00E10D9B"/>
    <w:rsid w:val="00E10E2F"/>
    <w:rsid w:val="00E10E46"/>
    <w:rsid w:val="00E10F44"/>
    <w:rsid w:val="00E12840"/>
    <w:rsid w:val="00E13342"/>
    <w:rsid w:val="00E136CB"/>
    <w:rsid w:val="00E1406B"/>
    <w:rsid w:val="00E14773"/>
    <w:rsid w:val="00E1493E"/>
    <w:rsid w:val="00E14ACC"/>
    <w:rsid w:val="00E14F1C"/>
    <w:rsid w:val="00E156FB"/>
    <w:rsid w:val="00E15827"/>
    <w:rsid w:val="00E15C58"/>
    <w:rsid w:val="00E16000"/>
    <w:rsid w:val="00E17119"/>
    <w:rsid w:val="00E171E0"/>
    <w:rsid w:val="00E17505"/>
    <w:rsid w:val="00E175A4"/>
    <w:rsid w:val="00E178B3"/>
    <w:rsid w:val="00E179C2"/>
    <w:rsid w:val="00E202EC"/>
    <w:rsid w:val="00E20791"/>
    <w:rsid w:val="00E2082D"/>
    <w:rsid w:val="00E20B7C"/>
    <w:rsid w:val="00E20F12"/>
    <w:rsid w:val="00E210E4"/>
    <w:rsid w:val="00E2160D"/>
    <w:rsid w:val="00E218EA"/>
    <w:rsid w:val="00E21F4A"/>
    <w:rsid w:val="00E22181"/>
    <w:rsid w:val="00E2227E"/>
    <w:rsid w:val="00E222A3"/>
    <w:rsid w:val="00E22358"/>
    <w:rsid w:val="00E2251B"/>
    <w:rsid w:val="00E22995"/>
    <w:rsid w:val="00E22C66"/>
    <w:rsid w:val="00E22F3D"/>
    <w:rsid w:val="00E23805"/>
    <w:rsid w:val="00E239CB"/>
    <w:rsid w:val="00E23A0F"/>
    <w:rsid w:val="00E24059"/>
    <w:rsid w:val="00E2438E"/>
    <w:rsid w:val="00E244E4"/>
    <w:rsid w:val="00E24548"/>
    <w:rsid w:val="00E24681"/>
    <w:rsid w:val="00E24F7A"/>
    <w:rsid w:val="00E2502D"/>
    <w:rsid w:val="00E253BE"/>
    <w:rsid w:val="00E257AF"/>
    <w:rsid w:val="00E260B3"/>
    <w:rsid w:val="00E26409"/>
    <w:rsid w:val="00E26A5A"/>
    <w:rsid w:val="00E26F2B"/>
    <w:rsid w:val="00E2704B"/>
    <w:rsid w:val="00E27128"/>
    <w:rsid w:val="00E276CB"/>
    <w:rsid w:val="00E27DF5"/>
    <w:rsid w:val="00E30899"/>
    <w:rsid w:val="00E30C63"/>
    <w:rsid w:val="00E3145E"/>
    <w:rsid w:val="00E3176D"/>
    <w:rsid w:val="00E31886"/>
    <w:rsid w:val="00E319E9"/>
    <w:rsid w:val="00E31A3C"/>
    <w:rsid w:val="00E3201B"/>
    <w:rsid w:val="00E321A9"/>
    <w:rsid w:val="00E334C4"/>
    <w:rsid w:val="00E33BA6"/>
    <w:rsid w:val="00E347F1"/>
    <w:rsid w:val="00E34DDD"/>
    <w:rsid w:val="00E34F90"/>
    <w:rsid w:val="00E352BA"/>
    <w:rsid w:val="00E35539"/>
    <w:rsid w:val="00E36160"/>
    <w:rsid w:val="00E3637C"/>
    <w:rsid w:val="00E369F5"/>
    <w:rsid w:val="00E36A64"/>
    <w:rsid w:val="00E370C6"/>
    <w:rsid w:val="00E375FD"/>
    <w:rsid w:val="00E37F48"/>
    <w:rsid w:val="00E408DA"/>
    <w:rsid w:val="00E4127E"/>
    <w:rsid w:val="00E4128B"/>
    <w:rsid w:val="00E41415"/>
    <w:rsid w:val="00E414F8"/>
    <w:rsid w:val="00E41570"/>
    <w:rsid w:val="00E41589"/>
    <w:rsid w:val="00E41663"/>
    <w:rsid w:val="00E416AC"/>
    <w:rsid w:val="00E41A48"/>
    <w:rsid w:val="00E41D39"/>
    <w:rsid w:val="00E42310"/>
    <w:rsid w:val="00E42569"/>
    <w:rsid w:val="00E42742"/>
    <w:rsid w:val="00E428A1"/>
    <w:rsid w:val="00E42A89"/>
    <w:rsid w:val="00E42A8F"/>
    <w:rsid w:val="00E42DDA"/>
    <w:rsid w:val="00E43007"/>
    <w:rsid w:val="00E43372"/>
    <w:rsid w:val="00E43EFB"/>
    <w:rsid w:val="00E448DC"/>
    <w:rsid w:val="00E44B85"/>
    <w:rsid w:val="00E44D1A"/>
    <w:rsid w:val="00E4517A"/>
    <w:rsid w:val="00E455CA"/>
    <w:rsid w:val="00E45819"/>
    <w:rsid w:val="00E45AE3"/>
    <w:rsid w:val="00E45DA4"/>
    <w:rsid w:val="00E45F7A"/>
    <w:rsid w:val="00E464D9"/>
    <w:rsid w:val="00E466EE"/>
    <w:rsid w:val="00E46DA0"/>
    <w:rsid w:val="00E47907"/>
    <w:rsid w:val="00E5002F"/>
    <w:rsid w:val="00E502EC"/>
    <w:rsid w:val="00E51949"/>
    <w:rsid w:val="00E51E44"/>
    <w:rsid w:val="00E52399"/>
    <w:rsid w:val="00E52740"/>
    <w:rsid w:val="00E52903"/>
    <w:rsid w:val="00E53437"/>
    <w:rsid w:val="00E53600"/>
    <w:rsid w:val="00E538E6"/>
    <w:rsid w:val="00E53961"/>
    <w:rsid w:val="00E542E8"/>
    <w:rsid w:val="00E54F10"/>
    <w:rsid w:val="00E54FCA"/>
    <w:rsid w:val="00E5509F"/>
    <w:rsid w:val="00E56489"/>
    <w:rsid w:val="00E5685B"/>
    <w:rsid w:val="00E56967"/>
    <w:rsid w:val="00E56EAF"/>
    <w:rsid w:val="00E56F21"/>
    <w:rsid w:val="00E607E3"/>
    <w:rsid w:val="00E60D2B"/>
    <w:rsid w:val="00E60EC9"/>
    <w:rsid w:val="00E610F0"/>
    <w:rsid w:val="00E61672"/>
    <w:rsid w:val="00E61E14"/>
    <w:rsid w:val="00E62181"/>
    <w:rsid w:val="00E625CA"/>
    <w:rsid w:val="00E62927"/>
    <w:rsid w:val="00E62B44"/>
    <w:rsid w:val="00E62E4D"/>
    <w:rsid w:val="00E62F94"/>
    <w:rsid w:val="00E63455"/>
    <w:rsid w:val="00E63851"/>
    <w:rsid w:val="00E63DE5"/>
    <w:rsid w:val="00E63ED7"/>
    <w:rsid w:val="00E648A8"/>
    <w:rsid w:val="00E65990"/>
    <w:rsid w:val="00E65B81"/>
    <w:rsid w:val="00E65CD3"/>
    <w:rsid w:val="00E65DE3"/>
    <w:rsid w:val="00E65DF2"/>
    <w:rsid w:val="00E6613D"/>
    <w:rsid w:val="00E66818"/>
    <w:rsid w:val="00E677B5"/>
    <w:rsid w:val="00E67D1D"/>
    <w:rsid w:val="00E7051F"/>
    <w:rsid w:val="00E708D5"/>
    <w:rsid w:val="00E70B3E"/>
    <w:rsid w:val="00E70BC9"/>
    <w:rsid w:val="00E70DFD"/>
    <w:rsid w:val="00E70F50"/>
    <w:rsid w:val="00E713A8"/>
    <w:rsid w:val="00E715A3"/>
    <w:rsid w:val="00E72026"/>
    <w:rsid w:val="00E72CB3"/>
    <w:rsid w:val="00E72FF6"/>
    <w:rsid w:val="00E732D4"/>
    <w:rsid w:val="00E733BE"/>
    <w:rsid w:val="00E735CF"/>
    <w:rsid w:val="00E73C7E"/>
    <w:rsid w:val="00E73F55"/>
    <w:rsid w:val="00E743D1"/>
    <w:rsid w:val="00E74562"/>
    <w:rsid w:val="00E745B0"/>
    <w:rsid w:val="00E74642"/>
    <w:rsid w:val="00E746FF"/>
    <w:rsid w:val="00E7486A"/>
    <w:rsid w:val="00E74BEC"/>
    <w:rsid w:val="00E75636"/>
    <w:rsid w:val="00E7584C"/>
    <w:rsid w:val="00E763DF"/>
    <w:rsid w:val="00E76407"/>
    <w:rsid w:val="00E76893"/>
    <w:rsid w:val="00E7699B"/>
    <w:rsid w:val="00E769B9"/>
    <w:rsid w:val="00E76A80"/>
    <w:rsid w:val="00E76D73"/>
    <w:rsid w:val="00E76E39"/>
    <w:rsid w:val="00E76FAB"/>
    <w:rsid w:val="00E76FC9"/>
    <w:rsid w:val="00E772AB"/>
    <w:rsid w:val="00E7767F"/>
    <w:rsid w:val="00E77D72"/>
    <w:rsid w:val="00E8046C"/>
    <w:rsid w:val="00E80A77"/>
    <w:rsid w:val="00E8172C"/>
    <w:rsid w:val="00E8187C"/>
    <w:rsid w:val="00E8235F"/>
    <w:rsid w:val="00E82AEA"/>
    <w:rsid w:val="00E82AF0"/>
    <w:rsid w:val="00E82B70"/>
    <w:rsid w:val="00E83679"/>
    <w:rsid w:val="00E83B90"/>
    <w:rsid w:val="00E83BD7"/>
    <w:rsid w:val="00E84221"/>
    <w:rsid w:val="00E85904"/>
    <w:rsid w:val="00E8621A"/>
    <w:rsid w:val="00E86414"/>
    <w:rsid w:val="00E86B15"/>
    <w:rsid w:val="00E86B18"/>
    <w:rsid w:val="00E86BF9"/>
    <w:rsid w:val="00E87D07"/>
    <w:rsid w:val="00E9003D"/>
    <w:rsid w:val="00E906BC"/>
    <w:rsid w:val="00E913D3"/>
    <w:rsid w:val="00E9191D"/>
    <w:rsid w:val="00E92259"/>
    <w:rsid w:val="00E92487"/>
    <w:rsid w:val="00E929B4"/>
    <w:rsid w:val="00E92E70"/>
    <w:rsid w:val="00E93D61"/>
    <w:rsid w:val="00E93E8F"/>
    <w:rsid w:val="00E94699"/>
    <w:rsid w:val="00E9508A"/>
    <w:rsid w:val="00E959F3"/>
    <w:rsid w:val="00E95CC7"/>
    <w:rsid w:val="00E9641B"/>
    <w:rsid w:val="00E966D2"/>
    <w:rsid w:val="00E96947"/>
    <w:rsid w:val="00E9760F"/>
    <w:rsid w:val="00E97680"/>
    <w:rsid w:val="00E979F9"/>
    <w:rsid w:val="00EA0062"/>
    <w:rsid w:val="00EA0274"/>
    <w:rsid w:val="00EA066E"/>
    <w:rsid w:val="00EA0781"/>
    <w:rsid w:val="00EA17EE"/>
    <w:rsid w:val="00EA1B17"/>
    <w:rsid w:val="00EA23F9"/>
    <w:rsid w:val="00EA253D"/>
    <w:rsid w:val="00EA281F"/>
    <w:rsid w:val="00EA28A4"/>
    <w:rsid w:val="00EA29A4"/>
    <w:rsid w:val="00EA2B6F"/>
    <w:rsid w:val="00EA2E7A"/>
    <w:rsid w:val="00EA3AF7"/>
    <w:rsid w:val="00EA3B64"/>
    <w:rsid w:val="00EA4AA7"/>
    <w:rsid w:val="00EA4CBA"/>
    <w:rsid w:val="00EA4D05"/>
    <w:rsid w:val="00EA5313"/>
    <w:rsid w:val="00EA5B56"/>
    <w:rsid w:val="00EA624A"/>
    <w:rsid w:val="00EA66F9"/>
    <w:rsid w:val="00EA6713"/>
    <w:rsid w:val="00EA6749"/>
    <w:rsid w:val="00EA6FB2"/>
    <w:rsid w:val="00EA715F"/>
    <w:rsid w:val="00EA7232"/>
    <w:rsid w:val="00EA77EC"/>
    <w:rsid w:val="00EA7892"/>
    <w:rsid w:val="00EA7A5F"/>
    <w:rsid w:val="00EA7B82"/>
    <w:rsid w:val="00EA7FEF"/>
    <w:rsid w:val="00EB0074"/>
    <w:rsid w:val="00EB0210"/>
    <w:rsid w:val="00EB032F"/>
    <w:rsid w:val="00EB0381"/>
    <w:rsid w:val="00EB0AE3"/>
    <w:rsid w:val="00EB1442"/>
    <w:rsid w:val="00EB162D"/>
    <w:rsid w:val="00EB18D4"/>
    <w:rsid w:val="00EB25C1"/>
    <w:rsid w:val="00EB29EE"/>
    <w:rsid w:val="00EB2B6A"/>
    <w:rsid w:val="00EB3368"/>
    <w:rsid w:val="00EB338E"/>
    <w:rsid w:val="00EB36AC"/>
    <w:rsid w:val="00EB37A8"/>
    <w:rsid w:val="00EB37FA"/>
    <w:rsid w:val="00EB3AD0"/>
    <w:rsid w:val="00EB3DE3"/>
    <w:rsid w:val="00EB4471"/>
    <w:rsid w:val="00EB4C99"/>
    <w:rsid w:val="00EB5994"/>
    <w:rsid w:val="00EB5FD9"/>
    <w:rsid w:val="00EB6C82"/>
    <w:rsid w:val="00EB6CBB"/>
    <w:rsid w:val="00EB7105"/>
    <w:rsid w:val="00EB7B4E"/>
    <w:rsid w:val="00EB7E20"/>
    <w:rsid w:val="00EC0484"/>
    <w:rsid w:val="00EC0681"/>
    <w:rsid w:val="00EC1237"/>
    <w:rsid w:val="00EC14AC"/>
    <w:rsid w:val="00EC16C0"/>
    <w:rsid w:val="00EC1763"/>
    <w:rsid w:val="00EC1778"/>
    <w:rsid w:val="00EC1F05"/>
    <w:rsid w:val="00EC2389"/>
    <w:rsid w:val="00EC296B"/>
    <w:rsid w:val="00EC3550"/>
    <w:rsid w:val="00EC376E"/>
    <w:rsid w:val="00EC47FC"/>
    <w:rsid w:val="00EC4893"/>
    <w:rsid w:val="00EC4A18"/>
    <w:rsid w:val="00EC4BD8"/>
    <w:rsid w:val="00EC4BEF"/>
    <w:rsid w:val="00EC4EBD"/>
    <w:rsid w:val="00EC4F37"/>
    <w:rsid w:val="00EC50EB"/>
    <w:rsid w:val="00EC532E"/>
    <w:rsid w:val="00EC53C4"/>
    <w:rsid w:val="00EC5725"/>
    <w:rsid w:val="00EC5767"/>
    <w:rsid w:val="00EC5BA1"/>
    <w:rsid w:val="00EC5BD7"/>
    <w:rsid w:val="00EC64CE"/>
    <w:rsid w:val="00EC6511"/>
    <w:rsid w:val="00EC6BD0"/>
    <w:rsid w:val="00EC6DEF"/>
    <w:rsid w:val="00EC6FFD"/>
    <w:rsid w:val="00EC7170"/>
    <w:rsid w:val="00EC74D4"/>
    <w:rsid w:val="00EC7D23"/>
    <w:rsid w:val="00ED0010"/>
    <w:rsid w:val="00ED052B"/>
    <w:rsid w:val="00ED0617"/>
    <w:rsid w:val="00ED0760"/>
    <w:rsid w:val="00ED08D3"/>
    <w:rsid w:val="00ED08D9"/>
    <w:rsid w:val="00ED0DAF"/>
    <w:rsid w:val="00ED0E53"/>
    <w:rsid w:val="00ED0EE3"/>
    <w:rsid w:val="00ED18B2"/>
    <w:rsid w:val="00ED1A86"/>
    <w:rsid w:val="00ED204B"/>
    <w:rsid w:val="00ED21DC"/>
    <w:rsid w:val="00ED2428"/>
    <w:rsid w:val="00ED2734"/>
    <w:rsid w:val="00ED2871"/>
    <w:rsid w:val="00ED2A94"/>
    <w:rsid w:val="00ED2AF5"/>
    <w:rsid w:val="00ED2B9C"/>
    <w:rsid w:val="00ED2F31"/>
    <w:rsid w:val="00ED305C"/>
    <w:rsid w:val="00ED36DE"/>
    <w:rsid w:val="00ED3914"/>
    <w:rsid w:val="00ED399B"/>
    <w:rsid w:val="00ED3B2A"/>
    <w:rsid w:val="00ED3E57"/>
    <w:rsid w:val="00ED4BF1"/>
    <w:rsid w:val="00ED4C4F"/>
    <w:rsid w:val="00ED4CEA"/>
    <w:rsid w:val="00ED535F"/>
    <w:rsid w:val="00ED7362"/>
    <w:rsid w:val="00ED77DB"/>
    <w:rsid w:val="00ED7C32"/>
    <w:rsid w:val="00ED7F76"/>
    <w:rsid w:val="00EE030F"/>
    <w:rsid w:val="00EE08D8"/>
    <w:rsid w:val="00EE0B0F"/>
    <w:rsid w:val="00EE0F93"/>
    <w:rsid w:val="00EE13FB"/>
    <w:rsid w:val="00EE16EB"/>
    <w:rsid w:val="00EE1C30"/>
    <w:rsid w:val="00EE1F76"/>
    <w:rsid w:val="00EE2664"/>
    <w:rsid w:val="00EE2B5E"/>
    <w:rsid w:val="00EE363C"/>
    <w:rsid w:val="00EE38C1"/>
    <w:rsid w:val="00EE3D72"/>
    <w:rsid w:val="00EE412F"/>
    <w:rsid w:val="00EE42D8"/>
    <w:rsid w:val="00EE4606"/>
    <w:rsid w:val="00EE489F"/>
    <w:rsid w:val="00EE49E5"/>
    <w:rsid w:val="00EE4E77"/>
    <w:rsid w:val="00EE5010"/>
    <w:rsid w:val="00EE5419"/>
    <w:rsid w:val="00EE61BE"/>
    <w:rsid w:val="00EE6538"/>
    <w:rsid w:val="00EE687C"/>
    <w:rsid w:val="00EE6C02"/>
    <w:rsid w:val="00EE7408"/>
    <w:rsid w:val="00EE7D36"/>
    <w:rsid w:val="00EF0345"/>
    <w:rsid w:val="00EF0759"/>
    <w:rsid w:val="00EF0B0E"/>
    <w:rsid w:val="00EF0B92"/>
    <w:rsid w:val="00EF0CE4"/>
    <w:rsid w:val="00EF168D"/>
    <w:rsid w:val="00EF1C20"/>
    <w:rsid w:val="00EF2065"/>
    <w:rsid w:val="00EF28A5"/>
    <w:rsid w:val="00EF3089"/>
    <w:rsid w:val="00EF3130"/>
    <w:rsid w:val="00EF34FE"/>
    <w:rsid w:val="00EF3AC2"/>
    <w:rsid w:val="00EF3E72"/>
    <w:rsid w:val="00EF3FB9"/>
    <w:rsid w:val="00EF410B"/>
    <w:rsid w:val="00EF42CA"/>
    <w:rsid w:val="00EF480D"/>
    <w:rsid w:val="00EF5AD7"/>
    <w:rsid w:val="00EF5DB0"/>
    <w:rsid w:val="00EF7165"/>
    <w:rsid w:val="00EF718A"/>
    <w:rsid w:val="00EF785D"/>
    <w:rsid w:val="00F00465"/>
    <w:rsid w:val="00F0066D"/>
    <w:rsid w:val="00F01169"/>
    <w:rsid w:val="00F01494"/>
    <w:rsid w:val="00F0157A"/>
    <w:rsid w:val="00F01CBD"/>
    <w:rsid w:val="00F020A4"/>
    <w:rsid w:val="00F0249A"/>
    <w:rsid w:val="00F0275B"/>
    <w:rsid w:val="00F0288D"/>
    <w:rsid w:val="00F02B73"/>
    <w:rsid w:val="00F0349F"/>
    <w:rsid w:val="00F03509"/>
    <w:rsid w:val="00F0396D"/>
    <w:rsid w:val="00F03A56"/>
    <w:rsid w:val="00F0462C"/>
    <w:rsid w:val="00F047E0"/>
    <w:rsid w:val="00F04C08"/>
    <w:rsid w:val="00F04CA6"/>
    <w:rsid w:val="00F05A3E"/>
    <w:rsid w:val="00F06620"/>
    <w:rsid w:val="00F070D8"/>
    <w:rsid w:val="00F074D2"/>
    <w:rsid w:val="00F07782"/>
    <w:rsid w:val="00F10063"/>
    <w:rsid w:val="00F107AC"/>
    <w:rsid w:val="00F10A5A"/>
    <w:rsid w:val="00F10B59"/>
    <w:rsid w:val="00F113F1"/>
    <w:rsid w:val="00F11669"/>
    <w:rsid w:val="00F11685"/>
    <w:rsid w:val="00F11D1C"/>
    <w:rsid w:val="00F11D92"/>
    <w:rsid w:val="00F123FC"/>
    <w:rsid w:val="00F126ED"/>
    <w:rsid w:val="00F12BC6"/>
    <w:rsid w:val="00F12F28"/>
    <w:rsid w:val="00F135EB"/>
    <w:rsid w:val="00F13C5F"/>
    <w:rsid w:val="00F13F75"/>
    <w:rsid w:val="00F1448D"/>
    <w:rsid w:val="00F1557E"/>
    <w:rsid w:val="00F15650"/>
    <w:rsid w:val="00F157AB"/>
    <w:rsid w:val="00F15AAA"/>
    <w:rsid w:val="00F15C04"/>
    <w:rsid w:val="00F165C7"/>
    <w:rsid w:val="00F16942"/>
    <w:rsid w:val="00F17108"/>
    <w:rsid w:val="00F1772E"/>
    <w:rsid w:val="00F17B81"/>
    <w:rsid w:val="00F17BF4"/>
    <w:rsid w:val="00F17DD1"/>
    <w:rsid w:val="00F17DF9"/>
    <w:rsid w:val="00F202E2"/>
    <w:rsid w:val="00F203F5"/>
    <w:rsid w:val="00F208F9"/>
    <w:rsid w:val="00F20C91"/>
    <w:rsid w:val="00F20CC1"/>
    <w:rsid w:val="00F20D9C"/>
    <w:rsid w:val="00F21004"/>
    <w:rsid w:val="00F213AA"/>
    <w:rsid w:val="00F21469"/>
    <w:rsid w:val="00F22003"/>
    <w:rsid w:val="00F22142"/>
    <w:rsid w:val="00F226CC"/>
    <w:rsid w:val="00F2369D"/>
    <w:rsid w:val="00F23BE4"/>
    <w:rsid w:val="00F23C26"/>
    <w:rsid w:val="00F23E44"/>
    <w:rsid w:val="00F23F91"/>
    <w:rsid w:val="00F24027"/>
    <w:rsid w:val="00F24624"/>
    <w:rsid w:val="00F24815"/>
    <w:rsid w:val="00F24D81"/>
    <w:rsid w:val="00F2534F"/>
    <w:rsid w:val="00F258CA"/>
    <w:rsid w:val="00F25EB8"/>
    <w:rsid w:val="00F266F7"/>
    <w:rsid w:val="00F27130"/>
    <w:rsid w:val="00F27442"/>
    <w:rsid w:val="00F2785F"/>
    <w:rsid w:val="00F27C84"/>
    <w:rsid w:val="00F27C9F"/>
    <w:rsid w:val="00F3025A"/>
    <w:rsid w:val="00F305F4"/>
    <w:rsid w:val="00F30CA1"/>
    <w:rsid w:val="00F30CB4"/>
    <w:rsid w:val="00F30DFC"/>
    <w:rsid w:val="00F31545"/>
    <w:rsid w:val="00F31755"/>
    <w:rsid w:val="00F31765"/>
    <w:rsid w:val="00F32239"/>
    <w:rsid w:val="00F32A26"/>
    <w:rsid w:val="00F32E40"/>
    <w:rsid w:val="00F3371E"/>
    <w:rsid w:val="00F3394D"/>
    <w:rsid w:val="00F33AB1"/>
    <w:rsid w:val="00F33C69"/>
    <w:rsid w:val="00F340D9"/>
    <w:rsid w:val="00F3451B"/>
    <w:rsid w:val="00F3461D"/>
    <w:rsid w:val="00F346B1"/>
    <w:rsid w:val="00F34F89"/>
    <w:rsid w:val="00F355D0"/>
    <w:rsid w:val="00F359F7"/>
    <w:rsid w:val="00F36431"/>
    <w:rsid w:val="00F36469"/>
    <w:rsid w:val="00F36EFD"/>
    <w:rsid w:val="00F37755"/>
    <w:rsid w:val="00F37AA2"/>
    <w:rsid w:val="00F40E15"/>
    <w:rsid w:val="00F40E51"/>
    <w:rsid w:val="00F40F96"/>
    <w:rsid w:val="00F41165"/>
    <w:rsid w:val="00F41F9F"/>
    <w:rsid w:val="00F42BE8"/>
    <w:rsid w:val="00F42D82"/>
    <w:rsid w:val="00F42F02"/>
    <w:rsid w:val="00F4334D"/>
    <w:rsid w:val="00F43975"/>
    <w:rsid w:val="00F445F0"/>
    <w:rsid w:val="00F44CD8"/>
    <w:rsid w:val="00F45091"/>
    <w:rsid w:val="00F45707"/>
    <w:rsid w:val="00F45857"/>
    <w:rsid w:val="00F46535"/>
    <w:rsid w:val="00F46A9F"/>
    <w:rsid w:val="00F47126"/>
    <w:rsid w:val="00F4736C"/>
    <w:rsid w:val="00F47399"/>
    <w:rsid w:val="00F47720"/>
    <w:rsid w:val="00F47917"/>
    <w:rsid w:val="00F47C80"/>
    <w:rsid w:val="00F47FE2"/>
    <w:rsid w:val="00F50324"/>
    <w:rsid w:val="00F50572"/>
    <w:rsid w:val="00F505AD"/>
    <w:rsid w:val="00F50644"/>
    <w:rsid w:val="00F507A9"/>
    <w:rsid w:val="00F50C72"/>
    <w:rsid w:val="00F5100C"/>
    <w:rsid w:val="00F51131"/>
    <w:rsid w:val="00F5118B"/>
    <w:rsid w:val="00F5128C"/>
    <w:rsid w:val="00F51559"/>
    <w:rsid w:val="00F51AB5"/>
    <w:rsid w:val="00F5234E"/>
    <w:rsid w:val="00F52558"/>
    <w:rsid w:val="00F529D8"/>
    <w:rsid w:val="00F52BB9"/>
    <w:rsid w:val="00F53072"/>
    <w:rsid w:val="00F5389D"/>
    <w:rsid w:val="00F53B28"/>
    <w:rsid w:val="00F53F28"/>
    <w:rsid w:val="00F546F3"/>
    <w:rsid w:val="00F548C3"/>
    <w:rsid w:val="00F549A0"/>
    <w:rsid w:val="00F54CD8"/>
    <w:rsid w:val="00F550C1"/>
    <w:rsid w:val="00F55864"/>
    <w:rsid w:val="00F55C57"/>
    <w:rsid w:val="00F55E62"/>
    <w:rsid w:val="00F56AA3"/>
    <w:rsid w:val="00F56E00"/>
    <w:rsid w:val="00F5788A"/>
    <w:rsid w:val="00F57D7B"/>
    <w:rsid w:val="00F60064"/>
    <w:rsid w:val="00F603FB"/>
    <w:rsid w:val="00F604AF"/>
    <w:rsid w:val="00F60BE3"/>
    <w:rsid w:val="00F6188F"/>
    <w:rsid w:val="00F621BB"/>
    <w:rsid w:val="00F62205"/>
    <w:rsid w:val="00F6267F"/>
    <w:rsid w:val="00F62D85"/>
    <w:rsid w:val="00F636E4"/>
    <w:rsid w:val="00F6379A"/>
    <w:rsid w:val="00F63D81"/>
    <w:rsid w:val="00F641F5"/>
    <w:rsid w:val="00F65584"/>
    <w:rsid w:val="00F6578A"/>
    <w:rsid w:val="00F65CFC"/>
    <w:rsid w:val="00F65D5F"/>
    <w:rsid w:val="00F66323"/>
    <w:rsid w:val="00F66351"/>
    <w:rsid w:val="00F66365"/>
    <w:rsid w:val="00F66615"/>
    <w:rsid w:val="00F66662"/>
    <w:rsid w:val="00F67356"/>
    <w:rsid w:val="00F67943"/>
    <w:rsid w:val="00F700D4"/>
    <w:rsid w:val="00F70ADC"/>
    <w:rsid w:val="00F710E2"/>
    <w:rsid w:val="00F7129E"/>
    <w:rsid w:val="00F71E4B"/>
    <w:rsid w:val="00F723A0"/>
    <w:rsid w:val="00F72B60"/>
    <w:rsid w:val="00F73522"/>
    <w:rsid w:val="00F739BE"/>
    <w:rsid w:val="00F73D3F"/>
    <w:rsid w:val="00F73FDE"/>
    <w:rsid w:val="00F74294"/>
    <w:rsid w:val="00F7457C"/>
    <w:rsid w:val="00F749E0"/>
    <w:rsid w:val="00F74E08"/>
    <w:rsid w:val="00F74F77"/>
    <w:rsid w:val="00F758AA"/>
    <w:rsid w:val="00F759A5"/>
    <w:rsid w:val="00F75CA6"/>
    <w:rsid w:val="00F75DE0"/>
    <w:rsid w:val="00F75F18"/>
    <w:rsid w:val="00F76301"/>
    <w:rsid w:val="00F76631"/>
    <w:rsid w:val="00F76779"/>
    <w:rsid w:val="00F76F9E"/>
    <w:rsid w:val="00F7746F"/>
    <w:rsid w:val="00F7768B"/>
    <w:rsid w:val="00F779BE"/>
    <w:rsid w:val="00F77A96"/>
    <w:rsid w:val="00F77E9B"/>
    <w:rsid w:val="00F77ED8"/>
    <w:rsid w:val="00F80061"/>
    <w:rsid w:val="00F8070B"/>
    <w:rsid w:val="00F80A4C"/>
    <w:rsid w:val="00F81337"/>
    <w:rsid w:val="00F8189D"/>
    <w:rsid w:val="00F81B6D"/>
    <w:rsid w:val="00F81CB0"/>
    <w:rsid w:val="00F81E73"/>
    <w:rsid w:val="00F81F8B"/>
    <w:rsid w:val="00F8263C"/>
    <w:rsid w:val="00F827A8"/>
    <w:rsid w:val="00F82A69"/>
    <w:rsid w:val="00F8301F"/>
    <w:rsid w:val="00F834B2"/>
    <w:rsid w:val="00F835FE"/>
    <w:rsid w:val="00F836AB"/>
    <w:rsid w:val="00F8386C"/>
    <w:rsid w:val="00F84049"/>
    <w:rsid w:val="00F84219"/>
    <w:rsid w:val="00F844F5"/>
    <w:rsid w:val="00F84534"/>
    <w:rsid w:val="00F8461D"/>
    <w:rsid w:val="00F84943"/>
    <w:rsid w:val="00F84A72"/>
    <w:rsid w:val="00F853E6"/>
    <w:rsid w:val="00F85C66"/>
    <w:rsid w:val="00F85F40"/>
    <w:rsid w:val="00F86547"/>
    <w:rsid w:val="00F86829"/>
    <w:rsid w:val="00F86BC7"/>
    <w:rsid w:val="00F86C90"/>
    <w:rsid w:val="00F86D59"/>
    <w:rsid w:val="00F87E36"/>
    <w:rsid w:val="00F9005D"/>
    <w:rsid w:val="00F90116"/>
    <w:rsid w:val="00F901C2"/>
    <w:rsid w:val="00F901F0"/>
    <w:rsid w:val="00F90580"/>
    <w:rsid w:val="00F906F3"/>
    <w:rsid w:val="00F908E6"/>
    <w:rsid w:val="00F9093F"/>
    <w:rsid w:val="00F90E3A"/>
    <w:rsid w:val="00F90FA2"/>
    <w:rsid w:val="00F912DD"/>
    <w:rsid w:val="00F9236A"/>
    <w:rsid w:val="00F92BA5"/>
    <w:rsid w:val="00F92BFF"/>
    <w:rsid w:val="00F92D3A"/>
    <w:rsid w:val="00F9329E"/>
    <w:rsid w:val="00F936C1"/>
    <w:rsid w:val="00F937C6"/>
    <w:rsid w:val="00F94694"/>
    <w:rsid w:val="00F946E0"/>
    <w:rsid w:val="00F948BA"/>
    <w:rsid w:val="00F94F9B"/>
    <w:rsid w:val="00F9509F"/>
    <w:rsid w:val="00F95131"/>
    <w:rsid w:val="00F952A4"/>
    <w:rsid w:val="00F9535A"/>
    <w:rsid w:val="00F9565A"/>
    <w:rsid w:val="00F958EA"/>
    <w:rsid w:val="00F95A98"/>
    <w:rsid w:val="00F95E82"/>
    <w:rsid w:val="00F9691F"/>
    <w:rsid w:val="00F96AEB"/>
    <w:rsid w:val="00F96D18"/>
    <w:rsid w:val="00F96EF5"/>
    <w:rsid w:val="00F9706B"/>
    <w:rsid w:val="00F97308"/>
    <w:rsid w:val="00F97564"/>
    <w:rsid w:val="00F97854"/>
    <w:rsid w:val="00F97C1D"/>
    <w:rsid w:val="00FA00BF"/>
    <w:rsid w:val="00FA0189"/>
    <w:rsid w:val="00FA08D1"/>
    <w:rsid w:val="00FA096B"/>
    <w:rsid w:val="00FA0C5B"/>
    <w:rsid w:val="00FA1830"/>
    <w:rsid w:val="00FA1AE8"/>
    <w:rsid w:val="00FA1DCA"/>
    <w:rsid w:val="00FA201F"/>
    <w:rsid w:val="00FA21F0"/>
    <w:rsid w:val="00FA23B5"/>
    <w:rsid w:val="00FA24B2"/>
    <w:rsid w:val="00FA25ED"/>
    <w:rsid w:val="00FA2665"/>
    <w:rsid w:val="00FA27CD"/>
    <w:rsid w:val="00FA27E5"/>
    <w:rsid w:val="00FA2D11"/>
    <w:rsid w:val="00FA332F"/>
    <w:rsid w:val="00FA35D8"/>
    <w:rsid w:val="00FA3ABD"/>
    <w:rsid w:val="00FA3D7F"/>
    <w:rsid w:val="00FA4803"/>
    <w:rsid w:val="00FA4C6C"/>
    <w:rsid w:val="00FA4D4A"/>
    <w:rsid w:val="00FA5081"/>
    <w:rsid w:val="00FA5A7C"/>
    <w:rsid w:val="00FA5EE2"/>
    <w:rsid w:val="00FA5F67"/>
    <w:rsid w:val="00FA707F"/>
    <w:rsid w:val="00FA7105"/>
    <w:rsid w:val="00FA76C1"/>
    <w:rsid w:val="00FA7B92"/>
    <w:rsid w:val="00FA7E96"/>
    <w:rsid w:val="00FA7EBD"/>
    <w:rsid w:val="00FB03D3"/>
    <w:rsid w:val="00FB0528"/>
    <w:rsid w:val="00FB0992"/>
    <w:rsid w:val="00FB0FE2"/>
    <w:rsid w:val="00FB102D"/>
    <w:rsid w:val="00FB14DA"/>
    <w:rsid w:val="00FB1553"/>
    <w:rsid w:val="00FB1706"/>
    <w:rsid w:val="00FB19EA"/>
    <w:rsid w:val="00FB1C3B"/>
    <w:rsid w:val="00FB2650"/>
    <w:rsid w:val="00FB2916"/>
    <w:rsid w:val="00FB31A7"/>
    <w:rsid w:val="00FB36FB"/>
    <w:rsid w:val="00FB37BE"/>
    <w:rsid w:val="00FB3B8B"/>
    <w:rsid w:val="00FB3BD7"/>
    <w:rsid w:val="00FB3CC0"/>
    <w:rsid w:val="00FB3F2D"/>
    <w:rsid w:val="00FB4185"/>
    <w:rsid w:val="00FB458D"/>
    <w:rsid w:val="00FB4A48"/>
    <w:rsid w:val="00FB5385"/>
    <w:rsid w:val="00FB542F"/>
    <w:rsid w:val="00FB54E0"/>
    <w:rsid w:val="00FB57E7"/>
    <w:rsid w:val="00FB6690"/>
    <w:rsid w:val="00FB6878"/>
    <w:rsid w:val="00FB6BDE"/>
    <w:rsid w:val="00FB6CA0"/>
    <w:rsid w:val="00FB6E1D"/>
    <w:rsid w:val="00FB6E74"/>
    <w:rsid w:val="00FB728F"/>
    <w:rsid w:val="00FB731C"/>
    <w:rsid w:val="00FB747F"/>
    <w:rsid w:val="00FB7CF3"/>
    <w:rsid w:val="00FC03D4"/>
    <w:rsid w:val="00FC0894"/>
    <w:rsid w:val="00FC0BE6"/>
    <w:rsid w:val="00FC1075"/>
    <w:rsid w:val="00FC11D8"/>
    <w:rsid w:val="00FC17CA"/>
    <w:rsid w:val="00FC1882"/>
    <w:rsid w:val="00FC1973"/>
    <w:rsid w:val="00FC1B19"/>
    <w:rsid w:val="00FC1B73"/>
    <w:rsid w:val="00FC1CB8"/>
    <w:rsid w:val="00FC1E0C"/>
    <w:rsid w:val="00FC1FF1"/>
    <w:rsid w:val="00FC222B"/>
    <w:rsid w:val="00FC28E3"/>
    <w:rsid w:val="00FC2C73"/>
    <w:rsid w:val="00FC2CAD"/>
    <w:rsid w:val="00FC2E67"/>
    <w:rsid w:val="00FC2F86"/>
    <w:rsid w:val="00FC3359"/>
    <w:rsid w:val="00FC3CC9"/>
    <w:rsid w:val="00FC4F93"/>
    <w:rsid w:val="00FC647D"/>
    <w:rsid w:val="00FC64CA"/>
    <w:rsid w:val="00FC6559"/>
    <w:rsid w:val="00FC6ED9"/>
    <w:rsid w:val="00FC7719"/>
    <w:rsid w:val="00FC77D0"/>
    <w:rsid w:val="00FD0314"/>
    <w:rsid w:val="00FD0937"/>
    <w:rsid w:val="00FD0A0F"/>
    <w:rsid w:val="00FD0A71"/>
    <w:rsid w:val="00FD1281"/>
    <w:rsid w:val="00FD1348"/>
    <w:rsid w:val="00FD1514"/>
    <w:rsid w:val="00FD154E"/>
    <w:rsid w:val="00FD171E"/>
    <w:rsid w:val="00FD1AB4"/>
    <w:rsid w:val="00FD2093"/>
    <w:rsid w:val="00FD2653"/>
    <w:rsid w:val="00FD2E99"/>
    <w:rsid w:val="00FD3370"/>
    <w:rsid w:val="00FD3465"/>
    <w:rsid w:val="00FD34B9"/>
    <w:rsid w:val="00FD36EE"/>
    <w:rsid w:val="00FD3DC7"/>
    <w:rsid w:val="00FD4335"/>
    <w:rsid w:val="00FD4DD9"/>
    <w:rsid w:val="00FD55FB"/>
    <w:rsid w:val="00FD57EC"/>
    <w:rsid w:val="00FD58AD"/>
    <w:rsid w:val="00FD5C50"/>
    <w:rsid w:val="00FD5D4A"/>
    <w:rsid w:val="00FD611A"/>
    <w:rsid w:val="00FD6EF8"/>
    <w:rsid w:val="00FD7963"/>
    <w:rsid w:val="00FD7B22"/>
    <w:rsid w:val="00FD7ED8"/>
    <w:rsid w:val="00FD7F3F"/>
    <w:rsid w:val="00FE011F"/>
    <w:rsid w:val="00FE01D0"/>
    <w:rsid w:val="00FE023C"/>
    <w:rsid w:val="00FE0640"/>
    <w:rsid w:val="00FE0ED5"/>
    <w:rsid w:val="00FE0FD7"/>
    <w:rsid w:val="00FE153E"/>
    <w:rsid w:val="00FE2188"/>
    <w:rsid w:val="00FE23D5"/>
    <w:rsid w:val="00FE2CCF"/>
    <w:rsid w:val="00FE318D"/>
    <w:rsid w:val="00FE339B"/>
    <w:rsid w:val="00FE375F"/>
    <w:rsid w:val="00FE3A86"/>
    <w:rsid w:val="00FE3E74"/>
    <w:rsid w:val="00FE3F9A"/>
    <w:rsid w:val="00FE4B74"/>
    <w:rsid w:val="00FE4DC9"/>
    <w:rsid w:val="00FE5726"/>
    <w:rsid w:val="00FE5EEE"/>
    <w:rsid w:val="00FE60B0"/>
    <w:rsid w:val="00FE6414"/>
    <w:rsid w:val="00FE650C"/>
    <w:rsid w:val="00FE7377"/>
    <w:rsid w:val="00FE76DD"/>
    <w:rsid w:val="00FE772F"/>
    <w:rsid w:val="00FE7797"/>
    <w:rsid w:val="00FE7835"/>
    <w:rsid w:val="00FE7998"/>
    <w:rsid w:val="00FF0985"/>
    <w:rsid w:val="00FF1021"/>
    <w:rsid w:val="00FF103D"/>
    <w:rsid w:val="00FF16D1"/>
    <w:rsid w:val="00FF18FE"/>
    <w:rsid w:val="00FF1953"/>
    <w:rsid w:val="00FF1C1F"/>
    <w:rsid w:val="00FF1C86"/>
    <w:rsid w:val="00FF1CA8"/>
    <w:rsid w:val="00FF26C6"/>
    <w:rsid w:val="00FF2E1E"/>
    <w:rsid w:val="00FF3211"/>
    <w:rsid w:val="00FF3465"/>
    <w:rsid w:val="00FF39CF"/>
    <w:rsid w:val="00FF3DDB"/>
    <w:rsid w:val="00FF4010"/>
    <w:rsid w:val="00FF4049"/>
    <w:rsid w:val="00FF416E"/>
    <w:rsid w:val="00FF4398"/>
    <w:rsid w:val="00FF444B"/>
    <w:rsid w:val="00FF45BB"/>
    <w:rsid w:val="00FF4B8D"/>
    <w:rsid w:val="00FF55F7"/>
    <w:rsid w:val="00FF5921"/>
    <w:rsid w:val="00FF5DC4"/>
    <w:rsid w:val="00FF5E00"/>
    <w:rsid w:val="00FF6258"/>
    <w:rsid w:val="00FF675B"/>
    <w:rsid w:val="00FF7614"/>
    <w:rsid w:val="00FF7733"/>
    <w:rsid w:val="00FF7858"/>
    <w:rsid w:val="00FF7870"/>
    <w:rsid w:val="00FF7A24"/>
    <w:rsid w:val="00FF7F60"/>
    <w:rsid w:val="1CC55054"/>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02E3CFCF"/>
  <w15:docId w15:val="{92A50B09-43DE-4230-A61F-DFF2FB47C0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nl-NL" w:eastAsia="nl-NL"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rsid w:val="00EE6C02"/>
    <w:rPr>
      <w:rFonts w:asciiTheme="minorHAnsi" w:eastAsiaTheme="minorHAnsi" w:hAnsiTheme="minorHAnsi" w:cstheme="minorBidi"/>
      <w:sz w:val="22"/>
      <w:szCs w:val="22"/>
      <w:lang w:eastAsia="en-US"/>
    </w:rPr>
  </w:style>
  <w:style w:type="paragraph" w:styleId="Kop1">
    <w:name w:val="heading 1"/>
    <w:basedOn w:val="Standaard"/>
    <w:next w:val="Standaard"/>
    <w:uiPriority w:val="9"/>
    <w:qFormat/>
    <w:rsid w:val="00781B32"/>
    <w:pPr>
      <w:keepNext/>
      <w:keepLines/>
      <w:pageBreakBefore/>
      <w:numPr>
        <w:numId w:val="12"/>
      </w:numPr>
      <w:spacing w:before="100" w:beforeAutospacing="1" w:after="100" w:afterAutospacing="1"/>
      <w:outlineLvl w:val="0"/>
    </w:pPr>
    <w:rPr>
      <w:rFonts w:eastAsiaTheme="majorEastAsia" w:cstheme="majorBidi"/>
      <w:b/>
      <w:color w:val="003359"/>
      <w:sz w:val="32"/>
      <w:szCs w:val="32"/>
    </w:rPr>
  </w:style>
  <w:style w:type="paragraph" w:styleId="Kop2">
    <w:name w:val="heading 2"/>
    <w:basedOn w:val="Standaard"/>
    <w:next w:val="Standaard"/>
    <w:uiPriority w:val="9"/>
    <w:unhideWhenUsed/>
    <w:qFormat/>
    <w:rsid w:val="00781B32"/>
    <w:pPr>
      <w:keepNext/>
      <w:keepLines/>
      <w:numPr>
        <w:ilvl w:val="1"/>
        <w:numId w:val="12"/>
      </w:numPr>
      <w:spacing w:before="100" w:beforeAutospacing="1" w:after="100" w:afterAutospacing="1"/>
      <w:outlineLvl w:val="1"/>
    </w:pPr>
    <w:rPr>
      <w:rFonts w:eastAsiaTheme="majorEastAsia" w:cstheme="majorBidi"/>
      <w:b/>
      <w:color w:val="003359"/>
      <w:szCs w:val="26"/>
    </w:rPr>
  </w:style>
  <w:style w:type="paragraph" w:styleId="Kop3">
    <w:name w:val="heading 3"/>
    <w:basedOn w:val="Standaard"/>
    <w:next w:val="Standaard"/>
    <w:uiPriority w:val="9"/>
    <w:unhideWhenUsed/>
    <w:qFormat/>
    <w:rsid w:val="00D051E4"/>
    <w:pPr>
      <w:keepNext/>
      <w:keepLines/>
      <w:numPr>
        <w:ilvl w:val="2"/>
        <w:numId w:val="12"/>
      </w:numPr>
      <w:spacing w:before="100" w:beforeAutospacing="1" w:after="100" w:afterAutospacing="1"/>
      <w:outlineLvl w:val="2"/>
    </w:pPr>
    <w:rPr>
      <w:rFonts w:eastAsiaTheme="majorEastAsia" w:cstheme="majorBidi"/>
      <w:b/>
      <w:color w:val="003359"/>
      <w:szCs w:val="24"/>
    </w:rPr>
  </w:style>
  <w:style w:type="paragraph" w:styleId="Kop4">
    <w:name w:val="heading 4"/>
    <w:basedOn w:val="Standaard"/>
    <w:next w:val="Standaard"/>
    <w:uiPriority w:val="9"/>
    <w:unhideWhenUsed/>
    <w:qFormat/>
    <w:rsid w:val="00D051E4"/>
    <w:pPr>
      <w:keepNext/>
      <w:keepLines/>
      <w:numPr>
        <w:ilvl w:val="3"/>
        <w:numId w:val="12"/>
      </w:numPr>
      <w:spacing w:before="100" w:beforeAutospacing="1"/>
      <w:outlineLvl w:val="3"/>
    </w:pPr>
    <w:rPr>
      <w:rFonts w:eastAsiaTheme="majorEastAsia" w:cstheme="majorBidi"/>
      <w:b/>
      <w:iCs/>
      <w:color w:val="003359"/>
    </w:rPr>
  </w:style>
  <w:style w:type="paragraph" w:styleId="Kop5">
    <w:name w:val="heading 5"/>
    <w:basedOn w:val="Standaard"/>
    <w:next w:val="Standaard"/>
    <w:uiPriority w:val="9"/>
    <w:unhideWhenUsed/>
    <w:qFormat/>
    <w:rsid w:val="00D051E4"/>
    <w:pPr>
      <w:keepNext/>
      <w:keepLines/>
      <w:numPr>
        <w:ilvl w:val="4"/>
        <w:numId w:val="29"/>
      </w:numPr>
      <w:spacing w:before="100" w:beforeAutospacing="1"/>
      <w:outlineLvl w:val="4"/>
    </w:pPr>
    <w:rPr>
      <w:rFonts w:eastAsiaTheme="majorEastAsia" w:cstheme="majorBidi"/>
      <w:i/>
      <w:color w:val="003359"/>
    </w:rPr>
  </w:style>
  <w:style w:type="paragraph" w:styleId="Kop6">
    <w:name w:val="heading 6"/>
    <w:basedOn w:val="Standaard"/>
    <w:next w:val="Standaard"/>
    <w:uiPriority w:val="9"/>
    <w:unhideWhenUsed/>
    <w:qFormat/>
    <w:rsid w:val="00D051E4"/>
    <w:pPr>
      <w:keepNext/>
      <w:keepLines/>
      <w:numPr>
        <w:ilvl w:val="5"/>
        <w:numId w:val="29"/>
      </w:numPr>
      <w:spacing w:before="100" w:beforeAutospacing="1"/>
      <w:outlineLvl w:val="5"/>
    </w:pPr>
    <w:rPr>
      <w:rFonts w:eastAsiaTheme="majorEastAsia" w:cstheme="majorBidi"/>
    </w:rPr>
  </w:style>
  <w:style w:type="paragraph" w:styleId="Kop7">
    <w:name w:val="heading 7"/>
    <w:basedOn w:val="Standaard"/>
    <w:next w:val="Standaard"/>
    <w:link w:val="Kop7Char"/>
    <w:uiPriority w:val="9"/>
    <w:unhideWhenUsed/>
    <w:qFormat/>
    <w:rsid w:val="00D051E4"/>
    <w:pPr>
      <w:keepNext/>
      <w:keepLines/>
      <w:spacing w:before="100" w:beforeAutospacing="1"/>
      <w:outlineLvl w:val="6"/>
    </w:pPr>
    <w:rPr>
      <w:rFonts w:asciiTheme="majorHAnsi" w:eastAsiaTheme="majorEastAsia" w:hAnsiTheme="majorHAnsi" w:cstheme="majorBidi"/>
      <w:b/>
      <w:iCs/>
    </w:rPr>
  </w:style>
  <w:style w:type="paragraph" w:styleId="Kop8">
    <w:name w:val="heading 8"/>
    <w:basedOn w:val="Standaard"/>
    <w:next w:val="Standaard"/>
    <w:link w:val="Kop8Char"/>
    <w:uiPriority w:val="9"/>
    <w:unhideWhenUsed/>
    <w:qFormat/>
    <w:rsid w:val="00D051E4"/>
    <w:pPr>
      <w:keepNext/>
      <w:keepLines/>
      <w:spacing w:before="100" w:beforeAutospacing="1"/>
      <w:outlineLvl w:val="7"/>
    </w:pPr>
    <w:rPr>
      <w:rFonts w:eastAsiaTheme="majorEastAsia" w:cstheme="majorBidi"/>
      <w:i/>
      <w:szCs w:val="21"/>
    </w:rPr>
  </w:style>
  <w:style w:type="paragraph" w:styleId="Kop9">
    <w:name w:val="heading 9"/>
    <w:basedOn w:val="Standaard"/>
    <w:next w:val="Standaard"/>
    <w:link w:val="Kop9Char"/>
    <w:uiPriority w:val="9"/>
    <w:unhideWhenUsed/>
    <w:qFormat/>
    <w:rsid w:val="00B367B5"/>
    <w:pPr>
      <w:keepNext/>
      <w:keepLines/>
      <w:spacing w:before="100" w:beforeAutospacing="1"/>
      <w:outlineLvl w:val="8"/>
    </w:pPr>
    <w:rPr>
      <w:rFonts w:eastAsiaTheme="majorEastAsia" w:cstheme="majorBidi"/>
      <w:iCs/>
      <w:szCs w:val="21"/>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styleId="Hyperlink">
    <w:name w:val="Hyperlink"/>
    <w:basedOn w:val="Standaardalinea-lettertype"/>
    <w:uiPriority w:val="99"/>
    <w:unhideWhenUsed/>
    <w:rPr>
      <w:color w:val="0000FF"/>
      <w:u w:val="single"/>
    </w:rPr>
  </w:style>
  <w:style w:type="character" w:styleId="GevolgdeHyperlink">
    <w:name w:val="FollowedHyperlink"/>
    <w:basedOn w:val="Standaardalinea-lettertype"/>
    <w:uiPriority w:val="99"/>
    <w:semiHidden/>
    <w:unhideWhenUsed/>
    <w:rPr>
      <w:color w:val="800080"/>
      <w:u w:val="single"/>
    </w:rPr>
  </w:style>
  <w:style w:type="character" w:styleId="Vermelding">
    <w:name w:val="Mention"/>
    <w:basedOn w:val="Standaardalinea-lettertype"/>
    <w:uiPriority w:val="99"/>
    <w:semiHidden/>
    <w:unhideWhenUsed/>
    <w:rsid w:val="004E7520"/>
    <w:rPr>
      <w:color w:val="2B579A"/>
      <w:shd w:val="clear" w:color="auto" w:fill="E1DFDD"/>
    </w:rPr>
  </w:style>
  <w:style w:type="paragraph" w:styleId="Normaalweb">
    <w:name w:val="Normal (Web)"/>
    <w:basedOn w:val="Standaard"/>
    <w:uiPriority w:val="99"/>
    <w:semiHidden/>
    <w:unhideWhenUsed/>
    <w:rsid w:val="002639EB"/>
    <w:rPr>
      <w:rFonts w:ascii="Times New Roman" w:hAnsi="Times New Roman" w:cs="Times New Roman"/>
      <w:sz w:val="24"/>
      <w:szCs w:val="24"/>
    </w:rPr>
  </w:style>
  <w:style w:type="paragraph" w:styleId="Voetnoottekst">
    <w:name w:val="footnote text"/>
    <w:basedOn w:val="Standaard"/>
    <w:uiPriority w:val="99"/>
    <w:semiHidden/>
    <w:unhideWhenUsed/>
    <w:rsid w:val="00081E1C"/>
    <w:rPr>
      <w:szCs w:val="20"/>
    </w:rPr>
  </w:style>
  <w:style w:type="character" w:styleId="Voetnootmarkering">
    <w:name w:val="footnote reference"/>
    <w:basedOn w:val="Standaardalinea-lettertype"/>
    <w:uiPriority w:val="99"/>
    <w:semiHidden/>
    <w:unhideWhenUsed/>
    <w:rsid w:val="00081E1C"/>
    <w:rPr>
      <w:vertAlign w:val="superscript"/>
    </w:rPr>
  </w:style>
  <w:style w:type="paragraph" w:styleId="Index1">
    <w:name w:val="index 1"/>
    <w:basedOn w:val="Standaard"/>
    <w:next w:val="Standaard"/>
    <w:autoRedefine/>
    <w:uiPriority w:val="99"/>
    <w:unhideWhenUsed/>
    <w:rsid w:val="00C61DA8"/>
    <w:pPr>
      <w:ind w:left="240" w:hanging="240"/>
    </w:pPr>
    <w:rPr>
      <w:szCs w:val="20"/>
    </w:rPr>
  </w:style>
  <w:style w:type="paragraph" w:styleId="Index2">
    <w:name w:val="index 2"/>
    <w:basedOn w:val="Standaard"/>
    <w:next w:val="Standaard"/>
    <w:autoRedefine/>
    <w:uiPriority w:val="99"/>
    <w:unhideWhenUsed/>
    <w:rsid w:val="00C61DA8"/>
    <w:pPr>
      <w:ind w:left="480" w:hanging="240"/>
    </w:pPr>
    <w:rPr>
      <w:szCs w:val="20"/>
    </w:rPr>
  </w:style>
  <w:style w:type="paragraph" w:styleId="Index3">
    <w:name w:val="index 3"/>
    <w:basedOn w:val="Standaard"/>
    <w:next w:val="Standaard"/>
    <w:autoRedefine/>
    <w:uiPriority w:val="99"/>
    <w:unhideWhenUsed/>
    <w:rsid w:val="00C61DA8"/>
    <w:pPr>
      <w:ind w:left="720" w:hanging="240"/>
    </w:pPr>
    <w:rPr>
      <w:szCs w:val="20"/>
    </w:rPr>
  </w:style>
  <w:style w:type="paragraph" w:styleId="Index4">
    <w:name w:val="index 4"/>
    <w:basedOn w:val="Standaard"/>
    <w:next w:val="Standaard"/>
    <w:autoRedefine/>
    <w:uiPriority w:val="99"/>
    <w:unhideWhenUsed/>
    <w:rsid w:val="00C61DA8"/>
    <w:pPr>
      <w:ind w:left="960" w:hanging="240"/>
    </w:pPr>
    <w:rPr>
      <w:szCs w:val="20"/>
    </w:rPr>
  </w:style>
  <w:style w:type="paragraph" w:styleId="Index5">
    <w:name w:val="index 5"/>
    <w:basedOn w:val="Standaard"/>
    <w:next w:val="Standaard"/>
    <w:autoRedefine/>
    <w:uiPriority w:val="99"/>
    <w:unhideWhenUsed/>
    <w:rsid w:val="00C61DA8"/>
    <w:pPr>
      <w:ind w:left="1200" w:hanging="240"/>
    </w:pPr>
    <w:rPr>
      <w:szCs w:val="20"/>
    </w:rPr>
  </w:style>
  <w:style w:type="paragraph" w:styleId="Index6">
    <w:name w:val="index 6"/>
    <w:basedOn w:val="Standaard"/>
    <w:next w:val="Standaard"/>
    <w:autoRedefine/>
    <w:uiPriority w:val="99"/>
    <w:unhideWhenUsed/>
    <w:rsid w:val="00867BFA"/>
    <w:pPr>
      <w:ind w:left="1440" w:hanging="240"/>
    </w:pPr>
    <w:rPr>
      <w:color w:val="003359"/>
      <w:szCs w:val="20"/>
    </w:rPr>
  </w:style>
  <w:style w:type="paragraph" w:styleId="Index7">
    <w:name w:val="index 7"/>
    <w:basedOn w:val="Standaard"/>
    <w:next w:val="Standaard"/>
    <w:autoRedefine/>
    <w:uiPriority w:val="99"/>
    <w:unhideWhenUsed/>
    <w:rsid w:val="00C61DA8"/>
    <w:pPr>
      <w:ind w:left="1680" w:hanging="240"/>
    </w:pPr>
    <w:rPr>
      <w:szCs w:val="20"/>
    </w:rPr>
  </w:style>
  <w:style w:type="paragraph" w:styleId="Index8">
    <w:name w:val="index 8"/>
    <w:basedOn w:val="Standaard"/>
    <w:next w:val="Standaard"/>
    <w:autoRedefine/>
    <w:uiPriority w:val="99"/>
    <w:unhideWhenUsed/>
    <w:rsid w:val="00C61DA8"/>
    <w:pPr>
      <w:ind w:left="1920" w:hanging="240"/>
    </w:pPr>
    <w:rPr>
      <w:szCs w:val="20"/>
    </w:rPr>
  </w:style>
  <w:style w:type="paragraph" w:styleId="Index9">
    <w:name w:val="index 9"/>
    <w:basedOn w:val="Standaard"/>
    <w:next w:val="Standaard"/>
    <w:autoRedefine/>
    <w:uiPriority w:val="99"/>
    <w:unhideWhenUsed/>
    <w:rsid w:val="00C61DA8"/>
    <w:pPr>
      <w:ind w:left="2160" w:hanging="240"/>
    </w:pPr>
    <w:rPr>
      <w:szCs w:val="20"/>
    </w:rPr>
  </w:style>
  <w:style w:type="paragraph" w:styleId="Indexkop">
    <w:name w:val="index heading"/>
    <w:basedOn w:val="Standaard"/>
    <w:next w:val="Index1"/>
    <w:uiPriority w:val="99"/>
    <w:unhideWhenUsed/>
    <w:rsid w:val="00C61DA8"/>
    <w:pPr>
      <w:spacing w:before="120" w:after="120"/>
    </w:pPr>
    <w:rPr>
      <w:b/>
      <w:bCs/>
      <w:i/>
      <w:iCs/>
      <w:szCs w:val="20"/>
    </w:rPr>
  </w:style>
  <w:style w:type="paragraph" w:styleId="Geenafstand">
    <w:name w:val="No Spacing"/>
    <w:uiPriority w:val="1"/>
    <w:qFormat/>
    <w:rsid w:val="002639EB"/>
    <w:rPr>
      <w:rFonts w:ascii="Arial" w:eastAsiaTheme="minorHAnsi" w:hAnsi="Arial" w:cstheme="minorBidi"/>
      <w:szCs w:val="22"/>
      <w:lang w:eastAsia="en-US"/>
    </w:rPr>
  </w:style>
  <w:style w:type="paragraph" w:customStyle="1" w:styleId="Figuur">
    <w:name w:val="Figuur"/>
    <w:basedOn w:val="Standaard"/>
    <w:rsid w:val="00EE6C02"/>
    <w:pPr>
      <w:keepNext/>
      <w:keepLines/>
      <w:spacing w:before="100" w:beforeAutospacing="1" w:after="100" w:afterAutospacing="1"/>
    </w:pPr>
    <w:rPr>
      <w:color w:val="FF0000"/>
      <w:sz w:val="24"/>
      <w:lang w:val="en-US"/>
    </w:rPr>
  </w:style>
  <w:style w:type="paragraph" w:customStyle="1" w:styleId="paragraph">
    <w:name w:val="paragraph"/>
    <w:basedOn w:val="Standaard"/>
    <w:uiPriority w:val="99"/>
    <w:semiHidden/>
    <w:rsid w:val="00572C51"/>
  </w:style>
  <w:style w:type="character" w:styleId="Onopgelostemelding">
    <w:name w:val="Unresolved Mention"/>
    <w:basedOn w:val="Standaardalinea-lettertype"/>
    <w:uiPriority w:val="99"/>
    <w:semiHidden/>
    <w:unhideWhenUsed/>
    <w:rsid w:val="002639EB"/>
    <w:rPr>
      <w:color w:val="605E5C"/>
      <w:shd w:val="clear" w:color="auto" w:fill="E1DFDD"/>
    </w:rPr>
  </w:style>
  <w:style w:type="paragraph" w:styleId="Kopvaninhoudsopgave">
    <w:name w:val="TOC Heading"/>
    <w:basedOn w:val="Kop1"/>
    <w:next w:val="Standaard"/>
    <w:uiPriority w:val="39"/>
    <w:semiHidden/>
    <w:unhideWhenUsed/>
    <w:qFormat/>
    <w:rsid w:val="002639EB"/>
    <w:pPr>
      <w:pageBreakBefore w:val="0"/>
      <w:numPr>
        <w:numId w:val="0"/>
      </w:numPr>
      <w:spacing w:before="240" w:after="0" w:line="280" w:lineRule="atLeast"/>
      <w:outlineLvl w:val="9"/>
    </w:pPr>
    <w:rPr>
      <w:rFonts w:asciiTheme="majorHAnsi" w:hAnsiTheme="majorHAnsi"/>
      <w:b w:val="0"/>
      <w:color w:val="2E74B5" w:themeColor="accent1" w:themeShade="BF"/>
    </w:rPr>
  </w:style>
  <w:style w:type="paragraph" w:styleId="Plattetekst">
    <w:name w:val="Body Text"/>
    <w:basedOn w:val="Standaard"/>
    <w:link w:val="PlattetekstChar"/>
    <w:semiHidden/>
    <w:unhideWhenUsed/>
    <w:qFormat/>
    <w:rsid w:val="004E7520"/>
    <w:pPr>
      <w:spacing w:after="120"/>
    </w:pPr>
  </w:style>
  <w:style w:type="character" w:styleId="Verwijzingopmerking">
    <w:name w:val="annotation reference"/>
    <w:basedOn w:val="Standaardalinea-lettertype"/>
    <w:semiHidden/>
    <w:unhideWhenUsed/>
    <w:rsid w:val="002F7FE8"/>
    <w:rPr>
      <w:sz w:val="16"/>
      <w:szCs w:val="16"/>
    </w:rPr>
  </w:style>
  <w:style w:type="paragraph" w:styleId="Tekstopmerking">
    <w:name w:val="annotation text"/>
    <w:basedOn w:val="Standaard"/>
    <w:uiPriority w:val="99"/>
    <w:unhideWhenUsed/>
    <w:rsid w:val="002F7FE8"/>
    <w:rPr>
      <w:szCs w:val="20"/>
    </w:rPr>
  </w:style>
  <w:style w:type="paragraph" w:styleId="Onderwerpvanopmerking">
    <w:name w:val="annotation subject"/>
    <w:basedOn w:val="Tekstopmerking"/>
    <w:next w:val="Tekstopmerking"/>
    <w:uiPriority w:val="99"/>
    <w:semiHidden/>
    <w:unhideWhenUsed/>
    <w:rsid w:val="002F7FE8"/>
    <w:rPr>
      <w:b/>
      <w:bCs/>
    </w:rPr>
  </w:style>
  <w:style w:type="paragraph" w:styleId="Ballontekst">
    <w:name w:val="Balloon Text"/>
    <w:basedOn w:val="Standaard"/>
    <w:uiPriority w:val="99"/>
    <w:semiHidden/>
    <w:unhideWhenUsed/>
    <w:rsid w:val="002F7FE8"/>
    <w:rPr>
      <w:rFonts w:ascii="Segoe UI" w:hAnsi="Segoe UI" w:cs="Segoe UI"/>
      <w:sz w:val="18"/>
      <w:szCs w:val="18"/>
    </w:rPr>
  </w:style>
  <w:style w:type="paragraph" w:styleId="Koptekst">
    <w:name w:val="header"/>
    <w:basedOn w:val="Standaard"/>
    <w:link w:val="KoptekstChar"/>
    <w:uiPriority w:val="99"/>
    <w:unhideWhenUsed/>
    <w:rsid w:val="00323028"/>
    <w:pPr>
      <w:tabs>
        <w:tab w:val="center" w:pos="4536"/>
        <w:tab w:val="right" w:pos="9072"/>
      </w:tabs>
    </w:pPr>
  </w:style>
  <w:style w:type="paragraph" w:styleId="Voettekst">
    <w:name w:val="footer"/>
    <w:basedOn w:val="Standaard"/>
    <w:uiPriority w:val="99"/>
    <w:unhideWhenUsed/>
    <w:rsid w:val="00323028"/>
    <w:rPr>
      <w:sz w:val="18"/>
    </w:rPr>
  </w:style>
  <w:style w:type="character" w:styleId="Tekstvantijdelijkeaanduiding">
    <w:name w:val="Placeholder Text"/>
    <w:basedOn w:val="Standaardalinea-lettertype"/>
    <w:uiPriority w:val="99"/>
    <w:semiHidden/>
    <w:rsid w:val="00F20CC1"/>
    <w:rPr>
      <w:color w:val="808080"/>
    </w:rPr>
  </w:style>
  <w:style w:type="character" w:customStyle="1" w:styleId="PlattetekstChar">
    <w:name w:val="Platte tekst Char"/>
    <w:basedOn w:val="Standaardalinea-lettertype"/>
    <w:link w:val="Plattetekst"/>
    <w:semiHidden/>
    <w:rsid w:val="004E7520"/>
    <w:rPr>
      <w:rFonts w:ascii="Arial" w:eastAsiaTheme="minorHAnsi" w:hAnsi="Arial" w:cstheme="minorBidi"/>
      <w:szCs w:val="22"/>
      <w:lang w:eastAsia="en-US"/>
    </w:rPr>
  </w:style>
  <w:style w:type="paragraph" w:styleId="Inhopg2">
    <w:name w:val="toc 2"/>
    <w:basedOn w:val="Standaard"/>
    <w:next w:val="Standaard"/>
    <w:autoRedefine/>
    <w:uiPriority w:val="39"/>
    <w:unhideWhenUsed/>
    <w:rsid w:val="004A77A2"/>
    <w:pPr>
      <w:tabs>
        <w:tab w:val="left" w:pos="880"/>
        <w:tab w:val="right" w:pos="8635"/>
      </w:tabs>
      <w:spacing w:after="100"/>
      <w:ind w:left="240"/>
      <w:pPrChange w:id="0" w:author="Wilko Quak" w:date="2023-11-13T13:45:00Z">
        <w:pPr>
          <w:spacing w:after="100"/>
          <w:ind w:left="240"/>
        </w:pPr>
      </w:pPrChange>
    </w:pPr>
    <w:rPr>
      <w:rPrChange w:id="0" w:author="Wilko Quak" w:date="2023-11-13T13:45:00Z">
        <w:rPr>
          <w:rFonts w:asciiTheme="minorHAnsi" w:eastAsiaTheme="minorHAnsi" w:hAnsiTheme="minorHAnsi" w:cstheme="minorBidi"/>
          <w:sz w:val="22"/>
          <w:szCs w:val="22"/>
          <w:lang w:val="nl-NL" w:eastAsia="en-US" w:bidi="ar-SA"/>
        </w:rPr>
      </w:rPrChange>
    </w:rPr>
  </w:style>
  <w:style w:type="paragraph" w:styleId="Inhopg1">
    <w:name w:val="toc 1"/>
    <w:basedOn w:val="Standaard"/>
    <w:next w:val="Standaard"/>
    <w:autoRedefine/>
    <w:uiPriority w:val="39"/>
    <w:unhideWhenUsed/>
    <w:rsid w:val="0089329D"/>
    <w:pPr>
      <w:tabs>
        <w:tab w:val="left" w:pos="480"/>
        <w:tab w:val="right" w:pos="8635"/>
      </w:tabs>
      <w:spacing w:after="100"/>
      <w:pPrChange w:id="1" w:author="Wilko Quak" w:date="2023-11-28T10:56:00Z">
        <w:pPr>
          <w:tabs>
            <w:tab w:val="left" w:pos="480"/>
            <w:tab w:val="right" w:pos="8635"/>
          </w:tabs>
          <w:spacing w:after="100"/>
        </w:pPr>
      </w:pPrChange>
    </w:pPr>
    <w:rPr>
      <w:noProof/>
      <w:rPrChange w:id="1" w:author="Wilko Quak" w:date="2023-11-28T10:56:00Z">
        <w:rPr>
          <w:rFonts w:asciiTheme="minorHAnsi" w:eastAsiaTheme="minorHAnsi" w:hAnsiTheme="minorHAnsi" w:cstheme="minorBidi"/>
          <w:noProof/>
          <w:sz w:val="22"/>
          <w:szCs w:val="22"/>
          <w:lang w:val="nl-NL" w:eastAsia="en-US" w:bidi="ar-SA"/>
        </w:rPr>
      </w:rPrChange>
    </w:rPr>
  </w:style>
  <w:style w:type="paragraph" w:styleId="Inhopg3">
    <w:name w:val="toc 3"/>
    <w:basedOn w:val="Standaard"/>
    <w:next w:val="Standaard"/>
    <w:autoRedefine/>
    <w:uiPriority w:val="39"/>
    <w:unhideWhenUsed/>
    <w:rsid w:val="0089329D"/>
    <w:pPr>
      <w:tabs>
        <w:tab w:val="left" w:pos="1320"/>
        <w:tab w:val="right" w:pos="8635"/>
      </w:tabs>
      <w:spacing w:after="100"/>
      <w:ind w:left="480"/>
      <w:pPrChange w:id="2" w:author="Wilko Quak" w:date="2023-11-28T10:56:00Z">
        <w:pPr>
          <w:tabs>
            <w:tab w:val="left" w:pos="1320"/>
            <w:tab w:val="right" w:pos="8635"/>
          </w:tabs>
          <w:spacing w:after="100"/>
          <w:ind w:left="480"/>
        </w:pPr>
      </w:pPrChange>
    </w:pPr>
    <w:rPr>
      <w:rPrChange w:id="2" w:author="Wilko Quak" w:date="2023-11-28T10:56:00Z">
        <w:rPr>
          <w:rFonts w:asciiTheme="minorHAnsi" w:eastAsiaTheme="minorHAnsi" w:hAnsiTheme="minorHAnsi" w:cstheme="minorBidi"/>
          <w:sz w:val="22"/>
          <w:szCs w:val="22"/>
          <w:lang w:val="nl-NL" w:eastAsia="en-US" w:bidi="ar-SA"/>
        </w:rPr>
      </w:rPrChange>
    </w:rPr>
  </w:style>
  <w:style w:type="table" w:styleId="Tabelraster">
    <w:name w:val="Table Grid"/>
    <w:basedOn w:val="Standaardtabel"/>
    <w:uiPriority w:val="39"/>
    <w:rsid w:val="007B3978"/>
    <w:pPr>
      <w:overflowPunct w:val="0"/>
      <w:autoSpaceDE w:val="0"/>
      <w:autoSpaceDN w:val="0"/>
      <w:adjustRightInd w:val="0"/>
      <w:spacing w:line="260" w:lineRule="atLeast"/>
      <w:textAlignment w:val="baseline"/>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57" w:type="dxa"/>
        <w:bottom w:w="57" w:type="dxa"/>
        <w:right w:w="57" w:type="dxa"/>
      </w:tblCellMar>
    </w:tblPr>
    <w:tblStylePr w:type="firstRow">
      <w:rPr>
        <w:b/>
      </w:rPr>
    </w:tblStylePr>
  </w:style>
  <w:style w:type="paragraph" w:customStyle="1" w:styleId="Huisstijl-Colofon">
    <w:name w:val="Huisstijl - Colofon"/>
    <w:basedOn w:val="Standaard"/>
    <w:uiPriority w:val="1"/>
    <w:qFormat/>
    <w:rsid w:val="004B753D"/>
    <w:pPr>
      <w:widowControl w:val="0"/>
      <w:suppressAutoHyphens/>
      <w:autoSpaceDN w:val="0"/>
      <w:spacing w:line="240" w:lineRule="exact"/>
      <w:textAlignment w:val="baseline"/>
    </w:pPr>
    <w:rPr>
      <w:rFonts w:ascii="Verdana" w:eastAsia="DejaVu Sans" w:hAnsi="Verdana" w:cs="Lohit Hindi"/>
      <w:kern w:val="3"/>
      <w:sz w:val="18"/>
      <w:szCs w:val="18"/>
      <w:lang w:eastAsia="zh-CN" w:bidi="hi-IN"/>
    </w:rPr>
  </w:style>
  <w:style w:type="paragraph" w:styleId="Revisie">
    <w:name w:val="Revision"/>
    <w:hidden/>
    <w:uiPriority w:val="99"/>
    <w:semiHidden/>
    <w:rsid w:val="00647290"/>
    <w:rPr>
      <w:rFonts w:eastAsiaTheme="minorEastAsia"/>
      <w:sz w:val="24"/>
      <w:szCs w:val="24"/>
    </w:rPr>
  </w:style>
  <w:style w:type="paragraph" w:styleId="Bijschrift">
    <w:name w:val="caption"/>
    <w:basedOn w:val="Standaard"/>
    <w:next w:val="Standaard"/>
    <w:uiPriority w:val="35"/>
    <w:unhideWhenUsed/>
    <w:qFormat/>
    <w:rsid w:val="00EA253D"/>
    <w:pPr>
      <w:spacing w:before="100" w:beforeAutospacing="1" w:after="100" w:afterAutospacing="1"/>
    </w:pPr>
    <w:rPr>
      <w:b/>
      <w:iCs/>
      <w:szCs w:val="18"/>
    </w:rPr>
  </w:style>
  <w:style w:type="paragraph" w:customStyle="1" w:styleId="Table">
    <w:name w:val="Table"/>
    <w:basedOn w:val="Standaard"/>
    <w:rsid w:val="00CC33CE"/>
    <w:pPr>
      <w:snapToGrid w:val="0"/>
      <w:spacing w:before="80" w:after="40" w:line="240" w:lineRule="atLeast"/>
    </w:pPr>
    <w:rPr>
      <w:rFonts w:cs="Arial"/>
      <w:szCs w:val="20"/>
    </w:rPr>
  </w:style>
  <w:style w:type="paragraph" w:customStyle="1" w:styleId="Opsommingnummers1">
    <w:name w:val="Opsomming nummers 1"/>
    <w:basedOn w:val="Standaard"/>
    <w:qFormat/>
    <w:rsid w:val="00437CAF"/>
    <w:pPr>
      <w:numPr>
        <w:numId w:val="6"/>
      </w:numPr>
      <w:spacing w:line="280" w:lineRule="exact"/>
    </w:pPr>
    <w:rPr>
      <w:rFonts w:eastAsia="Times New Roman"/>
    </w:rPr>
  </w:style>
  <w:style w:type="paragraph" w:customStyle="1" w:styleId="Opsommingnummers2">
    <w:name w:val="Opsomming nummers 2"/>
    <w:basedOn w:val="Standaard"/>
    <w:qFormat/>
    <w:rsid w:val="00437CAF"/>
    <w:pPr>
      <w:numPr>
        <w:ilvl w:val="2"/>
        <w:numId w:val="6"/>
      </w:numPr>
      <w:spacing w:line="280" w:lineRule="exact"/>
    </w:pPr>
    <w:rPr>
      <w:rFonts w:eastAsia="Times New Roman"/>
    </w:rPr>
  </w:style>
  <w:style w:type="paragraph" w:customStyle="1" w:styleId="Opsommingnummers3">
    <w:name w:val="Opsomming nummers 3"/>
    <w:basedOn w:val="Standaard"/>
    <w:qFormat/>
    <w:rsid w:val="00437CAF"/>
    <w:pPr>
      <w:numPr>
        <w:ilvl w:val="4"/>
        <w:numId w:val="6"/>
      </w:numPr>
      <w:spacing w:line="280" w:lineRule="exact"/>
    </w:pPr>
    <w:rPr>
      <w:rFonts w:eastAsia="Times New Roman"/>
    </w:rPr>
  </w:style>
  <w:style w:type="paragraph" w:customStyle="1" w:styleId="Opsommingtekens1">
    <w:name w:val="Opsomming tekens 1"/>
    <w:basedOn w:val="Standaard"/>
    <w:qFormat/>
    <w:rsid w:val="009572A3"/>
    <w:pPr>
      <w:numPr>
        <w:ilvl w:val="1"/>
        <w:numId w:val="6"/>
      </w:numPr>
      <w:spacing w:line="280" w:lineRule="exact"/>
    </w:pPr>
    <w:rPr>
      <w:rFonts w:eastAsia="Times New Roman"/>
    </w:rPr>
  </w:style>
  <w:style w:type="paragraph" w:customStyle="1" w:styleId="Opsommingtekens2">
    <w:name w:val="Opsomming tekens 2"/>
    <w:basedOn w:val="Standaard"/>
    <w:qFormat/>
    <w:rsid w:val="00437CAF"/>
    <w:pPr>
      <w:numPr>
        <w:ilvl w:val="3"/>
        <w:numId w:val="6"/>
      </w:numPr>
      <w:spacing w:line="280" w:lineRule="exact"/>
    </w:pPr>
    <w:rPr>
      <w:rFonts w:eastAsia="Times New Roman"/>
    </w:rPr>
  </w:style>
  <w:style w:type="paragraph" w:customStyle="1" w:styleId="Opsommingtekens3">
    <w:name w:val="Opsomming tekens 3"/>
    <w:basedOn w:val="Standaard"/>
    <w:qFormat/>
    <w:rsid w:val="00437CAF"/>
    <w:pPr>
      <w:numPr>
        <w:ilvl w:val="5"/>
        <w:numId w:val="6"/>
      </w:numPr>
      <w:spacing w:line="280" w:lineRule="exact"/>
    </w:pPr>
    <w:rPr>
      <w:rFonts w:eastAsia="Times New Roman"/>
    </w:rPr>
  </w:style>
  <w:style w:type="paragraph" w:customStyle="1" w:styleId="Opsommingtekens4">
    <w:name w:val="Opsomming tekens 4"/>
    <w:basedOn w:val="Standaard"/>
    <w:qFormat/>
    <w:rsid w:val="00437CAF"/>
    <w:pPr>
      <w:numPr>
        <w:ilvl w:val="6"/>
        <w:numId w:val="6"/>
      </w:numPr>
      <w:spacing w:line="280" w:lineRule="exact"/>
    </w:pPr>
    <w:rPr>
      <w:rFonts w:eastAsia="Times New Roman"/>
    </w:rPr>
  </w:style>
  <w:style w:type="numbering" w:customStyle="1" w:styleId="Nummering">
    <w:name w:val="Nummering"/>
    <w:uiPriority w:val="99"/>
    <w:rsid w:val="00761438"/>
    <w:pPr>
      <w:numPr>
        <w:numId w:val="6"/>
      </w:numPr>
    </w:pPr>
  </w:style>
  <w:style w:type="table" w:customStyle="1" w:styleId="Versiehistorie">
    <w:name w:val="Versiehistorie"/>
    <w:basedOn w:val="Standaardtabel"/>
    <w:uiPriority w:val="99"/>
    <w:rsid w:val="00C86A69"/>
    <w:rPr>
      <w:rFonts w:ascii="Verdana" w:hAnsi="Verdana"/>
      <w:sz w:val="1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57" w:type="dxa"/>
        <w:bottom w:w="57" w:type="dxa"/>
        <w:right w:w="57" w:type="dxa"/>
      </w:tblCellMar>
    </w:tblPr>
    <w:trPr>
      <w:cantSplit/>
    </w:trPr>
    <w:tblStylePr w:type="firstRow">
      <w:rPr>
        <w:b/>
      </w:rPr>
      <w:tblPr>
        <w:tblCellMar>
          <w:top w:w="57" w:type="dxa"/>
          <w:left w:w="57" w:type="dxa"/>
          <w:bottom w:w="57" w:type="dxa"/>
          <w:right w:w="57" w:type="dxa"/>
        </w:tblCellMar>
      </w:tblPr>
      <w:trPr>
        <w:cantSplit/>
      </w:trPr>
    </w:tblStylePr>
  </w:style>
  <w:style w:type="paragraph" w:styleId="Titel">
    <w:name w:val="Title"/>
    <w:basedOn w:val="Standaard"/>
    <w:next w:val="Standaard"/>
    <w:link w:val="TitelChar"/>
    <w:uiPriority w:val="10"/>
    <w:qFormat/>
    <w:rsid w:val="00CC1959"/>
    <w:pPr>
      <w:contextualSpacing/>
    </w:pPr>
    <w:rPr>
      <w:rFonts w:ascii="Verdana" w:eastAsiaTheme="majorEastAsia" w:hAnsi="Verdana" w:cstheme="majorBidi"/>
      <w:b/>
      <w:spacing w:val="-10"/>
      <w:kern w:val="28"/>
      <w:sz w:val="24"/>
      <w:szCs w:val="56"/>
    </w:rPr>
  </w:style>
  <w:style w:type="paragraph" w:customStyle="1" w:styleId="Tabel">
    <w:name w:val="Tabel"/>
    <w:basedOn w:val="Standaard"/>
    <w:rsid w:val="00D7079F"/>
    <w:pPr>
      <w:overflowPunct w:val="0"/>
      <w:autoSpaceDE w:val="0"/>
      <w:autoSpaceDN w:val="0"/>
      <w:adjustRightInd w:val="0"/>
      <w:spacing w:line="240" w:lineRule="atLeast"/>
      <w:textAlignment w:val="baseline"/>
    </w:pPr>
    <w:rPr>
      <w:bCs/>
      <w:sz w:val="18"/>
      <w:szCs w:val="16"/>
    </w:rPr>
  </w:style>
  <w:style w:type="numbering" w:customStyle="1" w:styleId="Koppenstructuur">
    <w:name w:val="Koppenstructuur"/>
    <w:basedOn w:val="Geenlijst"/>
    <w:uiPriority w:val="99"/>
    <w:rsid w:val="00EE6C02"/>
    <w:pPr>
      <w:numPr>
        <w:numId w:val="12"/>
      </w:numPr>
    </w:pPr>
  </w:style>
  <w:style w:type="character" w:customStyle="1" w:styleId="Kop7Char">
    <w:name w:val="Kop 7 Char"/>
    <w:basedOn w:val="Standaardalinea-lettertype"/>
    <w:link w:val="Kop7"/>
    <w:uiPriority w:val="9"/>
    <w:rsid w:val="00D051E4"/>
    <w:rPr>
      <w:rFonts w:asciiTheme="majorHAnsi" w:eastAsiaTheme="majorEastAsia" w:hAnsiTheme="majorHAnsi" w:cstheme="majorBidi"/>
      <w:b/>
      <w:iCs/>
      <w:sz w:val="22"/>
      <w:szCs w:val="22"/>
      <w:lang w:eastAsia="en-US"/>
    </w:rPr>
  </w:style>
  <w:style w:type="character" w:customStyle="1" w:styleId="Kop8Char">
    <w:name w:val="Kop 8 Char"/>
    <w:basedOn w:val="Standaardalinea-lettertype"/>
    <w:link w:val="Kop8"/>
    <w:uiPriority w:val="9"/>
    <w:rsid w:val="00D051E4"/>
    <w:rPr>
      <w:rFonts w:asciiTheme="minorHAnsi" w:eastAsiaTheme="majorEastAsia" w:hAnsiTheme="minorHAnsi" w:cstheme="majorBidi"/>
      <w:i/>
      <w:sz w:val="22"/>
      <w:szCs w:val="21"/>
      <w:lang w:eastAsia="en-US"/>
    </w:rPr>
  </w:style>
  <w:style w:type="character" w:customStyle="1" w:styleId="Kop9Char">
    <w:name w:val="Kop 9 Char"/>
    <w:basedOn w:val="Standaardalinea-lettertype"/>
    <w:link w:val="Kop9"/>
    <w:uiPriority w:val="9"/>
    <w:rsid w:val="00B367B5"/>
    <w:rPr>
      <w:rFonts w:asciiTheme="minorHAnsi" w:eastAsiaTheme="majorEastAsia" w:hAnsiTheme="minorHAnsi" w:cstheme="majorBidi"/>
      <w:iCs/>
      <w:sz w:val="22"/>
      <w:szCs w:val="21"/>
      <w:lang w:eastAsia="en-US"/>
    </w:rPr>
  </w:style>
  <w:style w:type="character" w:styleId="HTMLCode">
    <w:name w:val="HTML Code"/>
    <w:basedOn w:val="Standaardalinea-lettertype"/>
    <w:uiPriority w:val="99"/>
    <w:semiHidden/>
    <w:unhideWhenUsed/>
    <w:rsid w:val="008A2B9F"/>
    <w:rPr>
      <w:rFonts w:ascii="Courier New" w:eastAsia="Times New Roman" w:hAnsi="Courier New" w:cs="Courier New"/>
      <w:sz w:val="20"/>
      <w:szCs w:val="20"/>
    </w:rPr>
  </w:style>
  <w:style w:type="character" w:customStyle="1" w:styleId="TitelChar">
    <w:name w:val="Titel Char"/>
    <w:basedOn w:val="Standaardalinea-lettertype"/>
    <w:link w:val="Titel"/>
    <w:uiPriority w:val="10"/>
    <w:rsid w:val="00CC1959"/>
    <w:rPr>
      <w:rFonts w:ascii="Verdana" w:eastAsiaTheme="majorEastAsia" w:hAnsi="Verdana" w:cstheme="majorBidi"/>
      <w:b/>
      <w:spacing w:val="-10"/>
      <w:kern w:val="28"/>
      <w:sz w:val="24"/>
      <w:szCs w:val="56"/>
      <w:lang w:eastAsia="en-US"/>
    </w:rPr>
  </w:style>
  <w:style w:type="character" w:customStyle="1" w:styleId="KoptekstChar">
    <w:name w:val="Koptekst Char"/>
    <w:basedOn w:val="Standaardalinea-lettertype"/>
    <w:link w:val="Koptekst"/>
    <w:uiPriority w:val="99"/>
    <w:rsid w:val="001537A0"/>
    <w:rPr>
      <w:rFonts w:ascii="Arial" w:eastAsiaTheme="minorHAnsi" w:hAnsi="Arial" w:cstheme="minorBidi"/>
      <w:szCs w:val="22"/>
      <w:lang w:eastAsia="en-US"/>
    </w:rPr>
  </w:style>
  <w:style w:type="paragraph" w:customStyle="1" w:styleId="Colofon">
    <w:name w:val="Colofon"/>
    <w:basedOn w:val="Standaard"/>
    <w:rsid w:val="00422385"/>
    <w:pPr>
      <w:spacing w:line="280" w:lineRule="exact"/>
      <w:ind w:left="2268" w:hanging="2268"/>
    </w:pPr>
    <w:rPr>
      <w:rFonts w:eastAsia="Times New Roman"/>
      <w:sz w:val="18"/>
    </w:rPr>
  </w:style>
  <w:style w:type="paragraph" w:customStyle="1" w:styleId="Kop1voorwerk">
    <w:name w:val="Kop 1 voorwerk"/>
    <w:basedOn w:val="Standaard"/>
    <w:next w:val="Standaard"/>
    <w:rsid w:val="00422385"/>
    <w:pPr>
      <w:keepNext/>
      <w:pageBreakBefore/>
      <w:spacing w:before="100" w:beforeAutospacing="1" w:after="100" w:afterAutospacing="1"/>
      <w:contextualSpacing/>
      <w:outlineLvl w:val="0"/>
    </w:pPr>
    <w:rPr>
      <w:rFonts w:eastAsia="Times New Roman"/>
      <w:b/>
      <w:color w:val="003359"/>
      <w:sz w:val="32"/>
    </w:rPr>
  </w:style>
  <w:style w:type="paragraph" w:styleId="Eindnoottekst">
    <w:name w:val="endnote text"/>
    <w:basedOn w:val="Standaard"/>
    <w:link w:val="EindnoottekstChar"/>
    <w:uiPriority w:val="99"/>
    <w:semiHidden/>
    <w:unhideWhenUsed/>
    <w:rsid w:val="000C1AA3"/>
    <w:rPr>
      <w:szCs w:val="20"/>
    </w:rPr>
  </w:style>
  <w:style w:type="character" w:customStyle="1" w:styleId="EindnoottekstChar">
    <w:name w:val="Eindnoottekst Char"/>
    <w:basedOn w:val="Standaardalinea-lettertype"/>
    <w:link w:val="Eindnoottekst"/>
    <w:uiPriority w:val="99"/>
    <w:semiHidden/>
    <w:rsid w:val="000C1AA3"/>
    <w:rPr>
      <w:rFonts w:asciiTheme="minorHAnsi" w:eastAsiaTheme="minorEastAsia" w:hAnsiTheme="minorHAnsi"/>
    </w:rPr>
  </w:style>
  <w:style w:type="character" w:styleId="Eindnootmarkering">
    <w:name w:val="endnote reference"/>
    <w:basedOn w:val="Standaardalinea-lettertype"/>
    <w:uiPriority w:val="99"/>
    <w:semiHidden/>
    <w:unhideWhenUsed/>
    <w:rsid w:val="000C1AA3"/>
    <w:rPr>
      <w:vertAlign w:val="superscript"/>
    </w:rPr>
  </w:style>
  <w:style w:type="paragraph" w:customStyle="1" w:styleId="Figuurbijschrift">
    <w:name w:val="Figuurbijschrift"/>
    <w:basedOn w:val="Standaard"/>
    <w:next w:val="Standaard"/>
    <w:qFormat/>
    <w:rsid w:val="00323028"/>
    <w:pPr>
      <w:keepLines/>
      <w:numPr>
        <w:numId w:val="30"/>
      </w:numPr>
      <w:spacing w:before="140" w:after="280"/>
    </w:pPr>
    <w:rPr>
      <w:i/>
    </w:rPr>
  </w:style>
  <w:style w:type="paragraph" w:customStyle="1" w:styleId="Tabeltitel">
    <w:name w:val="Tabeltitel"/>
    <w:basedOn w:val="Standaard"/>
    <w:next w:val="Standaard"/>
    <w:qFormat/>
    <w:rsid w:val="00323028"/>
    <w:pPr>
      <w:keepNext/>
      <w:keepLines/>
      <w:numPr>
        <w:numId w:val="31"/>
      </w:numPr>
      <w:spacing w:before="280" w:after="140"/>
    </w:pPr>
  </w:style>
  <w:style w:type="paragraph" w:styleId="Lijstalinea">
    <w:name w:val="List Paragraph"/>
    <w:basedOn w:val="Standaard"/>
    <w:uiPriority w:val="34"/>
    <w:qFormat/>
    <w:rsid w:val="006E1DB0"/>
    <w:pPr>
      <w:ind w:left="720"/>
      <w:contextualSpacing/>
    </w:pPr>
  </w:style>
  <w:style w:type="paragraph" w:customStyle="1" w:styleId="space-after">
    <w:name w:val="space-after"/>
    <w:basedOn w:val="Standaard"/>
    <w:rsid w:val="003B6131"/>
    <w:pPr>
      <w:spacing w:before="100" w:beforeAutospacing="1" w:after="100" w:afterAutospacing="1"/>
    </w:pPr>
    <w:rPr>
      <w:rFonts w:ascii="Times New Roman" w:eastAsia="Times New Roman" w:hAnsi="Times New Roman" w:cs="Times New Roman"/>
      <w:sz w:val="24"/>
      <w:szCs w:val="24"/>
      <w:lang w:eastAsia="nl-NL"/>
    </w:rPr>
  </w:style>
  <w:style w:type="character" w:customStyle="1" w:styleId="cf01">
    <w:name w:val="cf01"/>
    <w:basedOn w:val="Standaardalinea-lettertype"/>
    <w:rsid w:val="00E75636"/>
    <w:rPr>
      <w:rFonts w:ascii="Segoe UI" w:hAnsi="Segoe UI" w:cs="Segoe UI" w:hint="default"/>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3353308">
      <w:bodyDiv w:val="1"/>
      <w:marLeft w:val="0"/>
      <w:marRight w:val="0"/>
      <w:marTop w:val="0"/>
      <w:marBottom w:val="0"/>
      <w:divBdr>
        <w:top w:val="none" w:sz="0" w:space="0" w:color="auto"/>
        <w:left w:val="none" w:sz="0" w:space="0" w:color="auto"/>
        <w:bottom w:val="none" w:sz="0" w:space="0" w:color="auto"/>
        <w:right w:val="none" w:sz="0" w:space="0" w:color="auto"/>
      </w:divBdr>
    </w:div>
    <w:div w:id="192614134">
      <w:bodyDiv w:val="1"/>
      <w:marLeft w:val="0"/>
      <w:marRight w:val="0"/>
      <w:marTop w:val="0"/>
      <w:marBottom w:val="0"/>
      <w:divBdr>
        <w:top w:val="none" w:sz="0" w:space="0" w:color="auto"/>
        <w:left w:val="none" w:sz="0" w:space="0" w:color="auto"/>
        <w:bottom w:val="none" w:sz="0" w:space="0" w:color="auto"/>
        <w:right w:val="none" w:sz="0" w:space="0" w:color="auto"/>
      </w:divBdr>
    </w:div>
    <w:div w:id="236093006">
      <w:marLeft w:val="0"/>
      <w:marRight w:val="0"/>
      <w:marTop w:val="100"/>
      <w:marBottom w:val="100"/>
      <w:divBdr>
        <w:top w:val="none" w:sz="0" w:space="0" w:color="auto"/>
        <w:left w:val="none" w:sz="0" w:space="0" w:color="auto"/>
        <w:bottom w:val="none" w:sz="0" w:space="0" w:color="auto"/>
        <w:right w:val="none" w:sz="0" w:space="0" w:color="auto"/>
      </w:divBdr>
    </w:div>
    <w:div w:id="318314033">
      <w:bodyDiv w:val="1"/>
      <w:marLeft w:val="0"/>
      <w:marRight w:val="0"/>
      <w:marTop w:val="0"/>
      <w:marBottom w:val="0"/>
      <w:divBdr>
        <w:top w:val="none" w:sz="0" w:space="0" w:color="auto"/>
        <w:left w:val="none" w:sz="0" w:space="0" w:color="auto"/>
        <w:bottom w:val="none" w:sz="0" w:space="0" w:color="auto"/>
        <w:right w:val="none" w:sz="0" w:space="0" w:color="auto"/>
      </w:divBdr>
    </w:div>
    <w:div w:id="321397576">
      <w:marLeft w:val="0"/>
      <w:marRight w:val="0"/>
      <w:marTop w:val="0"/>
      <w:marBottom w:val="0"/>
      <w:divBdr>
        <w:top w:val="none" w:sz="0" w:space="0" w:color="auto"/>
        <w:left w:val="none" w:sz="0" w:space="0" w:color="auto"/>
        <w:bottom w:val="none" w:sz="0" w:space="0" w:color="auto"/>
        <w:right w:val="none" w:sz="0" w:space="0" w:color="auto"/>
      </w:divBdr>
      <w:divsChild>
        <w:div w:id="619649774">
          <w:marLeft w:val="0"/>
          <w:marRight w:val="0"/>
          <w:marTop w:val="0"/>
          <w:marBottom w:val="0"/>
          <w:divBdr>
            <w:top w:val="none" w:sz="0" w:space="0" w:color="auto"/>
            <w:left w:val="none" w:sz="0" w:space="0" w:color="auto"/>
            <w:bottom w:val="none" w:sz="0" w:space="0" w:color="auto"/>
            <w:right w:val="none" w:sz="0" w:space="0" w:color="auto"/>
          </w:divBdr>
        </w:div>
      </w:divsChild>
    </w:div>
    <w:div w:id="341511274">
      <w:bodyDiv w:val="1"/>
      <w:marLeft w:val="0"/>
      <w:marRight w:val="0"/>
      <w:marTop w:val="0"/>
      <w:marBottom w:val="0"/>
      <w:divBdr>
        <w:top w:val="none" w:sz="0" w:space="0" w:color="auto"/>
        <w:left w:val="none" w:sz="0" w:space="0" w:color="auto"/>
        <w:bottom w:val="none" w:sz="0" w:space="0" w:color="auto"/>
        <w:right w:val="none" w:sz="0" w:space="0" w:color="auto"/>
      </w:divBdr>
    </w:div>
    <w:div w:id="430011311">
      <w:bodyDiv w:val="1"/>
      <w:marLeft w:val="0"/>
      <w:marRight w:val="0"/>
      <w:marTop w:val="0"/>
      <w:marBottom w:val="0"/>
      <w:divBdr>
        <w:top w:val="none" w:sz="0" w:space="0" w:color="auto"/>
        <w:left w:val="none" w:sz="0" w:space="0" w:color="auto"/>
        <w:bottom w:val="none" w:sz="0" w:space="0" w:color="auto"/>
        <w:right w:val="none" w:sz="0" w:space="0" w:color="auto"/>
      </w:divBdr>
    </w:div>
    <w:div w:id="452558780">
      <w:bodyDiv w:val="1"/>
      <w:marLeft w:val="0"/>
      <w:marRight w:val="0"/>
      <w:marTop w:val="0"/>
      <w:marBottom w:val="0"/>
      <w:divBdr>
        <w:top w:val="none" w:sz="0" w:space="0" w:color="auto"/>
        <w:left w:val="none" w:sz="0" w:space="0" w:color="auto"/>
        <w:bottom w:val="none" w:sz="0" w:space="0" w:color="auto"/>
        <w:right w:val="none" w:sz="0" w:space="0" w:color="auto"/>
      </w:divBdr>
    </w:div>
    <w:div w:id="462240010">
      <w:bodyDiv w:val="1"/>
      <w:marLeft w:val="0"/>
      <w:marRight w:val="0"/>
      <w:marTop w:val="0"/>
      <w:marBottom w:val="0"/>
      <w:divBdr>
        <w:top w:val="none" w:sz="0" w:space="0" w:color="auto"/>
        <w:left w:val="none" w:sz="0" w:space="0" w:color="auto"/>
        <w:bottom w:val="none" w:sz="0" w:space="0" w:color="auto"/>
        <w:right w:val="none" w:sz="0" w:space="0" w:color="auto"/>
      </w:divBdr>
    </w:div>
    <w:div w:id="525481830">
      <w:bodyDiv w:val="1"/>
      <w:marLeft w:val="0"/>
      <w:marRight w:val="0"/>
      <w:marTop w:val="0"/>
      <w:marBottom w:val="0"/>
      <w:divBdr>
        <w:top w:val="none" w:sz="0" w:space="0" w:color="auto"/>
        <w:left w:val="none" w:sz="0" w:space="0" w:color="auto"/>
        <w:bottom w:val="none" w:sz="0" w:space="0" w:color="auto"/>
        <w:right w:val="none" w:sz="0" w:space="0" w:color="auto"/>
      </w:divBdr>
    </w:div>
    <w:div w:id="736977675">
      <w:marLeft w:val="0"/>
      <w:marRight w:val="0"/>
      <w:marTop w:val="100"/>
      <w:marBottom w:val="100"/>
      <w:divBdr>
        <w:top w:val="none" w:sz="0" w:space="0" w:color="auto"/>
        <w:left w:val="none" w:sz="0" w:space="0" w:color="auto"/>
        <w:bottom w:val="none" w:sz="0" w:space="0" w:color="auto"/>
        <w:right w:val="none" w:sz="0" w:space="0" w:color="auto"/>
      </w:divBdr>
    </w:div>
    <w:div w:id="826554599">
      <w:bodyDiv w:val="1"/>
      <w:marLeft w:val="0"/>
      <w:marRight w:val="0"/>
      <w:marTop w:val="0"/>
      <w:marBottom w:val="0"/>
      <w:divBdr>
        <w:top w:val="none" w:sz="0" w:space="0" w:color="auto"/>
        <w:left w:val="none" w:sz="0" w:space="0" w:color="auto"/>
        <w:bottom w:val="none" w:sz="0" w:space="0" w:color="auto"/>
        <w:right w:val="none" w:sz="0" w:space="0" w:color="auto"/>
      </w:divBdr>
    </w:div>
    <w:div w:id="843738016">
      <w:bodyDiv w:val="1"/>
      <w:marLeft w:val="0"/>
      <w:marRight w:val="0"/>
      <w:marTop w:val="0"/>
      <w:marBottom w:val="0"/>
      <w:divBdr>
        <w:top w:val="none" w:sz="0" w:space="0" w:color="auto"/>
        <w:left w:val="none" w:sz="0" w:space="0" w:color="auto"/>
        <w:bottom w:val="none" w:sz="0" w:space="0" w:color="auto"/>
        <w:right w:val="none" w:sz="0" w:space="0" w:color="auto"/>
      </w:divBdr>
    </w:div>
    <w:div w:id="852113497">
      <w:bodyDiv w:val="1"/>
      <w:marLeft w:val="0"/>
      <w:marRight w:val="0"/>
      <w:marTop w:val="0"/>
      <w:marBottom w:val="0"/>
      <w:divBdr>
        <w:top w:val="none" w:sz="0" w:space="0" w:color="auto"/>
        <w:left w:val="none" w:sz="0" w:space="0" w:color="auto"/>
        <w:bottom w:val="none" w:sz="0" w:space="0" w:color="auto"/>
        <w:right w:val="none" w:sz="0" w:space="0" w:color="auto"/>
      </w:divBdr>
    </w:div>
    <w:div w:id="965744408">
      <w:marLeft w:val="0"/>
      <w:marRight w:val="0"/>
      <w:marTop w:val="0"/>
      <w:marBottom w:val="0"/>
      <w:divBdr>
        <w:top w:val="none" w:sz="0" w:space="0" w:color="auto"/>
        <w:left w:val="none" w:sz="0" w:space="0" w:color="auto"/>
        <w:bottom w:val="none" w:sz="0" w:space="0" w:color="auto"/>
        <w:right w:val="none" w:sz="0" w:space="0" w:color="auto"/>
      </w:divBdr>
      <w:divsChild>
        <w:div w:id="731200864">
          <w:marLeft w:val="446"/>
          <w:marRight w:val="0"/>
          <w:marTop w:val="0"/>
          <w:marBottom w:val="0"/>
          <w:divBdr>
            <w:top w:val="none" w:sz="0" w:space="0" w:color="auto"/>
            <w:left w:val="none" w:sz="0" w:space="0" w:color="auto"/>
            <w:bottom w:val="none" w:sz="0" w:space="0" w:color="auto"/>
            <w:right w:val="none" w:sz="0" w:space="0" w:color="auto"/>
          </w:divBdr>
        </w:div>
        <w:div w:id="803548537">
          <w:marLeft w:val="446"/>
          <w:marRight w:val="0"/>
          <w:marTop w:val="0"/>
          <w:marBottom w:val="0"/>
          <w:divBdr>
            <w:top w:val="none" w:sz="0" w:space="0" w:color="auto"/>
            <w:left w:val="none" w:sz="0" w:space="0" w:color="auto"/>
            <w:bottom w:val="none" w:sz="0" w:space="0" w:color="auto"/>
            <w:right w:val="none" w:sz="0" w:space="0" w:color="auto"/>
          </w:divBdr>
        </w:div>
        <w:div w:id="926426393">
          <w:marLeft w:val="446"/>
          <w:marRight w:val="0"/>
          <w:marTop w:val="0"/>
          <w:marBottom w:val="0"/>
          <w:divBdr>
            <w:top w:val="none" w:sz="0" w:space="0" w:color="auto"/>
            <w:left w:val="none" w:sz="0" w:space="0" w:color="auto"/>
            <w:bottom w:val="none" w:sz="0" w:space="0" w:color="auto"/>
            <w:right w:val="none" w:sz="0" w:space="0" w:color="auto"/>
          </w:divBdr>
        </w:div>
        <w:div w:id="1178691816">
          <w:marLeft w:val="446"/>
          <w:marRight w:val="0"/>
          <w:marTop w:val="0"/>
          <w:marBottom w:val="0"/>
          <w:divBdr>
            <w:top w:val="none" w:sz="0" w:space="0" w:color="auto"/>
            <w:left w:val="none" w:sz="0" w:space="0" w:color="auto"/>
            <w:bottom w:val="none" w:sz="0" w:space="0" w:color="auto"/>
            <w:right w:val="none" w:sz="0" w:space="0" w:color="auto"/>
          </w:divBdr>
        </w:div>
        <w:div w:id="1841578629">
          <w:marLeft w:val="446"/>
          <w:marRight w:val="0"/>
          <w:marTop w:val="0"/>
          <w:marBottom w:val="0"/>
          <w:divBdr>
            <w:top w:val="none" w:sz="0" w:space="0" w:color="auto"/>
            <w:left w:val="none" w:sz="0" w:space="0" w:color="auto"/>
            <w:bottom w:val="none" w:sz="0" w:space="0" w:color="auto"/>
            <w:right w:val="none" w:sz="0" w:space="0" w:color="auto"/>
          </w:divBdr>
        </w:div>
      </w:divsChild>
    </w:div>
    <w:div w:id="970940697">
      <w:bodyDiv w:val="1"/>
      <w:marLeft w:val="0"/>
      <w:marRight w:val="0"/>
      <w:marTop w:val="0"/>
      <w:marBottom w:val="0"/>
      <w:divBdr>
        <w:top w:val="none" w:sz="0" w:space="0" w:color="auto"/>
        <w:left w:val="none" w:sz="0" w:space="0" w:color="auto"/>
        <w:bottom w:val="none" w:sz="0" w:space="0" w:color="auto"/>
        <w:right w:val="none" w:sz="0" w:space="0" w:color="auto"/>
      </w:divBdr>
    </w:div>
    <w:div w:id="1037779466">
      <w:bodyDiv w:val="1"/>
      <w:marLeft w:val="0"/>
      <w:marRight w:val="0"/>
      <w:marTop w:val="0"/>
      <w:marBottom w:val="0"/>
      <w:divBdr>
        <w:top w:val="none" w:sz="0" w:space="0" w:color="auto"/>
        <w:left w:val="none" w:sz="0" w:space="0" w:color="auto"/>
        <w:bottom w:val="none" w:sz="0" w:space="0" w:color="auto"/>
        <w:right w:val="none" w:sz="0" w:space="0" w:color="auto"/>
      </w:divBdr>
    </w:div>
    <w:div w:id="1065180741">
      <w:bodyDiv w:val="1"/>
      <w:marLeft w:val="0"/>
      <w:marRight w:val="0"/>
      <w:marTop w:val="0"/>
      <w:marBottom w:val="0"/>
      <w:divBdr>
        <w:top w:val="none" w:sz="0" w:space="0" w:color="auto"/>
        <w:left w:val="none" w:sz="0" w:space="0" w:color="auto"/>
        <w:bottom w:val="none" w:sz="0" w:space="0" w:color="auto"/>
        <w:right w:val="none" w:sz="0" w:space="0" w:color="auto"/>
      </w:divBdr>
    </w:div>
    <w:div w:id="1075930906">
      <w:bodyDiv w:val="1"/>
      <w:marLeft w:val="0"/>
      <w:marRight w:val="0"/>
      <w:marTop w:val="0"/>
      <w:marBottom w:val="0"/>
      <w:divBdr>
        <w:top w:val="none" w:sz="0" w:space="0" w:color="auto"/>
        <w:left w:val="none" w:sz="0" w:space="0" w:color="auto"/>
        <w:bottom w:val="none" w:sz="0" w:space="0" w:color="auto"/>
        <w:right w:val="none" w:sz="0" w:space="0" w:color="auto"/>
      </w:divBdr>
    </w:div>
    <w:div w:id="1127552643">
      <w:marLeft w:val="0"/>
      <w:marRight w:val="0"/>
      <w:marTop w:val="100"/>
      <w:marBottom w:val="100"/>
      <w:divBdr>
        <w:top w:val="none" w:sz="0" w:space="0" w:color="auto"/>
        <w:left w:val="none" w:sz="0" w:space="0" w:color="auto"/>
        <w:bottom w:val="none" w:sz="0" w:space="0" w:color="auto"/>
        <w:right w:val="none" w:sz="0" w:space="0" w:color="auto"/>
      </w:divBdr>
    </w:div>
    <w:div w:id="1164514604">
      <w:bodyDiv w:val="1"/>
      <w:marLeft w:val="0"/>
      <w:marRight w:val="0"/>
      <w:marTop w:val="0"/>
      <w:marBottom w:val="0"/>
      <w:divBdr>
        <w:top w:val="none" w:sz="0" w:space="0" w:color="auto"/>
        <w:left w:val="none" w:sz="0" w:space="0" w:color="auto"/>
        <w:bottom w:val="none" w:sz="0" w:space="0" w:color="auto"/>
        <w:right w:val="none" w:sz="0" w:space="0" w:color="auto"/>
      </w:divBdr>
    </w:div>
    <w:div w:id="1249539106">
      <w:bodyDiv w:val="1"/>
      <w:marLeft w:val="0"/>
      <w:marRight w:val="0"/>
      <w:marTop w:val="0"/>
      <w:marBottom w:val="0"/>
      <w:divBdr>
        <w:top w:val="none" w:sz="0" w:space="0" w:color="auto"/>
        <w:left w:val="none" w:sz="0" w:space="0" w:color="auto"/>
        <w:bottom w:val="none" w:sz="0" w:space="0" w:color="auto"/>
        <w:right w:val="none" w:sz="0" w:space="0" w:color="auto"/>
      </w:divBdr>
    </w:div>
    <w:div w:id="1263222603">
      <w:bodyDiv w:val="1"/>
      <w:marLeft w:val="0"/>
      <w:marRight w:val="0"/>
      <w:marTop w:val="0"/>
      <w:marBottom w:val="0"/>
      <w:divBdr>
        <w:top w:val="none" w:sz="0" w:space="0" w:color="auto"/>
        <w:left w:val="none" w:sz="0" w:space="0" w:color="auto"/>
        <w:bottom w:val="none" w:sz="0" w:space="0" w:color="auto"/>
        <w:right w:val="none" w:sz="0" w:space="0" w:color="auto"/>
      </w:divBdr>
      <w:divsChild>
        <w:div w:id="1853912047">
          <w:marLeft w:val="446"/>
          <w:marRight w:val="0"/>
          <w:marTop w:val="62"/>
          <w:marBottom w:val="0"/>
          <w:divBdr>
            <w:top w:val="none" w:sz="0" w:space="0" w:color="auto"/>
            <w:left w:val="none" w:sz="0" w:space="0" w:color="auto"/>
            <w:bottom w:val="none" w:sz="0" w:space="0" w:color="auto"/>
            <w:right w:val="none" w:sz="0" w:space="0" w:color="auto"/>
          </w:divBdr>
        </w:div>
      </w:divsChild>
    </w:div>
    <w:div w:id="1316226192">
      <w:bodyDiv w:val="1"/>
      <w:marLeft w:val="0"/>
      <w:marRight w:val="0"/>
      <w:marTop w:val="0"/>
      <w:marBottom w:val="0"/>
      <w:divBdr>
        <w:top w:val="none" w:sz="0" w:space="0" w:color="auto"/>
        <w:left w:val="none" w:sz="0" w:space="0" w:color="auto"/>
        <w:bottom w:val="none" w:sz="0" w:space="0" w:color="auto"/>
        <w:right w:val="none" w:sz="0" w:space="0" w:color="auto"/>
      </w:divBdr>
    </w:div>
    <w:div w:id="1324699482">
      <w:bodyDiv w:val="1"/>
      <w:marLeft w:val="0"/>
      <w:marRight w:val="0"/>
      <w:marTop w:val="0"/>
      <w:marBottom w:val="0"/>
      <w:divBdr>
        <w:top w:val="none" w:sz="0" w:space="0" w:color="auto"/>
        <w:left w:val="none" w:sz="0" w:space="0" w:color="auto"/>
        <w:bottom w:val="none" w:sz="0" w:space="0" w:color="auto"/>
        <w:right w:val="none" w:sz="0" w:space="0" w:color="auto"/>
      </w:divBdr>
    </w:div>
    <w:div w:id="1346128053">
      <w:bodyDiv w:val="1"/>
      <w:marLeft w:val="0"/>
      <w:marRight w:val="0"/>
      <w:marTop w:val="0"/>
      <w:marBottom w:val="0"/>
      <w:divBdr>
        <w:top w:val="none" w:sz="0" w:space="0" w:color="auto"/>
        <w:left w:val="none" w:sz="0" w:space="0" w:color="auto"/>
        <w:bottom w:val="none" w:sz="0" w:space="0" w:color="auto"/>
        <w:right w:val="none" w:sz="0" w:space="0" w:color="auto"/>
      </w:divBdr>
    </w:div>
    <w:div w:id="1395470687">
      <w:marLeft w:val="0"/>
      <w:marRight w:val="0"/>
      <w:marTop w:val="100"/>
      <w:marBottom w:val="100"/>
      <w:divBdr>
        <w:top w:val="none" w:sz="0" w:space="0" w:color="auto"/>
        <w:left w:val="none" w:sz="0" w:space="0" w:color="auto"/>
        <w:bottom w:val="none" w:sz="0" w:space="0" w:color="auto"/>
        <w:right w:val="none" w:sz="0" w:space="0" w:color="auto"/>
      </w:divBdr>
    </w:div>
    <w:div w:id="1453596911">
      <w:bodyDiv w:val="1"/>
      <w:marLeft w:val="0"/>
      <w:marRight w:val="0"/>
      <w:marTop w:val="0"/>
      <w:marBottom w:val="0"/>
      <w:divBdr>
        <w:top w:val="none" w:sz="0" w:space="0" w:color="auto"/>
        <w:left w:val="none" w:sz="0" w:space="0" w:color="auto"/>
        <w:bottom w:val="none" w:sz="0" w:space="0" w:color="auto"/>
        <w:right w:val="none" w:sz="0" w:space="0" w:color="auto"/>
      </w:divBdr>
    </w:div>
    <w:div w:id="1537354002">
      <w:bodyDiv w:val="1"/>
      <w:marLeft w:val="0"/>
      <w:marRight w:val="0"/>
      <w:marTop w:val="0"/>
      <w:marBottom w:val="0"/>
      <w:divBdr>
        <w:top w:val="none" w:sz="0" w:space="0" w:color="auto"/>
        <w:left w:val="none" w:sz="0" w:space="0" w:color="auto"/>
        <w:bottom w:val="none" w:sz="0" w:space="0" w:color="auto"/>
        <w:right w:val="none" w:sz="0" w:space="0" w:color="auto"/>
      </w:divBdr>
    </w:div>
    <w:div w:id="1549948107">
      <w:bodyDiv w:val="1"/>
      <w:marLeft w:val="0"/>
      <w:marRight w:val="0"/>
      <w:marTop w:val="0"/>
      <w:marBottom w:val="0"/>
      <w:divBdr>
        <w:top w:val="none" w:sz="0" w:space="0" w:color="auto"/>
        <w:left w:val="none" w:sz="0" w:space="0" w:color="auto"/>
        <w:bottom w:val="none" w:sz="0" w:space="0" w:color="auto"/>
        <w:right w:val="none" w:sz="0" w:space="0" w:color="auto"/>
      </w:divBdr>
    </w:div>
    <w:div w:id="1603875431">
      <w:bodyDiv w:val="1"/>
      <w:marLeft w:val="0"/>
      <w:marRight w:val="0"/>
      <w:marTop w:val="0"/>
      <w:marBottom w:val="0"/>
      <w:divBdr>
        <w:top w:val="none" w:sz="0" w:space="0" w:color="auto"/>
        <w:left w:val="none" w:sz="0" w:space="0" w:color="auto"/>
        <w:bottom w:val="none" w:sz="0" w:space="0" w:color="auto"/>
        <w:right w:val="none" w:sz="0" w:space="0" w:color="auto"/>
      </w:divBdr>
    </w:div>
    <w:div w:id="1605961036">
      <w:bodyDiv w:val="1"/>
      <w:marLeft w:val="0"/>
      <w:marRight w:val="0"/>
      <w:marTop w:val="0"/>
      <w:marBottom w:val="0"/>
      <w:divBdr>
        <w:top w:val="none" w:sz="0" w:space="0" w:color="auto"/>
        <w:left w:val="none" w:sz="0" w:space="0" w:color="auto"/>
        <w:bottom w:val="none" w:sz="0" w:space="0" w:color="auto"/>
        <w:right w:val="none" w:sz="0" w:space="0" w:color="auto"/>
      </w:divBdr>
    </w:div>
    <w:div w:id="1767264492">
      <w:marLeft w:val="0"/>
      <w:marRight w:val="0"/>
      <w:marTop w:val="0"/>
      <w:marBottom w:val="0"/>
      <w:divBdr>
        <w:top w:val="none" w:sz="0" w:space="0" w:color="auto"/>
        <w:left w:val="none" w:sz="0" w:space="0" w:color="auto"/>
        <w:bottom w:val="none" w:sz="0" w:space="0" w:color="auto"/>
        <w:right w:val="none" w:sz="0" w:space="0" w:color="auto"/>
      </w:divBdr>
      <w:divsChild>
        <w:div w:id="993752368">
          <w:marLeft w:val="0"/>
          <w:marRight w:val="0"/>
          <w:marTop w:val="100"/>
          <w:marBottom w:val="100"/>
          <w:divBdr>
            <w:top w:val="none" w:sz="0" w:space="0" w:color="auto"/>
            <w:left w:val="none" w:sz="0" w:space="0" w:color="auto"/>
            <w:bottom w:val="none" w:sz="0" w:space="0" w:color="auto"/>
            <w:right w:val="none" w:sz="0" w:space="0" w:color="auto"/>
          </w:divBdr>
        </w:div>
      </w:divsChild>
    </w:div>
    <w:div w:id="1836457213">
      <w:marLeft w:val="0"/>
      <w:marRight w:val="0"/>
      <w:marTop w:val="0"/>
      <w:marBottom w:val="0"/>
      <w:divBdr>
        <w:top w:val="none" w:sz="0" w:space="0" w:color="auto"/>
        <w:left w:val="none" w:sz="0" w:space="0" w:color="auto"/>
        <w:bottom w:val="none" w:sz="0" w:space="0" w:color="auto"/>
        <w:right w:val="none" w:sz="0" w:space="0" w:color="auto"/>
      </w:divBdr>
      <w:divsChild>
        <w:div w:id="2013335149">
          <w:marLeft w:val="0"/>
          <w:marRight w:val="0"/>
          <w:marTop w:val="0"/>
          <w:marBottom w:val="0"/>
          <w:divBdr>
            <w:top w:val="none" w:sz="0" w:space="0" w:color="auto"/>
            <w:left w:val="none" w:sz="0" w:space="0" w:color="auto"/>
            <w:bottom w:val="none" w:sz="0" w:space="0" w:color="auto"/>
            <w:right w:val="none" w:sz="0" w:space="0" w:color="auto"/>
          </w:divBdr>
          <w:divsChild>
            <w:div w:id="1251886328">
              <w:marLeft w:val="0"/>
              <w:marRight w:val="0"/>
              <w:marTop w:val="0"/>
              <w:marBottom w:val="0"/>
              <w:divBdr>
                <w:top w:val="none" w:sz="0" w:space="0" w:color="auto"/>
                <w:left w:val="none" w:sz="0" w:space="0" w:color="auto"/>
                <w:bottom w:val="none" w:sz="0" w:space="0" w:color="auto"/>
                <w:right w:val="none" w:sz="0" w:space="0" w:color="auto"/>
              </w:divBdr>
              <w:divsChild>
                <w:div w:id="1709143017">
                  <w:marLeft w:val="0"/>
                  <w:marRight w:val="0"/>
                  <w:marTop w:val="0"/>
                  <w:marBottom w:val="0"/>
                  <w:divBdr>
                    <w:top w:val="none" w:sz="0" w:space="0" w:color="auto"/>
                    <w:left w:val="none" w:sz="0" w:space="0" w:color="auto"/>
                    <w:bottom w:val="none" w:sz="0" w:space="0" w:color="auto"/>
                    <w:right w:val="none" w:sz="0" w:space="0" w:color="auto"/>
                  </w:divBdr>
                  <w:divsChild>
                    <w:div w:id="523128547">
                      <w:marLeft w:val="0"/>
                      <w:marRight w:val="0"/>
                      <w:marTop w:val="0"/>
                      <w:marBottom w:val="0"/>
                      <w:divBdr>
                        <w:top w:val="none" w:sz="0" w:space="0" w:color="auto"/>
                        <w:left w:val="none" w:sz="0" w:space="0" w:color="auto"/>
                        <w:bottom w:val="none" w:sz="0" w:space="0" w:color="auto"/>
                        <w:right w:val="none" w:sz="0" w:space="0" w:color="auto"/>
                      </w:divBdr>
                    </w:div>
                    <w:div w:id="667293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0977843">
      <w:bodyDiv w:val="1"/>
      <w:marLeft w:val="0"/>
      <w:marRight w:val="0"/>
      <w:marTop w:val="0"/>
      <w:marBottom w:val="0"/>
      <w:divBdr>
        <w:top w:val="none" w:sz="0" w:space="0" w:color="auto"/>
        <w:left w:val="none" w:sz="0" w:space="0" w:color="auto"/>
        <w:bottom w:val="none" w:sz="0" w:space="0" w:color="auto"/>
        <w:right w:val="none" w:sz="0" w:space="0" w:color="auto"/>
      </w:divBdr>
    </w:div>
  </w:divs>
  <w:encoding w:val="unicode"/>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geonovum.nl/geo-standaarden/omgevingswet/STOPTPOD" TargetMode="External"/><Relationship Id="rId18" Type="http://schemas.openxmlformats.org/officeDocument/2006/relationships/image" Target="media/image5.svg"/><Relationship Id="rId26" Type="http://schemas.openxmlformats.org/officeDocument/2006/relationships/image" Target="media/image13.svg"/><Relationship Id="rId39" Type="http://schemas.openxmlformats.org/officeDocument/2006/relationships/hyperlink" Target="https://koop.gitlab.io/STOP/standaard/1.0.3/imop-geo.html" TargetMode="External"/><Relationship Id="rId21" Type="http://schemas.openxmlformats.org/officeDocument/2006/relationships/image" Target="media/image8.png"/><Relationship Id="rId34" Type="http://schemas.openxmlformats.org/officeDocument/2006/relationships/hyperlink" Target="https://register.geostandaarden.nl/gmlapplicatieschema/basisgeometrie/" TargetMode="External"/><Relationship Id="rId42" Type="http://schemas.openxmlformats.org/officeDocument/2006/relationships/hyperlink" Target="https://koop.gitlab.io/STOP/standaard/bepalen_wijzigingen_renvooi.html" TargetMode="External"/><Relationship Id="rId47" Type="http://schemas.openxmlformats.org/officeDocument/2006/relationships/header" Target="header1.xml"/><Relationship Id="rId50"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3.svg"/><Relationship Id="rId29" Type="http://schemas.openxmlformats.org/officeDocument/2006/relationships/image" Target="media/image16.png"/><Relationship Id="rId11" Type="http://schemas.openxmlformats.org/officeDocument/2006/relationships/hyperlink" Target="https://koop.gitlab.io/lvbb/bronhouderkoppelvlak/" TargetMode="External"/><Relationship Id="rId24" Type="http://schemas.openxmlformats.org/officeDocument/2006/relationships/image" Target="media/image11.svg"/><Relationship Id="rId32" Type="http://schemas.openxmlformats.org/officeDocument/2006/relationships/image" Target="media/image19.svg"/><Relationship Id="rId37" Type="http://schemas.openxmlformats.org/officeDocument/2006/relationships/image" Target="media/image20.png"/><Relationship Id="rId40" Type="http://schemas.openxmlformats.org/officeDocument/2006/relationships/image" Target="media/image21.png"/><Relationship Id="rId45" Type="http://schemas.openxmlformats.org/officeDocument/2006/relationships/image" Target="media/image24.png"/><Relationship Id="rId5" Type="http://schemas.openxmlformats.org/officeDocument/2006/relationships/numbering" Target="numbering.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svg"/><Relationship Id="rId36" Type="http://schemas.openxmlformats.org/officeDocument/2006/relationships/hyperlink" Target="https://register.geostandaarden.nl/xmlschema/tpod/v2.0.0/" TargetMode="External"/><Relationship Id="rId49" Type="http://schemas.openxmlformats.org/officeDocument/2006/relationships/header" Target="header2.xml"/><Relationship Id="rId10" Type="http://schemas.openxmlformats.org/officeDocument/2006/relationships/endnotes" Target="endnotes.xm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image" Target="media/image23.png"/><Relationship Id="rId52"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1.png"/><Relationship Id="rId22" Type="http://schemas.openxmlformats.org/officeDocument/2006/relationships/image" Target="media/image9.svg"/><Relationship Id="rId27" Type="http://schemas.openxmlformats.org/officeDocument/2006/relationships/image" Target="media/image14.png"/><Relationship Id="rId30" Type="http://schemas.openxmlformats.org/officeDocument/2006/relationships/image" Target="media/image17.svg"/><Relationship Id="rId35" Type="http://schemas.openxmlformats.org/officeDocument/2006/relationships/hyperlink" Target="https://www.opengis.net/def/crs/EPSG/0/28992" TargetMode="External"/><Relationship Id="rId43" Type="http://schemas.openxmlformats.org/officeDocument/2006/relationships/hyperlink" Target="https://koop.gitlab.io/STOP/standaard/1.0.4/tekstmuteren.html" TargetMode="External"/><Relationship Id="rId48" Type="http://schemas.openxmlformats.org/officeDocument/2006/relationships/footer" Target="footer1.xml"/><Relationship Id="rId8" Type="http://schemas.openxmlformats.org/officeDocument/2006/relationships/webSettings" Target="webSettings.xml"/><Relationship Id="rId51" Type="http://schemas.microsoft.com/office/2011/relationships/people" Target="people.xml"/><Relationship Id="rId3" Type="http://schemas.openxmlformats.org/officeDocument/2006/relationships/customXml" Target="../customXml/item3.xml"/><Relationship Id="rId12" Type="http://schemas.openxmlformats.org/officeDocument/2006/relationships/hyperlink" Target="https://koop.gitlab.io/STOP/standaard/index.html"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hyperlink" Target="https://docs.geostandaarden.nl/nen3610/def-st-basisgeometrie-20200930/" TargetMode="External"/><Relationship Id="rId38" Type="http://schemas.openxmlformats.org/officeDocument/2006/relationships/hyperlink" Target="https://koop.gitlab.io/STOP/standaard/1.0.4/GIOConceptueel.html" TargetMode="External"/><Relationship Id="rId46" Type="http://schemas.openxmlformats.org/officeDocument/2006/relationships/image" Target="media/image25.png"/><Relationship Id="rId20" Type="http://schemas.openxmlformats.org/officeDocument/2006/relationships/image" Target="media/image7.svg"/><Relationship Id="rId41"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styles" Target="styles.xml"/></Relationships>
</file>

<file path=word/_rels/header2.xml.rels><?xml version="1.0" encoding="UTF-8" standalone="yes"?>
<Relationships xmlns="http://schemas.openxmlformats.org/package/2006/relationships"><Relationship Id="rId1" Type="http://schemas.openxmlformats.org/officeDocument/2006/relationships/image" Target="media/image26.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w.quak\Git\Geonovum\ow-IMOW\word\respec.dotm" TargetMode="External"/></Relationships>
</file>

<file path=word/theme/theme1.xml><?xml version="1.0" encoding="utf-8"?>
<a:theme xmlns:a="http://schemas.openxmlformats.org/drawingml/2006/main" name="Kantoorthema">
  <a:themeElements>
    <a:clrScheme name="Kantoor">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antoor">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toor">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3ADD3040E3157B4E913BCA65F34844D7" ma:contentTypeVersion="16" ma:contentTypeDescription="Een nieuw document maken." ma:contentTypeScope="" ma:versionID="36820175b91ee0afcd6842154fd5bc44">
  <xsd:schema xmlns:xsd="http://www.w3.org/2001/XMLSchema" xmlns:xs="http://www.w3.org/2001/XMLSchema" xmlns:p="http://schemas.microsoft.com/office/2006/metadata/properties" xmlns:ns2="aafb19fa-82be-411d-a6df-c75e9235a4ea" xmlns:ns3="3dfebdfe-2b22-40ba-8672-9fbc9b4066c4" targetNamespace="http://schemas.microsoft.com/office/2006/metadata/properties" ma:root="true" ma:fieldsID="8b94ad0907ce82b50a152dc3b7b521b3" ns2:_="" ns3:_="">
    <xsd:import namespace="aafb19fa-82be-411d-a6df-c75e9235a4ea"/>
    <xsd:import namespace="3dfebdfe-2b22-40ba-8672-9fbc9b4066c4"/>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DateTaken" minOccurs="0"/>
                <xsd:element ref="ns3:SharedWithUsers" minOccurs="0"/>
                <xsd:element ref="ns3:SharedWithDetails" minOccurs="0"/>
                <xsd:element ref="ns2:MediaServiceLocation" minOccurs="0"/>
                <xsd:element ref="ns2:MediaServiceEventHashCode" minOccurs="0"/>
                <xsd:element ref="ns2:MediaServiceGenerationTime" minOccurs="0"/>
                <xsd:element ref="ns2:MediaServiceAutoKeyPoints" minOccurs="0"/>
                <xsd:element ref="ns2:MediaServiceKeyPoints" minOccurs="0"/>
                <xsd:element ref="ns2:MediaLengthInSeconds" minOccurs="0"/>
                <xsd:element ref="ns2:lcf76f155ced4ddcb4097134ff3c332f" minOccurs="0"/>
                <xsd:element ref="ns3:TaxCatchAl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afb19fa-82be-411d-a6df-c75e9235a4e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OCR" ma:index="11" nillable="true" ma:displayName="MediaServiceOCR" ma:internalName="MediaServiceOCR"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Location" ma:index="15" nillable="true" ma:displayName="MediaServiceLocation" ma:internalName="MediaServiceLocation"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element name="MediaLengthInSeconds" ma:index="20" nillable="true" ma:displayName="Length (seconds)" ma:internalName="MediaLengthInSeconds" ma:readOnly="true">
      <xsd:simpleType>
        <xsd:restriction base="dms:Unknown"/>
      </xsd:simpleType>
    </xsd:element>
    <xsd:element name="lcf76f155ced4ddcb4097134ff3c332f" ma:index="22" nillable="true" ma:taxonomy="true" ma:internalName="lcf76f155ced4ddcb4097134ff3c332f" ma:taxonomyFieldName="MediaServiceImageTags" ma:displayName="Afbeeldingtags" ma:readOnly="false" ma:fieldId="{5cf76f15-5ced-4ddc-b409-7134ff3c332f}" ma:taxonomyMulti="true" ma:sspId="ece1ab0c-3d38-4605-9abd-f7fc75f3b073"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3dfebdfe-2b22-40ba-8672-9fbc9b4066c4" elementFormDefault="qualified">
    <xsd:import namespace="http://schemas.microsoft.com/office/2006/documentManagement/types"/>
    <xsd:import namespace="http://schemas.microsoft.com/office/infopath/2007/PartnerControls"/>
    <xsd:element name="SharedWithUsers" ma:index="13" nillable="true" ma:displayName="Gedeeld met"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4" nillable="true" ma:displayName="Gedeeld met details" ma:internalName="SharedWithDetails" ma:readOnly="true">
      <xsd:simpleType>
        <xsd:restriction base="dms:Note">
          <xsd:maxLength value="255"/>
        </xsd:restriction>
      </xsd:simpleType>
    </xsd:element>
    <xsd:element name="TaxCatchAll" ma:index="23" nillable="true" ma:displayName="Taxonomy Catch All Column" ma:hidden="true" ma:list="{e44a34aa-df64-45a3-8e9c-ad7b973f5d29}" ma:internalName="TaxCatchAll" ma:showField="CatchAllData" ma:web="3dfebdfe-2b22-40ba-8672-9fbc9b4066c4">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ou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TaxCatchAll xmlns="3dfebdfe-2b22-40ba-8672-9fbc9b4066c4" xsi:nil="true"/>
    <lcf76f155ced4ddcb4097134ff3c332f xmlns="aafb19fa-82be-411d-a6df-c75e9235a4ea">
      <Terms xmlns="http://schemas.microsoft.com/office/infopath/2007/PartnerControls"/>
    </lcf76f155ced4ddcb4097134ff3c332f>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B3E5C1F2-42DD-41BF-BD01-17978B8F69D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afb19fa-82be-411d-a6df-c75e9235a4ea"/>
    <ds:schemaRef ds:uri="3dfebdfe-2b22-40ba-8672-9fbc9b4066c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C86849B9-E23C-4ADF-B851-14F7C418C4D8}">
  <ds:schemaRefs>
    <ds:schemaRef ds:uri="http://schemas.microsoft.com/office/2006/metadata/properties"/>
    <ds:schemaRef ds:uri="http://schemas.microsoft.com/office/infopath/2007/PartnerControls"/>
    <ds:schemaRef ds:uri="3dfebdfe-2b22-40ba-8672-9fbc9b4066c4"/>
    <ds:schemaRef ds:uri="aafb19fa-82be-411d-a6df-c75e9235a4ea"/>
  </ds:schemaRefs>
</ds:datastoreItem>
</file>

<file path=customXml/itemProps3.xml><?xml version="1.0" encoding="utf-8"?>
<ds:datastoreItem xmlns:ds="http://schemas.openxmlformats.org/officeDocument/2006/customXml" ds:itemID="{DD28D96A-F50D-43C9-BE9A-1D42D6CFBC88}">
  <ds:schemaRefs>
    <ds:schemaRef ds:uri="http://schemas.openxmlformats.org/officeDocument/2006/bibliography"/>
  </ds:schemaRefs>
</ds:datastoreItem>
</file>

<file path=customXml/itemProps4.xml><?xml version="1.0" encoding="utf-8"?>
<ds:datastoreItem xmlns:ds="http://schemas.openxmlformats.org/officeDocument/2006/customXml" ds:itemID="{2C275FAE-90C9-425F-A512-B4889EA3F252}">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respec.dotm</Template>
  <TotalTime>11531</TotalTime>
  <Pages>1</Pages>
  <Words>16761</Words>
  <Characters>92191</Characters>
  <Application>Microsoft Office Word</Application>
  <DocSecurity>0</DocSecurity>
  <Lines>768</Lines>
  <Paragraphs>217</Paragraphs>
  <ScaleCrop>false</ScaleCrop>
  <HeadingPairs>
    <vt:vector size="2" baseType="variant">
      <vt:variant>
        <vt:lpstr>Titel</vt:lpstr>
      </vt:variant>
      <vt:variant>
        <vt:i4>1</vt:i4>
      </vt:variant>
    </vt:vector>
  </HeadingPairs>
  <TitlesOfParts>
    <vt:vector size="1" baseType="lpstr">
      <vt:lpstr>IMOW v2.0.2</vt:lpstr>
    </vt:vector>
  </TitlesOfParts>
  <Company>Geonovum</Company>
  <LinksUpToDate>false</LinksUpToDate>
  <CharactersWithSpaces>108735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IMOW v2.0.2</dc:title>
  <dc:subject/>
  <dc:creator>PR33</dc:creator>
  <cp:keywords/>
  <dc:description/>
  <cp:lastModifiedBy>Wilko Quak</cp:lastModifiedBy>
  <cp:revision>45</cp:revision>
  <cp:lastPrinted>2023-01-10T08:59:00Z</cp:lastPrinted>
  <dcterms:created xsi:type="dcterms:W3CDTF">2023-01-10T08:56:00Z</dcterms:created>
  <dcterms:modified xsi:type="dcterms:W3CDTF">2023-11-29T09:38:00Z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diaServiceImageTags">
    <vt:lpwstr/>
  </property>
  <property fmtid="{D5CDD505-2E9C-101B-9397-08002B2CF9AE}" pid="3" name="ContentTypeId">
    <vt:lpwstr>0x0101003ADD3040E3157B4E913BCA65F34844D7</vt:lpwstr>
  </property>
  <property fmtid="{D5CDD505-2E9C-101B-9397-08002B2CF9AE}" pid="4" name="TaxCatchAll">
    <vt:lpwstr/>
  </property>
  <property fmtid="{D5CDD505-2E9C-101B-9397-08002B2CF9AE}" pid="5" name="lcf76f155ced4ddcb4097134ff3c332f">
    <vt:lpwstr/>
  </property>
</Properties>
</file>